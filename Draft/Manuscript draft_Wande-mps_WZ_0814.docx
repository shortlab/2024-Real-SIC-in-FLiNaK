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988E47" w14:textId="7FC251F4" w:rsidR="00E02F5A" w:rsidRDefault="003C5F5C" w:rsidP="003C520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Simultaneous </w:t>
      </w:r>
      <w:r w:rsidR="00E02F5A" w:rsidRPr="00E02F5A">
        <w:rPr>
          <w:rFonts w:ascii="Times New Roman" w:hAnsi="Times New Roman" w:cs="Times New Roman"/>
          <w:b/>
          <w:bCs/>
          <w:sz w:val="24"/>
          <w:szCs w:val="24"/>
        </w:rPr>
        <w:t>radiation and corrosion</w:t>
      </w:r>
      <w:r w:rsidR="00E02F5A">
        <w:rPr>
          <w:rFonts w:ascii="Times New Roman" w:hAnsi="Times New Roman" w:cs="Times New Roman"/>
          <w:b/>
          <w:bCs/>
          <w:sz w:val="24"/>
          <w:szCs w:val="24"/>
        </w:rPr>
        <w:t xml:space="preserve"> </w:t>
      </w:r>
      <w:r>
        <w:rPr>
          <w:rFonts w:ascii="Times New Roman" w:hAnsi="Times New Roman" w:cs="Times New Roman"/>
          <w:b/>
          <w:bCs/>
          <w:sz w:val="24"/>
          <w:szCs w:val="24"/>
        </w:rPr>
        <w:t xml:space="preserve">on </w:t>
      </w:r>
      <w:r w:rsidR="00E02F5A">
        <w:rPr>
          <w:rFonts w:ascii="Times New Roman" w:hAnsi="Times New Roman" w:cs="Times New Roman"/>
          <w:b/>
          <w:bCs/>
          <w:sz w:val="24"/>
          <w:szCs w:val="24"/>
        </w:rPr>
        <w:t>SS316L</w:t>
      </w:r>
      <w:r w:rsidR="00E02F5A" w:rsidRPr="00E02F5A">
        <w:rPr>
          <w:rFonts w:ascii="Times New Roman" w:hAnsi="Times New Roman" w:cs="Times New Roman"/>
          <w:b/>
          <w:bCs/>
          <w:sz w:val="24"/>
          <w:szCs w:val="24"/>
        </w:rPr>
        <w:t xml:space="preserve"> in liquid lead</w:t>
      </w:r>
      <w:r w:rsidR="00E02F5A">
        <w:rPr>
          <w:rFonts w:ascii="Times New Roman" w:hAnsi="Times New Roman" w:cs="Times New Roman"/>
          <w:b/>
          <w:bCs/>
          <w:sz w:val="24"/>
          <w:szCs w:val="24"/>
        </w:rPr>
        <w:t>-4bismuth alloy</w:t>
      </w:r>
    </w:p>
    <w:p w14:paraId="3F37261E" w14:textId="425C8A30" w:rsidR="00CC4D7F" w:rsidRPr="00675BD1" w:rsidRDefault="00CC4D7F" w:rsidP="00CC4D7F">
      <w:pPr>
        <w:contextualSpacing/>
        <w:jc w:val="center"/>
        <w:rPr>
          <w:rFonts w:ascii="Times New Roman" w:hAnsi="Times New Roman" w:cs="Times New Roman"/>
          <w:sz w:val="18"/>
          <w:szCs w:val="18"/>
          <w:vertAlign w:val="superscript"/>
        </w:rPr>
      </w:pPr>
      <w:r w:rsidRPr="00675BD1">
        <w:rPr>
          <w:rFonts w:ascii="Times New Roman" w:hAnsi="Times New Roman" w:cs="Times New Roman"/>
          <w:sz w:val="18"/>
          <w:szCs w:val="18"/>
        </w:rPr>
        <w:t>Wande Cairang</w:t>
      </w:r>
      <w:r w:rsidRPr="00675BD1">
        <w:rPr>
          <w:rFonts w:ascii="Times New Roman" w:hAnsi="Times New Roman" w:cs="Times New Roman"/>
          <w:sz w:val="18"/>
          <w:szCs w:val="18"/>
          <w:vertAlign w:val="superscript"/>
        </w:rPr>
        <w:t>1</w:t>
      </w:r>
      <w:r w:rsidRPr="00675BD1">
        <w:rPr>
          <w:rFonts w:ascii="Times New Roman" w:hAnsi="Times New Roman" w:cs="Times New Roman"/>
          <w:sz w:val="18"/>
          <w:szCs w:val="18"/>
        </w:rPr>
        <w:t>, Weiyue Zhou</w:t>
      </w:r>
      <w:r w:rsidRPr="00675BD1">
        <w:rPr>
          <w:rFonts w:ascii="Times New Roman" w:hAnsi="Times New Roman" w:cs="Times New Roman"/>
          <w:sz w:val="18"/>
          <w:szCs w:val="18"/>
          <w:vertAlign w:val="superscript"/>
        </w:rPr>
        <w:t>2</w:t>
      </w:r>
      <w:r>
        <w:rPr>
          <w:rFonts w:ascii="Times New Roman" w:hAnsi="Times New Roman" w:cs="Times New Roman" w:hint="eastAsia"/>
          <w:sz w:val="18"/>
          <w:szCs w:val="18"/>
          <w:vertAlign w:val="superscript"/>
        </w:rPr>
        <w:t>,</w:t>
      </w:r>
      <w:r>
        <w:rPr>
          <w:rFonts w:ascii="Times New Roman" w:hAnsi="Times New Roman" w:cs="Times New Roman"/>
          <w:sz w:val="18"/>
          <w:szCs w:val="18"/>
          <w:vertAlign w:val="superscript"/>
        </w:rPr>
        <w:t xml:space="preserve"> </w:t>
      </w:r>
      <w:r>
        <w:rPr>
          <w:rFonts w:ascii="Times New Roman" w:hAnsi="Times New Roman" w:cs="Times New Roman"/>
          <w:sz w:val="18"/>
          <w:szCs w:val="18"/>
        </w:rPr>
        <w:t>*</w:t>
      </w:r>
      <w:r w:rsidRPr="00675BD1">
        <w:rPr>
          <w:rFonts w:ascii="Times New Roman" w:hAnsi="Times New Roman" w:cs="Times New Roman"/>
          <w:sz w:val="18"/>
          <w:szCs w:val="18"/>
        </w:rPr>
        <w:t xml:space="preserve">, </w:t>
      </w:r>
      <w:r w:rsidR="0098702C">
        <w:rPr>
          <w:rFonts w:ascii="Times New Roman" w:hAnsi="Times New Roman" w:cs="Times New Roman"/>
          <w:sz w:val="18"/>
          <w:szCs w:val="18"/>
        </w:rPr>
        <w:t>Yong Zhang</w:t>
      </w:r>
      <w:r w:rsidR="00924BDD">
        <w:rPr>
          <w:rFonts w:ascii="Times New Roman" w:hAnsi="Times New Roman" w:cs="Times New Roman"/>
          <w:sz w:val="18"/>
          <w:szCs w:val="18"/>
          <w:vertAlign w:val="superscript"/>
        </w:rPr>
        <w:t>3</w:t>
      </w:r>
      <w:r w:rsidR="0098702C">
        <w:rPr>
          <w:rFonts w:ascii="Times New Roman" w:hAnsi="Times New Roman" w:cs="Times New Roman"/>
          <w:sz w:val="18"/>
          <w:szCs w:val="18"/>
        </w:rPr>
        <w:t xml:space="preserve">, </w:t>
      </w:r>
      <w:r w:rsidRPr="00675BD1">
        <w:rPr>
          <w:rFonts w:ascii="Times New Roman" w:hAnsi="Times New Roman" w:cs="Times New Roman"/>
          <w:sz w:val="18"/>
          <w:szCs w:val="18"/>
        </w:rPr>
        <w:t>Paola Amadeo</w:t>
      </w:r>
      <w:r w:rsidR="00924BDD">
        <w:rPr>
          <w:rFonts w:ascii="Times New Roman" w:hAnsi="Times New Roman" w:cs="Times New Roman"/>
          <w:sz w:val="18"/>
          <w:szCs w:val="18"/>
          <w:vertAlign w:val="superscript"/>
        </w:rPr>
        <w:t>4</w:t>
      </w:r>
      <w:r w:rsidRPr="00675BD1">
        <w:rPr>
          <w:rFonts w:ascii="Times New Roman" w:hAnsi="Times New Roman" w:cs="Times New Roman"/>
          <w:sz w:val="18"/>
          <w:szCs w:val="18"/>
        </w:rPr>
        <w:t>, Kevin B. Woller</w:t>
      </w:r>
      <w:r w:rsidRPr="00675BD1">
        <w:rPr>
          <w:rFonts w:ascii="Times New Roman" w:hAnsi="Times New Roman" w:cs="Times New Roman"/>
          <w:sz w:val="18"/>
          <w:szCs w:val="18"/>
          <w:vertAlign w:val="superscript"/>
        </w:rPr>
        <w:t>2</w:t>
      </w:r>
      <w:r w:rsidRPr="00675BD1">
        <w:rPr>
          <w:rFonts w:ascii="Times New Roman" w:hAnsi="Times New Roman" w:cs="Times New Roman"/>
          <w:sz w:val="18"/>
          <w:szCs w:val="18"/>
        </w:rPr>
        <w:t>, Michael P. Short</w:t>
      </w:r>
      <w:r w:rsidRPr="00675BD1">
        <w:rPr>
          <w:rFonts w:ascii="Times New Roman" w:hAnsi="Times New Roman" w:cs="Times New Roman"/>
          <w:sz w:val="18"/>
          <w:szCs w:val="18"/>
          <w:vertAlign w:val="superscript"/>
        </w:rPr>
        <w:t>1,</w:t>
      </w:r>
      <w:proofErr w:type="gramStart"/>
      <w:r w:rsidRPr="00675BD1">
        <w:rPr>
          <w:rFonts w:ascii="Times New Roman" w:hAnsi="Times New Roman" w:cs="Times New Roman"/>
          <w:sz w:val="18"/>
          <w:szCs w:val="18"/>
          <w:vertAlign w:val="superscript"/>
        </w:rPr>
        <w:t>2</w:t>
      </w:r>
      <w:r>
        <w:rPr>
          <w:rFonts w:ascii="Times New Roman" w:hAnsi="Times New Roman" w:cs="Times New Roman"/>
          <w:sz w:val="18"/>
          <w:szCs w:val="18"/>
          <w:vertAlign w:val="superscript"/>
        </w:rPr>
        <w:t>,</w:t>
      </w:r>
      <w:r>
        <w:rPr>
          <w:rFonts w:ascii="Times New Roman" w:hAnsi="Times New Roman" w:cs="Times New Roman"/>
          <w:sz w:val="18"/>
          <w:szCs w:val="18"/>
        </w:rPr>
        <w:t>*</w:t>
      </w:r>
      <w:proofErr w:type="gramEnd"/>
    </w:p>
    <w:p w14:paraId="437BD48D" w14:textId="77777777" w:rsidR="0034630E" w:rsidRDefault="0034630E" w:rsidP="00CC4D7F">
      <w:pPr>
        <w:contextualSpacing/>
        <w:jc w:val="center"/>
        <w:rPr>
          <w:rFonts w:ascii="Times New Roman" w:hAnsi="Times New Roman" w:cs="Times New Roman"/>
          <w:sz w:val="20"/>
          <w:szCs w:val="20"/>
        </w:rPr>
      </w:pPr>
    </w:p>
    <w:p w14:paraId="37738BBD" w14:textId="77459541" w:rsidR="00CC4D7F" w:rsidRPr="00675BD1" w:rsidRDefault="00CC4D7F" w:rsidP="00CC4D7F">
      <w:pPr>
        <w:contextualSpacing/>
        <w:jc w:val="center"/>
        <w:rPr>
          <w:rFonts w:ascii="Times New Roman" w:hAnsi="Times New Roman" w:cs="Times New Roman"/>
          <w:i/>
          <w:iCs/>
          <w:sz w:val="18"/>
          <w:szCs w:val="18"/>
        </w:rPr>
      </w:pPr>
      <w:r w:rsidRPr="00675BD1">
        <w:rPr>
          <w:rFonts w:ascii="Times New Roman" w:hAnsi="Times New Roman" w:cs="Times New Roman"/>
          <w:i/>
          <w:iCs/>
          <w:sz w:val="18"/>
          <w:szCs w:val="18"/>
          <w:vertAlign w:val="superscript"/>
        </w:rPr>
        <w:t>1</w:t>
      </w:r>
      <w:r w:rsidRPr="00675BD1">
        <w:rPr>
          <w:rFonts w:ascii="Times New Roman" w:hAnsi="Times New Roman" w:cs="Times New Roman"/>
          <w:i/>
          <w:iCs/>
          <w:sz w:val="18"/>
          <w:szCs w:val="18"/>
        </w:rPr>
        <w:t xml:space="preserve"> </w:t>
      </w:r>
      <w:bookmarkStart w:id="0" w:name="OLE_LINK1"/>
      <w:r w:rsidRPr="00675BD1">
        <w:rPr>
          <w:rFonts w:ascii="Times New Roman" w:hAnsi="Times New Roman" w:cs="Times New Roman"/>
          <w:i/>
          <w:iCs/>
          <w:sz w:val="18"/>
          <w:szCs w:val="18"/>
        </w:rPr>
        <w:t xml:space="preserve">Department of Nuclear Science and Engineering, </w:t>
      </w:r>
      <w:bookmarkStart w:id="1" w:name="OLE_LINK2"/>
      <w:r w:rsidRPr="00675BD1">
        <w:rPr>
          <w:rFonts w:ascii="Times New Roman" w:hAnsi="Times New Roman" w:cs="Times New Roman"/>
          <w:i/>
          <w:iCs/>
          <w:sz w:val="18"/>
          <w:szCs w:val="18"/>
        </w:rPr>
        <w:t>Massachusetts Institute of Technology</w:t>
      </w:r>
      <w:bookmarkEnd w:id="1"/>
      <w:r w:rsidRPr="00675BD1">
        <w:rPr>
          <w:rFonts w:ascii="Times New Roman" w:hAnsi="Times New Roman" w:cs="Times New Roman"/>
          <w:i/>
          <w:iCs/>
          <w:sz w:val="18"/>
          <w:szCs w:val="18"/>
        </w:rPr>
        <w:t>, Cambridge, MA 02139, USA</w:t>
      </w:r>
      <w:bookmarkEnd w:id="0"/>
      <w:r w:rsidRPr="00675BD1">
        <w:rPr>
          <w:rFonts w:ascii="Times New Roman" w:hAnsi="Times New Roman" w:cs="Times New Roman"/>
          <w:i/>
          <w:iCs/>
          <w:sz w:val="18"/>
          <w:szCs w:val="18"/>
        </w:rPr>
        <w:t xml:space="preserve"> </w:t>
      </w:r>
    </w:p>
    <w:p w14:paraId="757CE102" w14:textId="77777777" w:rsidR="00924BDD" w:rsidRDefault="00CC4D7F" w:rsidP="00CC4D7F">
      <w:pPr>
        <w:contextualSpacing/>
        <w:jc w:val="center"/>
        <w:rPr>
          <w:rFonts w:ascii="Times New Roman" w:hAnsi="Times New Roman" w:cs="Times New Roman"/>
          <w:i/>
          <w:iCs/>
          <w:sz w:val="18"/>
          <w:szCs w:val="18"/>
        </w:rPr>
      </w:pPr>
      <w:r w:rsidRPr="00675BD1">
        <w:rPr>
          <w:rFonts w:ascii="Times New Roman" w:hAnsi="Times New Roman" w:cs="Times New Roman"/>
          <w:i/>
          <w:iCs/>
          <w:sz w:val="18"/>
          <w:szCs w:val="18"/>
          <w:vertAlign w:val="superscript"/>
        </w:rPr>
        <w:t>2</w:t>
      </w:r>
      <w:r w:rsidRPr="00675BD1">
        <w:rPr>
          <w:rFonts w:ascii="Times New Roman" w:hAnsi="Times New Roman" w:cs="Times New Roman"/>
          <w:i/>
          <w:iCs/>
          <w:sz w:val="18"/>
          <w:szCs w:val="18"/>
        </w:rPr>
        <w:t xml:space="preserve"> </w:t>
      </w:r>
      <w:bookmarkStart w:id="2" w:name="OLE_LINK3"/>
      <w:r w:rsidRPr="00675BD1">
        <w:rPr>
          <w:rFonts w:ascii="Times New Roman" w:hAnsi="Times New Roman" w:cs="Times New Roman"/>
          <w:i/>
          <w:iCs/>
          <w:sz w:val="18"/>
          <w:szCs w:val="18"/>
        </w:rPr>
        <w:t>Plasma Science and Fusion Center (PSFC), Massachusetts Institute of Technology</w:t>
      </w:r>
      <w:bookmarkEnd w:id="2"/>
      <w:r w:rsidRPr="00675BD1">
        <w:rPr>
          <w:rFonts w:ascii="Times New Roman" w:hAnsi="Times New Roman" w:cs="Times New Roman"/>
          <w:i/>
          <w:iCs/>
          <w:sz w:val="18"/>
          <w:szCs w:val="18"/>
        </w:rPr>
        <w:t>, Cambridge, MA 02139, USA</w:t>
      </w:r>
    </w:p>
    <w:p w14:paraId="66C498B1" w14:textId="6374D8AF" w:rsidR="00CC4D7F" w:rsidRPr="00675BD1" w:rsidRDefault="00A4380E" w:rsidP="00924BDD">
      <w:pPr>
        <w:contextualSpacing/>
        <w:jc w:val="center"/>
        <w:rPr>
          <w:rFonts w:ascii="Times New Roman" w:hAnsi="Times New Roman" w:cs="Times New Roman"/>
          <w:i/>
          <w:iCs/>
          <w:sz w:val="18"/>
          <w:szCs w:val="18"/>
        </w:rPr>
      </w:pPr>
      <w:r>
        <w:rPr>
          <w:rFonts w:ascii="Times New Roman" w:hAnsi="Times New Roman" w:cs="Times New Roman"/>
          <w:i/>
          <w:iCs/>
          <w:sz w:val="18"/>
          <w:szCs w:val="18"/>
          <w:vertAlign w:val="superscript"/>
        </w:rPr>
        <w:t>3</w:t>
      </w:r>
      <w:r w:rsidR="00924BDD">
        <w:rPr>
          <w:rFonts w:ascii="Times New Roman" w:hAnsi="Times New Roman" w:cs="Times New Roman"/>
          <w:i/>
          <w:iCs/>
          <w:sz w:val="18"/>
          <w:szCs w:val="18"/>
        </w:rPr>
        <w:t xml:space="preserve"> </w:t>
      </w:r>
      <w:proofErr w:type="spellStart"/>
      <w:r w:rsidR="00924BDD" w:rsidRPr="00924BDD">
        <w:rPr>
          <w:rFonts w:ascii="Times New Roman" w:hAnsi="Times New Roman" w:cs="Times New Roman"/>
          <w:i/>
          <w:iCs/>
          <w:sz w:val="18"/>
          <w:szCs w:val="18"/>
        </w:rPr>
        <w:t>Characterization.nano</w:t>
      </w:r>
      <w:proofErr w:type="spellEnd"/>
      <w:r w:rsidR="00924BDD" w:rsidRPr="00675BD1">
        <w:rPr>
          <w:rFonts w:ascii="Times New Roman" w:hAnsi="Times New Roman" w:cs="Times New Roman"/>
          <w:i/>
          <w:iCs/>
          <w:sz w:val="18"/>
          <w:szCs w:val="18"/>
        </w:rPr>
        <w:t>, Massachusetts Institute of Technology, MA 02139, US</w:t>
      </w:r>
      <w:r w:rsidR="00924BDD">
        <w:rPr>
          <w:rFonts w:ascii="Times New Roman" w:hAnsi="Times New Roman" w:cs="Times New Roman"/>
          <w:i/>
          <w:iCs/>
          <w:sz w:val="18"/>
          <w:szCs w:val="18"/>
        </w:rPr>
        <w:t>A</w:t>
      </w:r>
    </w:p>
    <w:p w14:paraId="04046483" w14:textId="59BDC7FD" w:rsidR="0098702C" w:rsidRDefault="00A4380E" w:rsidP="0098702C">
      <w:pPr>
        <w:contextualSpacing/>
        <w:jc w:val="center"/>
        <w:rPr>
          <w:rFonts w:ascii="Times New Roman" w:hAnsi="Times New Roman" w:cs="Times New Roman"/>
          <w:i/>
          <w:iCs/>
          <w:sz w:val="18"/>
          <w:szCs w:val="18"/>
        </w:rPr>
      </w:pPr>
      <w:r>
        <w:rPr>
          <w:rFonts w:ascii="Times New Roman" w:hAnsi="Times New Roman" w:cs="Times New Roman"/>
          <w:i/>
          <w:iCs/>
          <w:sz w:val="18"/>
          <w:szCs w:val="18"/>
          <w:vertAlign w:val="superscript"/>
        </w:rPr>
        <w:t>4</w:t>
      </w:r>
      <w:r w:rsidR="00CC4D7F" w:rsidRPr="00675BD1">
        <w:rPr>
          <w:rFonts w:ascii="Times New Roman" w:hAnsi="Times New Roman" w:cs="Times New Roman"/>
          <w:i/>
          <w:iCs/>
          <w:sz w:val="18"/>
          <w:szCs w:val="18"/>
        </w:rPr>
        <w:t xml:space="preserve"> Department of Materials Science and Engineering, Massachusetts Institute of Technology, MA 02139, U</w:t>
      </w:r>
      <w:r w:rsidR="00924BDD">
        <w:rPr>
          <w:rFonts w:ascii="Times New Roman" w:hAnsi="Times New Roman" w:cs="Times New Roman"/>
          <w:i/>
          <w:iCs/>
          <w:sz w:val="18"/>
          <w:szCs w:val="18"/>
        </w:rPr>
        <w:t>SA</w:t>
      </w:r>
    </w:p>
    <w:p w14:paraId="1F229FA3" w14:textId="10BEA78B" w:rsidR="00CC4D7F" w:rsidRPr="00675BD1" w:rsidRDefault="00CC4D7F" w:rsidP="00CC4D7F">
      <w:pPr>
        <w:contextualSpacing/>
        <w:jc w:val="center"/>
        <w:rPr>
          <w:rFonts w:ascii="Times New Roman" w:hAnsi="Times New Roman" w:cs="Times New Roman"/>
          <w:i/>
          <w:iCs/>
          <w:sz w:val="18"/>
          <w:szCs w:val="18"/>
        </w:rPr>
      </w:pPr>
    </w:p>
    <w:p w14:paraId="74B5396C" w14:textId="77777777" w:rsidR="006E2572" w:rsidRDefault="006E2572" w:rsidP="003C5203">
      <w:pPr>
        <w:spacing w:line="360" w:lineRule="auto"/>
        <w:jc w:val="center"/>
        <w:rPr>
          <w:rFonts w:ascii="Times New Roman" w:hAnsi="Times New Roman" w:cs="Times New Roman"/>
          <w:b/>
          <w:bCs/>
          <w:sz w:val="24"/>
          <w:szCs w:val="24"/>
        </w:rPr>
      </w:pPr>
    </w:p>
    <w:p w14:paraId="13B68A39" w14:textId="77777777" w:rsidR="006030D4" w:rsidRDefault="006E2572" w:rsidP="006030D4">
      <w:pPr>
        <w:spacing w:line="360" w:lineRule="auto"/>
        <w:rPr>
          <w:rFonts w:ascii="Times New Roman" w:hAnsi="Times New Roman" w:cs="Times New Roman"/>
          <w:b/>
          <w:bCs/>
          <w:sz w:val="24"/>
          <w:szCs w:val="24"/>
        </w:rPr>
      </w:pPr>
      <w:r>
        <w:rPr>
          <w:rFonts w:ascii="Times New Roman" w:hAnsi="Times New Roman" w:cs="Times New Roman"/>
          <w:b/>
          <w:bCs/>
          <w:sz w:val="24"/>
          <w:szCs w:val="24"/>
        </w:rPr>
        <w:t>Abstract:</w:t>
      </w:r>
    </w:p>
    <w:p w14:paraId="5AC57F24" w14:textId="33DA8932" w:rsidR="00CA7EB2" w:rsidRPr="0061281A" w:rsidRDefault="00CA7EB2" w:rsidP="00EC717A">
      <w:pPr>
        <w:spacing w:line="360" w:lineRule="auto"/>
        <w:jc w:val="both"/>
        <w:rPr>
          <w:rFonts w:ascii="Times New Roman" w:hAnsi="Times New Roman" w:cs="Times New Roman"/>
          <w:sz w:val="24"/>
          <w:szCs w:val="24"/>
        </w:rPr>
      </w:pPr>
      <w:r w:rsidRPr="0061281A">
        <w:rPr>
          <w:rFonts w:ascii="Times New Roman" w:hAnsi="Times New Roman" w:cs="Times New Roman"/>
          <w:sz w:val="24"/>
          <w:szCs w:val="24"/>
        </w:rPr>
        <w:t xml:space="preserve">Investigating the </w:t>
      </w:r>
      <w:r>
        <w:rPr>
          <w:rFonts w:ascii="Times New Roman" w:hAnsi="Times New Roman" w:cs="Times New Roman"/>
          <w:sz w:val="24"/>
          <w:szCs w:val="24"/>
        </w:rPr>
        <w:t>coupling effects</w:t>
      </w:r>
      <w:r w:rsidRPr="0061281A">
        <w:rPr>
          <w:rFonts w:ascii="Times New Roman" w:hAnsi="Times New Roman" w:cs="Times New Roman"/>
          <w:sz w:val="24"/>
          <w:szCs w:val="24"/>
        </w:rPr>
        <w:t xml:space="preserve"> of radiation and corrosion in lead-based </w:t>
      </w:r>
      <w:r w:rsidR="00E50A65">
        <w:rPr>
          <w:rFonts w:ascii="Times New Roman" w:hAnsi="Times New Roman" w:cs="Times New Roman"/>
          <w:sz w:val="24"/>
          <w:szCs w:val="24"/>
        </w:rPr>
        <w:t xml:space="preserve">liquid </w:t>
      </w:r>
      <w:r w:rsidRPr="0061281A">
        <w:rPr>
          <w:rFonts w:ascii="Times New Roman" w:hAnsi="Times New Roman" w:cs="Times New Roman"/>
          <w:sz w:val="24"/>
          <w:szCs w:val="24"/>
        </w:rPr>
        <w:t>alloys holds significance for both fission and fusion applications. However, existing literature lacks comprehensive data on how</w:t>
      </w:r>
      <w:r w:rsidR="005269A7">
        <w:rPr>
          <w:rFonts w:ascii="Times New Roman" w:hAnsi="Times New Roman" w:cs="Times New Roman" w:hint="eastAsia"/>
          <w:sz w:val="24"/>
          <w:szCs w:val="24"/>
        </w:rPr>
        <w:t xml:space="preserve"> </w:t>
      </w:r>
      <w:r w:rsidRPr="0061281A">
        <w:rPr>
          <w:rFonts w:ascii="Times New Roman" w:hAnsi="Times New Roman" w:cs="Times New Roman"/>
          <w:sz w:val="24"/>
          <w:szCs w:val="24"/>
        </w:rPr>
        <w:t xml:space="preserve">radiation influences corrosion in reducing </w:t>
      </w:r>
      <w:r w:rsidR="00E50A65">
        <w:rPr>
          <w:rFonts w:ascii="Times New Roman" w:hAnsi="Times New Roman" w:cs="Times New Roman"/>
          <w:sz w:val="24"/>
          <w:szCs w:val="24"/>
        </w:rPr>
        <w:t>lead-based liquid alloys</w:t>
      </w:r>
      <w:r w:rsidRPr="0061281A">
        <w:rPr>
          <w:rFonts w:ascii="Times New Roman" w:hAnsi="Times New Roman" w:cs="Times New Roman"/>
          <w:sz w:val="24"/>
          <w:szCs w:val="24"/>
        </w:rPr>
        <w:t xml:space="preserve">. In this study, simultaneous radiation and corrosion experiments were conducted on </w:t>
      </w:r>
      <w:r w:rsidR="005269A7">
        <w:rPr>
          <w:rFonts w:ascii="Times New Roman" w:hAnsi="Times New Roman" w:cs="Times New Roman" w:hint="eastAsia"/>
          <w:sz w:val="24"/>
          <w:szCs w:val="24"/>
        </w:rPr>
        <w:t>Stainless Steel (</w:t>
      </w:r>
      <w:r w:rsidR="005269A7" w:rsidRPr="0061281A">
        <w:rPr>
          <w:rFonts w:ascii="Times New Roman" w:hAnsi="Times New Roman" w:cs="Times New Roman"/>
          <w:sz w:val="24"/>
          <w:szCs w:val="24"/>
        </w:rPr>
        <w:t>SS</w:t>
      </w:r>
      <w:r w:rsidR="005269A7">
        <w:rPr>
          <w:rFonts w:ascii="Times New Roman" w:hAnsi="Times New Roman" w:cs="Times New Roman" w:hint="eastAsia"/>
          <w:sz w:val="24"/>
          <w:szCs w:val="24"/>
        </w:rPr>
        <w:t>)</w:t>
      </w:r>
      <w:r w:rsidRPr="0061281A">
        <w:rPr>
          <w:rFonts w:ascii="Times New Roman" w:hAnsi="Times New Roman" w:cs="Times New Roman"/>
          <w:sz w:val="24"/>
          <w:szCs w:val="24"/>
        </w:rPr>
        <w:t>316L in liquid lead</w:t>
      </w:r>
      <w:r>
        <w:rPr>
          <w:rFonts w:ascii="Times New Roman" w:hAnsi="Times New Roman" w:cs="Times New Roman"/>
          <w:sz w:val="24"/>
          <w:szCs w:val="24"/>
        </w:rPr>
        <w:t>-</w:t>
      </w:r>
      <w:r w:rsidRPr="0061281A">
        <w:rPr>
          <w:rFonts w:ascii="Times New Roman" w:hAnsi="Times New Roman" w:cs="Times New Roman"/>
          <w:sz w:val="24"/>
          <w:szCs w:val="24"/>
        </w:rPr>
        <w:t>4wt% bismuth</w:t>
      </w:r>
      <w:r w:rsidR="00257538">
        <w:rPr>
          <w:rFonts w:ascii="Times New Roman" w:hAnsi="Times New Roman" w:cs="Times New Roman" w:hint="eastAsia"/>
          <w:sz w:val="24"/>
          <w:szCs w:val="24"/>
        </w:rPr>
        <w:t xml:space="preserve"> (Pb-4Bi)</w:t>
      </w:r>
      <w:r w:rsidRPr="0061281A">
        <w:rPr>
          <w:rFonts w:ascii="Times New Roman" w:hAnsi="Times New Roman" w:cs="Times New Roman"/>
          <w:sz w:val="24"/>
          <w:szCs w:val="24"/>
        </w:rPr>
        <w:t xml:space="preserve"> at 675°C, utilizing 3MeV proton irradiation. The results reveal that radiation enhances both the initiation and </w:t>
      </w:r>
      <w:r w:rsidR="0061281A">
        <w:rPr>
          <w:rFonts w:ascii="Times New Roman" w:hAnsi="Times New Roman" w:cs="Times New Roman"/>
          <w:sz w:val="24"/>
          <w:szCs w:val="24"/>
        </w:rPr>
        <w:t>development</w:t>
      </w:r>
      <w:r w:rsidRPr="0061281A">
        <w:rPr>
          <w:rFonts w:ascii="Times New Roman" w:hAnsi="Times New Roman" w:cs="Times New Roman"/>
          <w:sz w:val="24"/>
          <w:szCs w:val="24"/>
        </w:rPr>
        <w:t xml:space="preserve"> of </w:t>
      </w:r>
      <w:r w:rsidR="00E50A65">
        <w:rPr>
          <w:rFonts w:ascii="Times New Roman" w:hAnsi="Times New Roman" w:cs="Times New Roman"/>
          <w:sz w:val="24"/>
          <w:szCs w:val="24"/>
        </w:rPr>
        <w:t xml:space="preserve">liquid </w:t>
      </w:r>
      <w:r w:rsidR="0061281A">
        <w:rPr>
          <w:rFonts w:ascii="Times New Roman" w:hAnsi="Times New Roman" w:cs="Times New Roman"/>
          <w:sz w:val="24"/>
          <w:szCs w:val="24"/>
        </w:rPr>
        <w:t>Pb</w:t>
      </w:r>
      <w:r w:rsidR="00E50A65">
        <w:rPr>
          <w:rFonts w:ascii="Times New Roman" w:hAnsi="Times New Roman" w:cs="Times New Roman"/>
          <w:sz w:val="24"/>
          <w:szCs w:val="24"/>
        </w:rPr>
        <w:t>-4Bi</w:t>
      </w:r>
      <w:r w:rsidR="0061281A">
        <w:rPr>
          <w:rFonts w:ascii="Times New Roman" w:hAnsi="Times New Roman" w:cs="Times New Roman"/>
          <w:sz w:val="24"/>
          <w:szCs w:val="24"/>
        </w:rPr>
        <w:t xml:space="preserve"> </w:t>
      </w:r>
      <w:r w:rsidRPr="0061281A">
        <w:rPr>
          <w:rFonts w:ascii="Times New Roman" w:hAnsi="Times New Roman" w:cs="Times New Roman"/>
          <w:sz w:val="24"/>
          <w:szCs w:val="24"/>
        </w:rPr>
        <w:t xml:space="preserve">corrosion. </w:t>
      </w:r>
      <w:r w:rsidR="0061281A" w:rsidRPr="0061281A">
        <w:rPr>
          <w:rFonts w:ascii="Times New Roman" w:hAnsi="Times New Roman" w:cs="Times New Roman"/>
          <w:sz w:val="24"/>
          <w:szCs w:val="24"/>
        </w:rPr>
        <w:t xml:space="preserve">The </w:t>
      </w:r>
      <w:r w:rsidR="00E50A65">
        <w:rPr>
          <w:rFonts w:ascii="Times New Roman" w:hAnsi="Times New Roman" w:cs="Times New Roman"/>
          <w:sz w:val="24"/>
          <w:szCs w:val="24"/>
        </w:rPr>
        <w:t>acceleration</w:t>
      </w:r>
      <w:r w:rsidR="00E50A65" w:rsidRPr="0061281A">
        <w:rPr>
          <w:rFonts w:ascii="Times New Roman" w:hAnsi="Times New Roman" w:cs="Times New Roman"/>
          <w:sz w:val="24"/>
          <w:szCs w:val="24"/>
        </w:rPr>
        <w:t xml:space="preserve"> </w:t>
      </w:r>
      <w:r w:rsidR="0061281A" w:rsidRPr="0061281A">
        <w:rPr>
          <w:rFonts w:ascii="Times New Roman" w:hAnsi="Times New Roman" w:cs="Times New Roman"/>
          <w:sz w:val="24"/>
          <w:szCs w:val="24"/>
        </w:rPr>
        <w:t xml:space="preserve">in corrosion initiation </w:t>
      </w:r>
      <w:r w:rsidR="005269A7">
        <w:rPr>
          <w:rFonts w:ascii="Times New Roman" w:hAnsi="Times New Roman" w:cs="Times New Roman"/>
          <w:sz w:val="24"/>
          <w:szCs w:val="24"/>
        </w:rPr>
        <w:t>could</w:t>
      </w:r>
      <w:r w:rsidR="005269A7">
        <w:rPr>
          <w:rFonts w:ascii="Times New Roman" w:hAnsi="Times New Roman" w:cs="Times New Roman" w:hint="eastAsia"/>
          <w:sz w:val="24"/>
          <w:szCs w:val="24"/>
        </w:rPr>
        <w:t xml:space="preserve"> be </w:t>
      </w:r>
      <w:r w:rsidR="0061281A" w:rsidRPr="0061281A">
        <w:rPr>
          <w:rFonts w:ascii="Times New Roman" w:hAnsi="Times New Roman" w:cs="Times New Roman"/>
          <w:sz w:val="24"/>
          <w:szCs w:val="24"/>
        </w:rPr>
        <w:t xml:space="preserve">attributed to the radiation-induced </w:t>
      </w:r>
      <w:r w:rsidR="00E50A65">
        <w:rPr>
          <w:rFonts w:ascii="Times New Roman" w:hAnsi="Times New Roman" w:cs="Times New Roman"/>
          <w:sz w:val="24"/>
          <w:szCs w:val="24"/>
        </w:rPr>
        <w:t>enhancement</w:t>
      </w:r>
      <w:r w:rsidR="00E50A65" w:rsidRPr="0061281A">
        <w:rPr>
          <w:rFonts w:ascii="Times New Roman" w:hAnsi="Times New Roman" w:cs="Times New Roman"/>
          <w:sz w:val="24"/>
          <w:szCs w:val="24"/>
        </w:rPr>
        <w:t xml:space="preserve"> </w:t>
      </w:r>
      <w:r w:rsidR="0061281A" w:rsidRPr="0061281A">
        <w:rPr>
          <w:rFonts w:ascii="Times New Roman" w:hAnsi="Times New Roman" w:cs="Times New Roman"/>
          <w:sz w:val="24"/>
          <w:szCs w:val="24"/>
        </w:rPr>
        <w:t xml:space="preserve">in </w:t>
      </w:r>
      <w:r w:rsidR="005269A7">
        <w:rPr>
          <w:rFonts w:ascii="Times New Roman" w:hAnsi="Times New Roman" w:cs="Times New Roman" w:hint="eastAsia"/>
          <w:sz w:val="24"/>
          <w:szCs w:val="24"/>
        </w:rPr>
        <w:t xml:space="preserve">wetting </w:t>
      </w:r>
      <w:r w:rsidR="0061281A" w:rsidRPr="0061281A">
        <w:rPr>
          <w:rFonts w:ascii="Times New Roman" w:hAnsi="Times New Roman" w:cs="Times New Roman"/>
          <w:sz w:val="24"/>
          <w:szCs w:val="24"/>
        </w:rPr>
        <w:t xml:space="preserve">on the surface, while the </w:t>
      </w:r>
      <w:r w:rsidR="00E50A65">
        <w:rPr>
          <w:rFonts w:ascii="Times New Roman" w:hAnsi="Times New Roman" w:cs="Times New Roman"/>
          <w:sz w:val="24"/>
          <w:szCs w:val="24"/>
        </w:rPr>
        <w:t>speeding up</w:t>
      </w:r>
      <w:r w:rsidR="00E50A65" w:rsidRPr="0061281A">
        <w:rPr>
          <w:rFonts w:ascii="Times New Roman" w:hAnsi="Times New Roman" w:cs="Times New Roman"/>
          <w:sz w:val="24"/>
          <w:szCs w:val="24"/>
        </w:rPr>
        <w:t xml:space="preserve"> </w:t>
      </w:r>
      <w:r w:rsidR="0061281A" w:rsidRPr="0061281A">
        <w:rPr>
          <w:rFonts w:ascii="Times New Roman" w:hAnsi="Times New Roman" w:cs="Times New Roman"/>
          <w:sz w:val="24"/>
          <w:szCs w:val="24"/>
        </w:rPr>
        <w:t xml:space="preserve">in corrosion development could be a result of </w:t>
      </w:r>
      <w:r w:rsidR="00E50A65">
        <w:rPr>
          <w:rFonts w:ascii="Times New Roman" w:hAnsi="Times New Roman" w:cs="Times New Roman"/>
          <w:sz w:val="24"/>
          <w:szCs w:val="24"/>
        </w:rPr>
        <w:t>increased</w:t>
      </w:r>
      <w:r w:rsidR="00E50A65" w:rsidRPr="0061281A">
        <w:rPr>
          <w:rFonts w:ascii="Times New Roman" w:hAnsi="Times New Roman" w:cs="Times New Roman"/>
          <w:sz w:val="24"/>
          <w:szCs w:val="24"/>
        </w:rPr>
        <w:t xml:space="preserve"> </w:t>
      </w:r>
      <w:r w:rsidR="005269A7">
        <w:rPr>
          <w:rFonts w:ascii="Times New Roman" w:hAnsi="Times New Roman" w:cs="Times New Roman" w:hint="eastAsia"/>
          <w:sz w:val="24"/>
          <w:szCs w:val="24"/>
        </w:rPr>
        <w:t xml:space="preserve">bulk </w:t>
      </w:r>
      <w:r w:rsidR="0061281A" w:rsidRPr="0061281A">
        <w:rPr>
          <w:rFonts w:ascii="Times New Roman" w:hAnsi="Times New Roman" w:cs="Times New Roman"/>
          <w:sz w:val="24"/>
          <w:szCs w:val="24"/>
        </w:rPr>
        <w:t>diffusion of Ni through point defects and movement of interstitial loops during radiation.</w:t>
      </w:r>
      <w:r w:rsidR="0061281A">
        <w:rPr>
          <w:rFonts w:ascii="Times New Roman" w:hAnsi="Times New Roman" w:cs="Times New Roman"/>
          <w:sz w:val="24"/>
          <w:szCs w:val="24"/>
        </w:rPr>
        <w:t xml:space="preserve"> </w:t>
      </w:r>
      <w:r w:rsidRPr="0061281A">
        <w:rPr>
          <w:rFonts w:ascii="Times New Roman" w:hAnsi="Times New Roman" w:cs="Times New Roman"/>
          <w:sz w:val="24"/>
          <w:szCs w:val="24"/>
        </w:rPr>
        <w:t>This research provides insights into the corrosion mechanism</w:t>
      </w:r>
      <w:r w:rsidR="008D6C61">
        <w:rPr>
          <w:rFonts w:ascii="Times New Roman" w:hAnsi="Times New Roman" w:cs="Times New Roman"/>
          <w:sz w:val="24"/>
          <w:szCs w:val="24"/>
        </w:rPr>
        <w:t>s</w:t>
      </w:r>
      <w:r w:rsidRPr="0061281A">
        <w:rPr>
          <w:rFonts w:ascii="Times New Roman" w:hAnsi="Times New Roman" w:cs="Times New Roman"/>
          <w:sz w:val="24"/>
          <w:szCs w:val="24"/>
        </w:rPr>
        <w:t xml:space="preserve"> of SS316L in liquid lead-bismuth alloy, as well as elucidates the impact of radiation on this process.</w:t>
      </w:r>
    </w:p>
    <w:p w14:paraId="78657778" w14:textId="0474A189" w:rsidR="00E02F5A" w:rsidRPr="00271380" w:rsidRDefault="00271380" w:rsidP="00271380">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 </w:t>
      </w:r>
      <w:r w:rsidR="00E02F5A" w:rsidRPr="00271380">
        <w:rPr>
          <w:rFonts w:ascii="Times New Roman" w:hAnsi="Times New Roman" w:cs="Times New Roman"/>
          <w:b/>
          <w:bCs/>
          <w:sz w:val="24"/>
          <w:szCs w:val="24"/>
        </w:rPr>
        <w:t>Introduction</w:t>
      </w:r>
    </w:p>
    <w:p w14:paraId="61E2A60F" w14:textId="4B94ABCB" w:rsidR="00F859C9" w:rsidRDefault="009D6E17" w:rsidP="003C5203">
      <w:pPr>
        <w:spacing w:line="360" w:lineRule="auto"/>
        <w:jc w:val="both"/>
        <w:rPr>
          <w:rFonts w:ascii="Times New Roman" w:hAnsi="Times New Roman" w:cs="Times New Roman"/>
          <w:sz w:val="24"/>
          <w:szCs w:val="24"/>
        </w:rPr>
      </w:pPr>
      <w:r>
        <w:rPr>
          <w:rFonts w:ascii="Times New Roman" w:hAnsi="Times New Roman" w:cs="Times New Roman"/>
          <w:sz w:val="24"/>
          <w:szCs w:val="24"/>
        </w:rPr>
        <w:t>Lead</w:t>
      </w:r>
      <w:r w:rsidR="0007127F" w:rsidRPr="0007127F">
        <w:rPr>
          <w:rFonts w:ascii="Times New Roman" w:hAnsi="Times New Roman" w:cs="Times New Roman"/>
          <w:sz w:val="24"/>
          <w:szCs w:val="24"/>
        </w:rPr>
        <w:t xml:space="preserve">-based </w:t>
      </w:r>
      <w:r>
        <w:rPr>
          <w:rFonts w:ascii="Times New Roman" w:hAnsi="Times New Roman" w:cs="Times New Roman"/>
          <w:sz w:val="24"/>
          <w:szCs w:val="24"/>
        </w:rPr>
        <w:t xml:space="preserve">liquid </w:t>
      </w:r>
      <w:r w:rsidR="0007127F" w:rsidRPr="0007127F">
        <w:rPr>
          <w:rFonts w:ascii="Times New Roman" w:hAnsi="Times New Roman" w:cs="Times New Roman"/>
          <w:sz w:val="24"/>
          <w:szCs w:val="24"/>
        </w:rPr>
        <w:t xml:space="preserve">alloys show significant promise in nuclear systems owing to their </w:t>
      </w:r>
      <w:r>
        <w:rPr>
          <w:rFonts w:ascii="Times New Roman" w:hAnsi="Times New Roman" w:cs="Times New Roman"/>
          <w:sz w:val="24"/>
          <w:szCs w:val="24"/>
        </w:rPr>
        <w:t xml:space="preserve">excellence </w:t>
      </w:r>
      <w:r w:rsidR="0087784E">
        <w:rPr>
          <w:rFonts w:ascii="Times New Roman" w:hAnsi="Times New Roman" w:cs="Times New Roman"/>
          <w:sz w:val="24"/>
          <w:szCs w:val="24"/>
        </w:rPr>
        <w:t xml:space="preserve">in </w:t>
      </w:r>
      <w:r w:rsidR="0007127F" w:rsidRPr="0007127F">
        <w:rPr>
          <w:rFonts w:ascii="Times New Roman" w:hAnsi="Times New Roman" w:cs="Times New Roman"/>
          <w:sz w:val="24"/>
          <w:szCs w:val="24"/>
        </w:rPr>
        <w:t xml:space="preserve">neutronic, </w:t>
      </w:r>
      <w:r w:rsidR="0087784E" w:rsidRPr="0007127F">
        <w:rPr>
          <w:rFonts w:ascii="Times New Roman" w:hAnsi="Times New Roman" w:cs="Times New Roman"/>
          <w:sz w:val="24"/>
          <w:szCs w:val="24"/>
        </w:rPr>
        <w:t>thermohydraulic</w:t>
      </w:r>
      <w:r w:rsidR="0007127F" w:rsidRPr="0007127F">
        <w:rPr>
          <w:rFonts w:ascii="Times New Roman" w:hAnsi="Times New Roman" w:cs="Times New Roman"/>
          <w:sz w:val="24"/>
          <w:szCs w:val="24"/>
        </w:rPr>
        <w:t xml:space="preserve">, and chemical </w:t>
      </w:r>
      <w:r w:rsidR="008D720F">
        <w:rPr>
          <w:rFonts w:ascii="Times New Roman" w:hAnsi="Times New Roman" w:cs="Times New Roman"/>
          <w:sz w:val="24"/>
          <w:szCs w:val="24"/>
        </w:rPr>
        <w:t xml:space="preserve">stability </w:t>
      </w:r>
      <w:r w:rsidR="0087784E">
        <w:rPr>
          <w:rFonts w:ascii="Times New Roman" w:hAnsi="Times New Roman" w:cs="Times New Roman"/>
          <w:sz w:val="24"/>
          <w:szCs w:val="24"/>
        </w:rPr>
        <w:t>properties</w:t>
      </w:r>
      <w:r w:rsidR="0007127F" w:rsidRPr="0007127F">
        <w:rPr>
          <w:rFonts w:ascii="Times New Roman" w:hAnsi="Times New Roman" w:cs="Times New Roman"/>
          <w:sz w:val="24"/>
          <w:szCs w:val="24"/>
        </w:rPr>
        <w:t xml:space="preserve"> </w:t>
      </w:r>
      <w:r w:rsidR="007C6D5D">
        <w:rPr>
          <w:rFonts w:ascii="Times New Roman" w:hAnsi="Times New Roman" w:cs="Times New Roman"/>
          <w:sz w:val="24"/>
          <w:szCs w:val="24"/>
        </w:rPr>
        <w:fldChar w:fldCharType="begin">
          <w:fldData xml:space="preserve">PEVuZE5vdGU+PENpdGU+PEF1dGhvcj5aaGFuZzwvQXV0aG9yPjxZZWFyPjIwMDg8L1llYXI+PFJl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</w:fldData>
        </w:fldChar>
      </w:r>
      <w:r w:rsidR="007C6D5D">
        <w:rPr>
          <w:rFonts w:ascii="Times New Roman" w:hAnsi="Times New Roman" w:cs="Times New Roman"/>
          <w:sz w:val="24"/>
          <w:szCs w:val="24"/>
        </w:rPr>
        <w:instrText xml:space="preserve"> ADDIN EN.CITE </w:instrText>
      </w:r>
      <w:r w:rsidR="007C6D5D">
        <w:rPr>
          <w:rFonts w:ascii="Times New Roman" w:hAnsi="Times New Roman" w:cs="Times New Roman"/>
          <w:sz w:val="24"/>
          <w:szCs w:val="24"/>
        </w:rPr>
        <w:fldChar w:fldCharType="begin">
          <w:fldData xml:space="preserve">PEVuZE5vdGU+PENpdGU+PEF1dGhvcj5aaGFuZzwvQXV0aG9yPjxZZWFyPjIwMDg8L1llYXI+PFJl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</w:fldData>
        </w:fldChar>
      </w:r>
      <w:r w:rsidR="007C6D5D">
        <w:rPr>
          <w:rFonts w:ascii="Times New Roman" w:hAnsi="Times New Roman" w:cs="Times New Roman"/>
          <w:sz w:val="24"/>
          <w:szCs w:val="24"/>
        </w:rPr>
        <w:instrText xml:space="preserve"> ADDIN EN.CITE.DATA </w:instrText>
      </w:r>
      <w:r w:rsidR="007C6D5D">
        <w:rPr>
          <w:rFonts w:ascii="Times New Roman" w:hAnsi="Times New Roman" w:cs="Times New Roman"/>
          <w:sz w:val="24"/>
          <w:szCs w:val="24"/>
        </w:rPr>
      </w:r>
      <w:r w:rsidR="007C6D5D">
        <w:rPr>
          <w:rFonts w:ascii="Times New Roman" w:hAnsi="Times New Roman" w:cs="Times New Roman"/>
          <w:sz w:val="24"/>
          <w:szCs w:val="24"/>
        </w:rPr>
        <w:fldChar w:fldCharType="end"/>
      </w:r>
      <w:r w:rsidR="007C6D5D">
        <w:rPr>
          <w:rFonts w:ascii="Times New Roman" w:hAnsi="Times New Roman" w:cs="Times New Roman"/>
          <w:sz w:val="24"/>
          <w:szCs w:val="24"/>
        </w:rPr>
      </w:r>
      <w:r w:rsidR="007C6D5D">
        <w:rPr>
          <w:rFonts w:ascii="Times New Roman" w:hAnsi="Times New Roman" w:cs="Times New Roman"/>
          <w:sz w:val="24"/>
          <w:szCs w:val="24"/>
        </w:rPr>
        <w:fldChar w:fldCharType="separate"/>
      </w:r>
      <w:r w:rsidR="007C6D5D">
        <w:rPr>
          <w:rFonts w:ascii="Times New Roman" w:hAnsi="Times New Roman" w:cs="Times New Roman"/>
          <w:noProof/>
          <w:sz w:val="24"/>
          <w:szCs w:val="24"/>
        </w:rPr>
        <w:t>[1-4]</w:t>
      </w:r>
      <w:r w:rsidR="007C6D5D">
        <w:rPr>
          <w:rFonts w:ascii="Times New Roman" w:hAnsi="Times New Roman" w:cs="Times New Roman"/>
          <w:sz w:val="24"/>
          <w:szCs w:val="24"/>
        </w:rPr>
        <w:fldChar w:fldCharType="end"/>
      </w:r>
      <w:r w:rsidR="0007127F" w:rsidRPr="0007127F">
        <w:rPr>
          <w:rFonts w:ascii="Times New Roman" w:hAnsi="Times New Roman" w:cs="Times New Roman"/>
          <w:sz w:val="24"/>
          <w:szCs w:val="24"/>
        </w:rPr>
        <w:t>. For instance, lead lithium alloys exhibit potential as tritium breeder blankets in fusion, while lead bismuth alloys</w:t>
      </w:r>
      <w:r w:rsidR="00DD0CEF">
        <w:rPr>
          <w:rFonts w:ascii="Times New Roman" w:hAnsi="Times New Roman" w:cs="Times New Roman"/>
          <w:sz w:val="24"/>
          <w:szCs w:val="24"/>
        </w:rPr>
        <w:t>, such as Lead Bismuth Eutectic (LBE)</w:t>
      </w:r>
      <w:r w:rsidR="0007127F" w:rsidRPr="0007127F">
        <w:rPr>
          <w:rFonts w:ascii="Times New Roman" w:hAnsi="Times New Roman" w:cs="Times New Roman"/>
          <w:sz w:val="24"/>
          <w:szCs w:val="24"/>
        </w:rPr>
        <w:t xml:space="preserve"> are regarded as favorable working fluids and spallation targets in Lead-based Fast Reactors (LFRs) and </w:t>
      </w:r>
      <w:r w:rsidR="0087784E">
        <w:rPr>
          <w:rFonts w:ascii="Times New Roman" w:hAnsi="Times New Roman" w:cs="Times New Roman"/>
          <w:sz w:val="24"/>
          <w:szCs w:val="24"/>
        </w:rPr>
        <w:t>A</w:t>
      </w:r>
      <w:r w:rsidR="0007127F" w:rsidRPr="0007127F">
        <w:rPr>
          <w:rFonts w:ascii="Times New Roman" w:hAnsi="Times New Roman" w:cs="Times New Roman"/>
          <w:sz w:val="24"/>
          <w:szCs w:val="24"/>
        </w:rPr>
        <w:t>ccelerator-</w:t>
      </w:r>
      <w:r w:rsidR="0087784E">
        <w:rPr>
          <w:rFonts w:ascii="Times New Roman" w:hAnsi="Times New Roman" w:cs="Times New Roman"/>
          <w:sz w:val="24"/>
          <w:szCs w:val="24"/>
        </w:rPr>
        <w:t>D</w:t>
      </w:r>
      <w:r w:rsidR="0007127F" w:rsidRPr="0007127F">
        <w:rPr>
          <w:rFonts w:ascii="Times New Roman" w:hAnsi="Times New Roman" w:cs="Times New Roman"/>
          <w:sz w:val="24"/>
          <w:szCs w:val="24"/>
        </w:rPr>
        <w:t xml:space="preserve">riven </w:t>
      </w:r>
      <w:r w:rsidR="0087784E">
        <w:rPr>
          <w:rFonts w:ascii="Times New Roman" w:hAnsi="Times New Roman" w:cs="Times New Roman"/>
          <w:sz w:val="24"/>
          <w:szCs w:val="24"/>
        </w:rPr>
        <w:t>S</w:t>
      </w:r>
      <w:r w:rsidR="0007127F" w:rsidRPr="0007127F">
        <w:rPr>
          <w:rFonts w:ascii="Times New Roman" w:hAnsi="Times New Roman" w:cs="Times New Roman"/>
          <w:sz w:val="24"/>
          <w:szCs w:val="24"/>
        </w:rPr>
        <w:t xml:space="preserve">ubcritical </w:t>
      </w:r>
      <w:r w:rsidR="0087784E">
        <w:rPr>
          <w:rFonts w:ascii="Times New Roman" w:hAnsi="Times New Roman" w:cs="Times New Roman"/>
          <w:sz w:val="24"/>
          <w:szCs w:val="24"/>
        </w:rPr>
        <w:t>s</w:t>
      </w:r>
      <w:r w:rsidR="0007127F" w:rsidRPr="0007127F">
        <w:rPr>
          <w:rFonts w:ascii="Times New Roman" w:hAnsi="Times New Roman" w:cs="Times New Roman"/>
          <w:sz w:val="24"/>
          <w:szCs w:val="24"/>
        </w:rPr>
        <w:t>ystems (ADS)</w:t>
      </w:r>
      <w:r w:rsidR="007C6D5D">
        <w:rPr>
          <w:rFonts w:ascii="Times New Roman" w:hAnsi="Times New Roman" w:cs="Times New Roman"/>
          <w:sz w:val="24"/>
          <w:szCs w:val="24"/>
        </w:rPr>
        <w:t xml:space="preserve"> </w:t>
      </w:r>
      <w:r w:rsidR="007C6D5D">
        <w:rPr>
          <w:rFonts w:ascii="Times New Roman" w:hAnsi="Times New Roman" w:cs="Times New Roman"/>
          <w:sz w:val="24"/>
          <w:szCs w:val="24"/>
        </w:rPr>
        <w:fldChar w:fldCharType="begin">
          <w:fldData xml:space="preserve">PEVuZE5vdGU+PENpdGU+PEF1dGhvcj5DaG9wcmE8L0F1dGhvcj48WWVhcj4xOTg0PC9ZZWFyPjxS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</w:fldData>
        </w:fldChar>
      </w:r>
      <w:r w:rsidR="007C6D5D">
        <w:rPr>
          <w:rFonts w:ascii="Times New Roman" w:hAnsi="Times New Roman" w:cs="Times New Roman"/>
          <w:sz w:val="24"/>
          <w:szCs w:val="24"/>
        </w:rPr>
        <w:instrText xml:space="preserve"> ADDIN EN.CITE </w:instrText>
      </w:r>
      <w:r w:rsidR="007C6D5D">
        <w:rPr>
          <w:rFonts w:ascii="Times New Roman" w:hAnsi="Times New Roman" w:cs="Times New Roman"/>
          <w:sz w:val="24"/>
          <w:szCs w:val="24"/>
        </w:rPr>
        <w:fldChar w:fldCharType="begin">
          <w:fldData xml:space="preserve">PEVuZE5vdGU+PENpdGU+PEF1dGhvcj5DaG9wcmE8L0F1dGhvcj48WWVhcj4xOTg0PC9ZZWFyPjxS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</w:fldData>
        </w:fldChar>
      </w:r>
      <w:r w:rsidR="007C6D5D">
        <w:rPr>
          <w:rFonts w:ascii="Times New Roman" w:hAnsi="Times New Roman" w:cs="Times New Roman"/>
          <w:sz w:val="24"/>
          <w:szCs w:val="24"/>
        </w:rPr>
        <w:instrText xml:space="preserve"> ADDIN EN.CITE.DATA </w:instrText>
      </w:r>
      <w:r w:rsidR="007C6D5D">
        <w:rPr>
          <w:rFonts w:ascii="Times New Roman" w:hAnsi="Times New Roman" w:cs="Times New Roman"/>
          <w:sz w:val="24"/>
          <w:szCs w:val="24"/>
        </w:rPr>
      </w:r>
      <w:r w:rsidR="007C6D5D">
        <w:rPr>
          <w:rFonts w:ascii="Times New Roman" w:hAnsi="Times New Roman" w:cs="Times New Roman"/>
          <w:sz w:val="24"/>
          <w:szCs w:val="24"/>
        </w:rPr>
        <w:fldChar w:fldCharType="end"/>
      </w:r>
      <w:r w:rsidR="007C6D5D">
        <w:rPr>
          <w:rFonts w:ascii="Times New Roman" w:hAnsi="Times New Roman" w:cs="Times New Roman"/>
          <w:sz w:val="24"/>
          <w:szCs w:val="24"/>
        </w:rPr>
      </w:r>
      <w:r w:rsidR="007C6D5D">
        <w:rPr>
          <w:rFonts w:ascii="Times New Roman" w:hAnsi="Times New Roman" w:cs="Times New Roman"/>
          <w:sz w:val="24"/>
          <w:szCs w:val="24"/>
        </w:rPr>
        <w:fldChar w:fldCharType="separate"/>
      </w:r>
      <w:r w:rsidR="007C6D5D">
        <w:rPr>
          <w:rFonts w:ascii="Times New Roman" w:hAnsi="Times New Roman" w:cs="Times New Roman"/>
          <w:noProof/>
          <w:sz w:val="24"/>
          <w:szCs w:val="24"/>
        </w:rPr>
        <w:t>[5-7]</w:t>
      </w:r>
      <w:r w:rsidR="007C6D5D">
        <w:rPr>
          <w:rFonts w:ascii="Times New Roman" w:hAnsi="Times New Roman" w:cs="Times New Roman"/>
          <w:sz w:val="24"/>
          <w:szCs w:val="24"/>
        </w:rPr>
        <w:fldChar w:fldCharType="end"/>
      </w:r>
      <w:r w:rsidR="0007127F" w:rsidRPr="0007127F">
        <w:rPr>
          <w:rFonts w:ascii="Times New Roman" w:hAnsi="Times New Roman" w:cs="Times New Roman"/>
          <w:sz w:val="24"/>
          <w:szCs w:val="24"/>
        </w:rPr>
        <w:t xml:space="preserve">. However, the challenging conditions of these liquids present obstacles to the application of structural materials. One of the most pressing concerns is liquid metal corrosion (LMC) of structural materials, where materials experience </w:t>
      </w:r>
      <w:r w:rsidR="0007127F">
        <w:rPr>
          <w:rFonts w:ascii="Times New Roman" w:hAnsi="Times New Roman" w:cs="Times New Roman"/>
          <w:sz w:val="24"/>
          <w:szCs w:val="24"/>
        </w:rPr>
        <w:t xml:space="preserve">either </w:t>
      </w:r>
      <w:r w:rsidR="0007127F" w:rsidRPr="0007127F">
        <w:rPr>
          <w:rFonts w:ascii="Times New Roman" w:hAnsi="Times New Roman" w:cs="Times New Roman"/>
          <w:sz w:val="24"/>
          <w:szCs w:val="24"/>
        </w:rPr>
        <w:t xml:space="preserve">selective element dissolution </w:t>
      </w:r>
      <w:r w:rsidR="0007127F">
        <w:rPr>
          <w:rFonts w:ascii="Times New Roman" w:hAnsi="Times New Roman" w:cs="Times New Roman"/>
          <w:sz w:val="24"/>
          <w:szCs w:val="24"/>
        </w:rPr>
        <w:t>or</w:t>
      </w:r>
      <w:r w:rsidR="0007127F" w:rsidRPr="0007127F">
        <w:rPr>
          <w:rFonts w:ascii="Times New Roman" w:hAnsi="Times New Roman" w:cs="Times New Roman"/>
          <w:sz w:val="24"/>
          <w:szCs w:val="24"/>
        </w:rPr>
        <w:t xml:space="preserve"> oxidation upon exposure to these liquids</w:t>
      </w:r>
      <w:r w:rsidR="0007127F">
        <w:rPr>
          <w:rFonts w:ascii="Times New Roman" w:hAnsi="Times New Roman" w:cs="Times New Roman"/>
          <w:sz w:val="24"/>
          <w:szCs w:val="24"/>
        </w:rPr>
        <w:t xml:space="preserve"> </w:t>
      </w:r>
      <w:r w:rsidR="00D56AD4">
        <w:rPr>
          <w:rFonts w:ascii="Times New Roman" w:hAnsi="Times New Roman" w:cs="Times New Roman"/>
          <w:sz w:val="24"/>
          <w:szCs w:val="24"/>
        </w:rPr>
        <w:fldChar w:fldCharType="begin">
          <w:fldData xml:space="preserve">PEVuZE5vdGU+PENpdGU+PEF1dGhvcj5Hb25nPC9BdXRob3I+PFllYXI+MjAxNjwvWWVhcj48UmVj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</w:fldData>
        </w:fldChar>
      </w:r>
      <w:r w:rsidR="00D56AD4">
        <w:rPr>
          <w:rFonts w:ascii="Times New Roman" w:hAnsi="Times New Roman" w:cs="Times New Roman"/>
          <w:sz w:val="24"/>
          <w:szCs w:val="24"/>
        </w:rPr>
        <w:instrText xml:space="preserve"> ADDIN EN.CITE </w:instrText>
      </w:r>
      <w:r w:rsidR="00D56AD4">
        <w:rPr>
          <w:rFonts w:ascii="Times New Roman" w:hAnsi="Times New Roman" w:cs="Times New Roman"/>
          <w:sz w:val="24"/>
          <w:szCs w:val="24"/>
        </w:rPr>
        <w:fldChar w:fldCharType="begin">
          <w:fldData xml:space="preserve">PEVuZE5vdGU+PENpdGU+PEF1dGhvcj5Hb25nPC9BdXRob3I+PFllYXI+MjAxNjwvWWVhcj48UmVj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</w:fldData>
        </w:fldChar>
      </w:r>
      <w:r w:rsidR="00D56AD4">
        <w:rPr>
          <w:rFonts w:ascii="Times New Roman" w:hAnsi="Times New Roman" w:cs="Times New Roman"/>
          <w:sz w:val="24"/>
          <w:szCs w:val="24"/>
        </w:rPr>
        <w:instrText xml:space="preserve"> ADDIN EN.CITE.DATA </w:instrText>
      </w:r>
      <w:r w:rsidR="00D56AD4">
        <w:rPr>
          <w:rFonts w:ascii="Times New Roman" w:hAnsi="Times New Roman" w:cs="Times New Roman"/>
          <w:sz w:val="24"/>
          <w:szCs w:val="24"/>
        </w:rPr>
      </w:r>
      <w:r w:rsidR="00D56AD4">
        <w:rPr>
          <w:rFonts w:ascii="Times New Roman" w:hAnsi="Times New Roman" w:cs="Times New Roman"/>
          <w:sz w:val="24"/>
          <w:szCs w:val="24"/>
        </w:rPr>
        <w:fldChar w:fldCharType="end"/>
      </w:r>
      <w:r w:rsidR="00D56AD4">
        <w:rPr>
          <w:rFonts w:ascii="Times New Roman" w:hAnsi="Times New Roman" w:cs="Times New Roman"/>
          <w:sz w:val="24"/>
          <w:szCs w:val="24"/>
        </w:rPr>
      </w:r>
      <w:r w:rsidR="00D56AD4">
        <w:rPr>
          <w:rFonts w:ascii="Times New Roman" w:hAnsi="Times New Roman" w:cs="Times New Roman"/>
          <w:sz w:val="24"/>
          <w:szCs w:val="24"/>
        </w:rPr>
        <w:fldChar w:fldCharType="separate"/>
      </w:r>
      <w:r w:rsidR="00D56AD4">
        <w:rPr>
          <w:rFonts w:ascii="Times New Roman" w:hAnsi="Times New Roman" w:cs="Times New Roman"/>
          <w:noProof/>
          <w:sz w:val="24"/>
          <w:szCs w:val="24"/>
        </w:rPr>
        <w:t>[8]</w:t>
      </w:r>
      <w:r w:rsidR="00D56AD4">
        <w:rPr>
          <w:rFonts w:ascii="Times New Roman" w:hAnsi="Times New Roman" w:cs="Times New Roman"/>
          <w:sz w:val="24"/>
          <w:szCs w:val="24"/>
        </w:rPr>
        <w:fldChar w:fldCharType="end"/>
      </w:r>
      <w:r w:rsidR="0007127F" w:rsidRPr="0007127F">
        <w:rPr>
          <w:rFonts w:ascii="Times New Roman" w:hAnsi="Times New Roman" w:cs="Times New Roman"/>
          <w:sz w:val="24"/>
          <w:szCs w:val="24"/>
        </w:rPr>
        <w:t>.</w:t>
      </w:r>
      <w:r w:rsidR="0007127F">
        <w:rPr>
          <w:rFonts w:ascii="Times New Roman" w:hAnsi="Times New Roman" w:cs="Times New Roman"/>
          <w:sz w:val="24"/>
          <w:szCs w:val="24"/>
        </w:rPr>
        <w:t xml:space="preserve"> </w:t>
      </w:r>
      <w:r w:rsidR="00485574" w:rsidRPr="00485574">
        <w:rPr>
          <w:rFonts w:ascii="Times New Roman" w:hAnsi="Times New Roman" w:cs="Times New Roman"/>
          <w:sz w:val="24"/>
          <w:szCs w:val="24"/>
        </w:rPr>
        <w:t xml:space="preserve">In addition to corrosion at high temperatures, the materials also contend with high-energy neutron radiation in practical applications. </w:t>
      </w:r>
      <w:r w:rsidR="0047691F">
        <w:rPr>
          <w:rFonts w:ascii="Times New Roman" w:hAnsi="Times New Roman" w:cs="Times New Roman"/>
          <w:sz w:val="24"/>
          <w:szCs w:val="24"/>
        </w:rPr>
        <w:t xml:space="preserve">The introduction of </w:t>
      </w:r>
      <w:r w:rsidR="00580095">
        <w:rPr>
          <w:rFonts w:ascii="Times New Roman" w:hAnsi="Times New Roman" w:cs="Times New Roman"/>
          <w:sz w:val="24"/>
          <w:szCs w:val="24"/>
        </w:rPr>
        <w:t>high-</w:t>
      </w:r>
      <w:r w:rsidR="00580095">
        <w:rPr>
          <w:rFonts w:ascii="Times New Roman" w:hAnsi="Times New Roman" w:cs="Times New Roman"/>
          <w:sz w:val="24"/>
          <w:szCs w:val="24"/>
        </w:rPr>
        <w:lastRenderedPageBreak/>
        <w:t>energy radiation</w:t>
      </w:r>
      <w:r w:rsidR="0047691F" w:rsidRPr="00485574">
        <w:rPr>
          <w:rFonts w:ascii="Times New Roman" w:hAnsi="Times New Roman" w:cs="Times New Roman"/>
          <w:sz w:val="24"/>
          <w:szCs w:val="24"/>
        </w:rPr>
        <w:t xml:space="preserve"> </w:t>
      </w:r>
      <w:r w:rsidR="00485574">
        <w:rPr>
          <w:rFonts w:ascii="Times New Roman" w:hAnsi="Times New Roman" w:cs="Times New Roman"/>
          <w:sz w:val="24"/>
          <w:szCs w:val="24"/>
        </w:rPr>
        <w:t xml:space="preserve">further </w:t>
      </w:r>
      <w:r w:rsidR="00485574" w:rsidRPr="00485574">
        <w:rPr>
          <w:rFonts w:ascii="Times New Roman" w:hAnsi="Times New Roman" w:cs="Times New Roman"/>
          <w:sz w:val="24"/>
          <w:szCs w:val="24"/>
        </w:rPr>
        <w:t>imposes challenges on material selection</w:t>
      </w:r>
      <w:r w:rsidR="00485574">
        <w:rPr>
          <w:rFonts w:ascii="Times New Roman" w:hAnsi="Times New Roman" w:cs="Times New Roman"/>
          <w:sz w:val="24"/>
          <w:szCs w:val="24"/>
        </w:rPr>
        <w:t xml:space="preserve"> by </w:t>
      </w:r>
      <w:r w:rsidR="00580095">
        <w:rPr>
          <w:rFonts w:ascii="Times New Roman" w:hAnsi="Times New Roman" w:cs="Times New Roman"/>
          <w:sz w:val="24"/>
          <w:szCs w:val="24"/>
        </w:rPr>
        <w:t xml:space="preserve">complicating the corrosion process where radiation </w:t>
      </w:r>
      <w:r w:rsidR="00573AD7">
        <w:rPr>
          <w:rFonts w:ascii="Times New Roman" w:hAnsi="Times New Roman" w:cs="Times New Roman"/>
          <w:sz w:val="24"/>
          <w:szCs w:val="24"/>
        </w:rPr>
        <w:t>would affect</w:t>
      </w:r>
      <w:r w:rsidR="00580095">
        <w:rPr>
          <w:rFonts w:ascii="Times New Roman" w:hAnsi="Times New Roman" w:cs="Times New Roman"/>
          <w:sz w:val="24"/>
          <w:szCs w:val="24"/>
        </w:rPr>
        <w:t xml:space="preserve"> both structure and chemistry of the oxide layer</w:t>
      </w:r>
      <w:r w:rsidR="00C82DB7">
        <w:rPr>
          <w:rFonts w:ascii="Times New Roman" w:hAnsi="Times New Roman" w:cs="Times New Roman"/>
          <w:sz w:val="24"/>
          <w:szCs w:val="24"/>
        </w:rPr>
        <w:t xml:space="preserve"> </w:t>
      </w:r>
      <w:r w:rsidR="00C82DB7">
        <w:rPr>
          <w:rFonts w:ascii="Times New Roman" w:hAnsi="Times New Roman" w:cs="Times New Roman"/>
          <w:sz w:val="24"/>
          <w:szCs w:val="24"/>
        </w:rPr>
        <w:fldChar w:fldCharType="begin">
          <w:fldData xml:space="preserve">PEVuZE5vdGU+PENpdGU+PEF1dGhvcj5XYXM8L0F1dGhvcj48WWVhcj4yMDE5PC9ZZWFyPjxSZWNO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MT48L2FsdC1wZXJpb2RpY2FsPjx2b2x1bWU+NTI3PC92b2x1bWU+PGtleXdvcmRzPjxrZXl3b3Jk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PEVuZE5vdGU+PENpdGU+PEF1dGhvcj5XYXM8L0F1dGhvcj48WWVhcj4yMDE5PC9ZZWFyPjxSZWNO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C82DB7">
        <w:rPr>
          <w:rFonts w:ascii="Times New Roman" w:hAnsi="Times New Roman" w:cs="Times New Roman"/>
          <w:sz w:val="24"/>
          <w:szCs w:val="24"/>
        </w:rPr>
      </w:r>
      <w:r w:rsidR="00C82DB7">
        <w:rPr>
          <w:rFonts w:ascii="Times New Roman" w:hAnsi="Times New Roman" w:cs="Times New Roman"/>
          <w:sz w:val="24"/>
          <w:szCs w:val="24"/>
        </w:rPr>
        <w:fldChar w:fldCharType="separate"/>
      </w:r>
      <w:r w:rsidR="00C82DB7">
        <w:rPr>
          <w:rFonts w:ascii="Times New Roman" w:hAnsi="Times New Roman" w:cs="Times New Roman"/>
          <w:noProof/>
          <w:sz w:val="24"/>
          <w:szCs w:val="24"/>
        </w:rPr>
        <w:t>[9, 10]</w:t>
      </w:r>
      <w:r w:rsidR="00C82DB7">
        <w:rPr>
          <w:rFonts w:ascii="Times New Roman" w:hAnsi="Times New Roman" w:cs="Times New Roman"/>
          <w:sz w:val="24"/>
          <w:szCs w:val="24"/>
        </w:rPr>
        <w:fldChar w:fldCharType="end"/>
      </w:r>
      <w:r w:rsidR="00485574" w:rsidRPr="00485574">
        <w:rPr>
          <w:rFonts w:ascii="Times New Roman" w:hAnsi="Times New Roman" w:cs="Times New Roman"/>
          <w:sz w:val="24"/>
          <w:szCs w:val="24"/>
        </w:rPr>
        <w:t>.</w:t>
      </w:r>
      <w:r w:rsidR="006B2D9A">
        <w:rPr>
          <w:rFonts w:ascii="Times New Roman" w:hAnsi="Times New Roman" w:cs="Times New Roman"/>
          <w:sz w:val="24"/>
          <w:szCs w:val="24"/>
        </w:rPr>
        <w:t xml:space="preserve"> </w:t>
      </w:r>
      <w:r w:rsidR="00014B1B" w:rsidRPr="00014B1B">
        <w:rPr>
          <w:rFonts w:ascii="Times New Roman" w:hAnsi="Times New Roman" w:cs="Times New Roman"/>
          <w:sz w:val="24"/>
          <w:szCs w:val="24"/>
        </w:rPr>
        <w:t xml:space="preserve">The exploration of the synergy between radiation and corrosion is still in its </w:t>
      </w:r>
      <w:r w:rsidR="00014B1B">
        <w:rPr>
          <w:rFonts w:ascii="Times New Roman" w:hAnsi="Times New Roman" w:cs="Times New Roman"/>
          <w:sz w:val="24"/>
          <w:szCs w:val="24"/>
        </w:rPr>
        <w:t>early</w:t>
      </w:r>
      <w:r w:rsidR="00014B1B" w:rsidRPr="00014B1B">
        <w:rPr>
          <w:rFonts w:ascii="Times New Roman" w:hAnsi="Times New Roman" w:cs="Times New Roman"/>
          <w:sz w:val="24"/>
          <w:szCs w:val="24"/>
        </w:rPr>
        <w:t xml:space="preserve"> stages, mainly attributed to the high cost, intricate experimental design, and complex underlying mechanisms involved</w:t>
      </w:r>
      <w:r w:rsidR="00545590">
        <w:rPr>
          <w:rFonts w:ascii="Times New Roman" w:hAnsi="Times New Roman" w:cs="Times New Roman"/>
          <w:sz w:val="24"/>
          <w:szCs w:val="24"/>
        </w:rPr>
        <w:t xml:space="preserve"> </w:t>
      </w:r>
      <w:r w:rsidR="007C7279">
        <w:rPr>
          <w:rFonts w:ascii="Times New Roman" w:hAnsi="Times New Roman" w:cs="Times New Roman"/>
          <w:sz w:val="24"/>
          <w:szCs w:val="24"/>
        </w:rPr>
        <w:fldChar w:fldCharType="begin">
          <w:fldData xml:space="preserve">PEVuZE5vdGU+PENpdGU+PEF1dGhvcj5RdmlzdDwvQXV0aG9yPjxZZWFyPjIwMTM8L1llYXI+PFJl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==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PEVuZE5vdGU+PENpdGU+PEF1dGhvcj5RdmlzdDwvQXV0aG9yPjxZZWFyPjIwMTM8L1llYXI+PFJl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==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7C7279">
        <w:rPr>
          <w:rFonts w:ascii="Times New Roman" w:hAnsi="Times New Roman" w:cs="Times New Roman"/>
          <w:sz w:val="24"/>
          <w:szCs w:val="24"/>
        </w:rPr>
      </w:r>
      <w:r w:rsidR="007C7279">
        <w:rPr>
          <w:rFonts w:ascii="Times New Roman" w:hAnsi="Times New Roman" w:cs="Times New Roman"/>
          <w:sz w:val="24"/>
          <w:szCs w:val="24"/>
        </w:rPr>
        <w:fldChar w:fldCharType="separate"/>
      </w:r>
      <w:r w:rsidR="00C82DB7">
        <w:rPr>
          <w:rFonts w:ascii="Times New Roman" w:hAnsi="Times New Roman" w:cs="Times New Roman"/>
          <w:noProof/>
          <w:sz w:val="24"/>
          <w:szCs w:val="24"/>
        </w:rPr>
        <w:t>[11-13]</w:t>
      </w:r>
      <w:r w:rsidR="007C7279">
        <w:rPr>
          <w:rFonts w:ascii="Times New Roman" w:hAnsi="Times New Roman" w:cs="Times New Roman"/>
          <w:sz w:val="24"/>
          <w:szCs w:val="24"/>
        </w:rPr>
        <w:fldChar w:fldCharType="end"/>
      </w:r>
      <w:r w:rsidR="00014B1B" w:rsidRPr="00014B1B">
        <w:rPr>
          <w:rFonts w:ascii="Times New Roman" w:hAnsi="Times New Roman" w:cs="Times New Roman"/>
          <w:sz w:val="24"/>
          <w:szCs w:val="24"/>
        </w:rPr>
        <w:t xml:space="preserve">. This complexity renders it one of the most challenging tasks, hindering the deployment of </w:t>
      </w:r>
      <w:r w:rsidR="00573AD7">
        <w:rPr>
          <w:rFonts w:ascii="Times New Roman" w:hAnsi="Times New Roman" w:cs="Times New Roman"/>
          <w:sz w:val="24"/>
          <w:szCs w:val="24"/>
        </w:rPr>
        <w:t xml:space="preserve">advanced </w:t>
      </w:r>
      <w:r w:rsidR="00014B1B" w:rsidRPr="00014B1B">
        <w:rPr>
          <w:rFonts w:ascii="Times New Roman" w:hAnsi="Times New Roman" w:cs="Times New Roman"/>
          <w:sz w:val="24"/>
          <w:szCs w:val="24"/>
        </w:rPr>
        <w:t>nuclear reactors.</w:t>
      </w:r>
      <w:r w:rsidR="004B1D33" w:rsidRPr="004B1D33">
        <w:rPr>
          <w:rFonts w:ascii="Times New Roman" w:hAnsi="Times New Roman" w:cs="Times New Roman"/>
          <w:sz w:val="24"/>
          <w:szCs w:val="24"/>
        </w:rPr>
        <w:t xml:space="preserve"> </w:t>
      </w:r>
      <w:r w:rsidR="00573AD7" w:rsidRPr="00573AD7">
        <w:rPr>
          <w:rFonts w:ascii="Times New Roman" w:hAnsi="Times New Roman" w:cs="Times New Roman"/>
          <w:sz w:val="24"/>
          <w:szCs w:val="24"/>
        </w:rPr>
        <w:t>Initial investigations into the interplay between</w:t>
      </w:r>
      <w:r w:rsidR="00573AD7">
        <w:rPr>
          <w:rFonts w:ascii="Times New Roman" w:hAnsi="Times New Roman" w:cs="Times New Roman"/>
          <w:sz w:val="24"/>
          <w:szCs w:val="24"/>
        </w:rPr>
        <w:t xml:space="preserve"> </w:t>
      </w:r>
      <w:r w:rsidR="00573AD7" w:rsidRPr="00573AD7">
        <w:rPr>
          <w:rFonts w:ascii="Times New Roman" w:hAnsi="Times New Roman" w:cs="Times New Roman"/>
          <w:sz w:val="24"/>
          <w:szCs w:val="24"/>
        </w:rPr>
        <w:t xml:space="preserve">radiation and corrosion have </w:t>
      </w:r>
      <w:r w:rsidR="00573AD7">
        <w:rPr>
          <w:rFonts w:ascii="Times New Roman" w:hAnsi="Times New Roman" w:cs="Times New Roman"/>
          <w:sz w:val="24"/>
          <w:szCs w:val="24"/>
        </w:rPr>
        <w:t>been employed in various corrosion mediums</w:t>
      </w:r>
      <w:r w:rsidR="00573AD7">
        <w:t xml:space="preserve">, </w:t>
      </w:r>
      <w:r w:rsidR="00573AD7" w:rsidRPr="00573AD7">
        <w:rPr>
          <w:rFonts w:ascii="Times New Roman" w:hAnsi="Times New Roman" w:cs="Times New Roman"/>
          <w:sz w:val="24"/>
          <w:szCs w:val="24"/>
        </w:rPr>
        <w:t>including high-temperature water</w:t>
      </w:r>
      <w:r w:rsidR="00573AD7">
        <w:rPr>
          <w:rFonts w:ascii="Times New Roman" w:hAnsi="Times New Roman" w:cs="Times New Roman"/>
          <w:sz w:val="24"/>
          <w:szCs w:val="24"/>
        </w:rPr>
        <w:t xml:space="preserve"> </w:t>
      </w:r>
      <w:r w:rsidR="009D121E">
        <w:rPr>
          <w:rFonts w:ascii="Times New Roman" w:hAnsi="Times New Roman" w:cs="Times New Roman"/>
          <w:sz w:val="24"/>
          <w:szCs w:val="24"/>
        </w:rPr>
        <w:fldChar w:fldCharType="begin">
          <w:fldData xml:space="preserve">PEVuZE5vdGU+PENpdGU+PEF1dGhvcj5XYW5nPC9BdXRob3I+PFllYXI+MjAyMjwvWWVhcj48UmVj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</w:fldData>
        </w:fldChar>
      </w:r>
      <w:r w:rsidR="00FF31BE">
        <w:rPr>
          <w:rFonts w:ascii="Times New Roman" w:hAnsi="Times New Roman" w:cs="Times New Roman"/>
          <w:sz w:val="24"/>
          <w:szCs w:val="24"/>
        </w:rPr>
        <w:instrText xml:space="preserve"> ADDIN EN.CITE </w:instrText>
      </w:r>
      <w:r w:rsidR="00FF31BE">
        <w:rPr>
          <w:rFonts w:ascii="Times New Roman" w:hAnsi="Times New Roman" w:cs="Times New Roman"/>
          <w:sz w:val="24"/>
          <w:szCs w:val="24"/>
        </w:rPr>
        <w:fldChar w:fldCharType="begin">
          <w:fldData xml:space="preserve">PEVuZE5vdGU+PENpdGU+PEF1dGhvcj5XYW5nPC9BdXRob3I+PFllYXI+MjAyMjwvWWVhcj48UmVj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</w:fldData>
        </w:fldChar>
      </w:r>
      <w:r w:rsidR="00FF31BE">
        <w:rPr>
          <w:rFonts w:ascii="Times New Roman" w:hAnsi="Times New Roman" w:cs="Times New Roman"/>
          <w:sz w:val="24"/>
          <w:szCs w:val="24"/>
        </w:rPr>
        <w:instrText xml:space="preserve"> ADDIN EN.CITE.DATA </w:instrText>
      </w:r>
      <w:r w:rsidR="00FF31BE">
        <w:rPr>
          <w:rFonts w:ascii="Times New Roman" w:hAnsi="Times New Roman" w:cs="Times New Roman"/>
          <w:sz w:val="24"/>
          <w:szCs w:val="24"/>
        </w:rPr>
      </w:r>
      <w:r w:rsidR="00FF31BE">
        <w:rPr>
          <w:rFonts w:ascii="Times New Roman" w:hAnsi="Times New Roman" w:cs="Times New Roman"/>
          <w:sz w:val="24"/>
          <w:szCs w:val="24"/>
        </w:rPr>
        <w:fldChar w:fldCharType="end"/>
      </w:r>
      <w:r w:rsidR="009D121E">
        <w:rPr>
          <w:rFonts w:ascii="Times New Roman" w:hAnsi="Times New Roman" w:cs="Times New Roman"/>
          <w:sz w:val="24"/>
          <w:szCs w:val="24"/>
        </w:rPr>
      </w:r>
      <w:r w:rsidR="009D121E">
        <w:rPr>
          <w:rFonts w:ascii="Times New Roman" w:hAnsi="Times New Roman" w:cs="Times New Roman"/>
          <w:sz w:val="24"/>
          <w:szCs w:val="24"/>
        </w:rPr>
        <w:fldChar w:fldCharType="separate"/>
      </w:r>
      <w:r w:rsidR="00C82DB7">
        <w:rPr>
          <w:rFonts w:ascii="Times New Roman" w:hAnsi="Times New Roman" w:cs="Times New Roman"/>
          <w:noProof/>
          <w:sz w:val="24"/>
          <w:szCs w:val="24"/>
        </w:rPr>
        <w:t>[14-17]</w:t>
      </w:r>
      <w:r w:rsidR="009D121E">
        <w:rPr>
          <w:rFonts w:ascii="Times New Roman" w:hAnsi="Times New Roman" w:cs="Times New Roman"/>
          <w:sz w:val="24"/>
          <w:szCs w:val="24"/>
        </w:rPr>
        <w:fldChar w:fldCharType="end"/>
      </w:r>
      <w:r w:rsidR="00573AD7" w:rsidRPr="00573AD7">
        <w:rPr>
          <w:rFonts w:ascii="Times New Roman" w:hAnsi="Times New Roman" w:cs="Times New Roman"/>
          <w:sz w:val="24"/>
          <w:szCs w:val="24"/>
        </w:rPr>
        <w:t>, molten salt</w:t>
      </w:r>
      <w:r w:rsidR="00573AD7">
        <w:rPr>
          <w:rFonts w:ascii="Times New Roman" w:hAnsi="Times New Roman" w:cs="Times New Roman"/>
          <w:sz w:val="24"/>
          <w:szCs w:val="24"/>
        </w:rPr>
        <w:t xml:space="preserve"> </w:t>
      </w:r>
      <w:r w:rsidR="009D121E">
        <w:rPr>
          <w:rFonts w:ascii="Times New Roman" w:hAnsi="Times New Roman" w:cs="Times New Roman"/>
          <w:sz w:val="24"/>
          <w:szCs w:val="24"/>
        </w:rPr>
        <w:fldChar w:fldCharType="begin">
          <w:fldData xml:space="preserve">PEVuZE5vdGU+PENpdGU+PEF1dGhvcj5aaHU8L0F1dGhvcj48WWVhcj4yMDIxPC9ZZWFyPjxSZWNO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PEVuZE5vdGU+PENpdGU+PEF1dGhvcj5aaHU8L0F1dGhvcj48WWVhcj4yMDIxPC9ZZWFyPjxSZWNO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9D121E">
        <w:rPr>
          <w:rFonts w:ascii="Times New Roman" w:hAnsi="Times New Roman" w:cs="Times New Roman"/>
          <w:sz w:val="24"/>
          <w:szCs w:val="24"/>
        </w:rPr>
      </w:r>
      <w:r w:rsidR="009D121E">
        <w:rPr>
          <w:rFonts w:ascii="Times New Roman" w:hAnsi="Times New Roman" w:cs="Times New Roman"/>
          <w:sz w:val="24"/>
          <w:szCs w:val="24"/>
        </w:rPr>
        <w:fldChar w:fldCharType="separate"/>
      </w:r>
      <w:r w:rsidR="00C82DB7">
        <w:rPr>
          <w:rFonts w:ascii="Times New Roman" w:hAnsi="Times New Roman" w:cs="Times New Roman"/>
          <w:noProof/>
          <w:sz w:val="24"/>
          <w:szCs w:val="24"/>
        </w:rPr>
        <w:t>[18-20]</w:t>
      </w:r>
      <w:r w:rsidR="009D121E">
        <w:rPr>
          <w:rFonts w:ascii="Times New Roman" w:hAnsi="Times New Roman" w:cs="Times New Roman"/>
          <w:sz w:val="24"/>
          <w:szCs w:val="24"/>
        </w:rPr>
        <w:fldChar w:fldCharType="end"/>
      </w:r>
      <w:r w:rsidR="00573AD7" w:rsidRPr="00573AD7">
        <w:rPr>
          <w:rFonts w:ascii="Times New Roman" w:hAnsi="Times New Roman" w:cs="Times New Roman"/>
          <w:sz w:val="24"/>
          <w:szCs w:val="24"/>
        </w:rPr>
        <w:t>, and liquid lead-based alloys</w:t>
      </w:r>
      <w:r w:rsidR="00573AD7">
        <w:rPr>
          <w:rFonts w:ascii="Times New Roman" w:hAnsi="Times New Roman" w:cs="Times New Roman"/>
          <w:sz w:val="24"/>
          <w:szCs w:val="24"/>
        </w:rPr>
        <w:t xml:space="preserve"> </w:t>
      </w:r>
      <w:r w:rsidR="009D121E">
        <w:rPr>
          <w:rFonts w:ascii="Times New Roman" w:hAnsi="Times New Roman" w:cs="Times New Roman"/>
          <w:sz w:val="24"/>
          <w:szCs w:val="24"/>
        </w:rPr>
        <w:fldChar w:fldCharType="begin">
          <w:fldData xml:space="preserve">PEVuZE5vdGU+PENpdGU+PEF1dGhvcj5ZYW88L0F1dGhvcj48WWVhcj4yMDIyPC9ZZWFyPjxSZWNO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==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PEVuZE5vdGU+PENpdGU+PEF1dGhvcj5ZYW88L0F1dGhvcj48WWVhcj4yMDIyPC9ZZWFyPjxSZWNO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==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9D121E">
        <w:rPr>
          <w:rFonts w:ascii="Times New Roman" w:hAnsi="Times New Roman" w:cs="Times New Roman"/>
          <w:sz w:val="24"/>
          <w:szCs w:val="24"/>
        </w:rPr>
      </w:r>
      <w:r w:rsidR="009D121E">
        <w:rPr>
          <w:rFonts w:ascii="Times New Roman" w:hAnsi="Times New Roman" w:cs="Times New Roman"/>
          <w:sz w:val="24"/>
          <w:szCs w:val="24"/>
        </w:rPr>
        <w:fldChar w:fldCharType="separate"/>
      </w:r>
      <w:r w:rsidR="00C82DB7">
        <w:rPr>
          <w:rFonts w:ascii="Times New Roman" w:hAnsi="Times New Roman" w:cs="Times New Roman"/>
          <w:noProof/>
          <w:sz w:val="24"/>
          <w:szCs w:val="24"/>
        </w:rPr>
        <w:t>[13, 21-23]</w:t>
      </w:r>
      <w:r w:rsidR="009D121E">
        <w:rPr>
          <w:rFonts w:ascii="Times New Roman" w:hAnsi="Times New Roman" w:cs="Times New Roman"/>
          <w:sz w:val="24"/>
          <w:szCs w:val="24"/>
        </w:rPr>
        <w:fldChar w:fldCharType="end"/>
      </w:r>
      <w:r w:rsidR="00573AD7" w:rsidRPr="00573AD7">
        <w:rPr>
          <w:rFonts w:ascii="Times New Roman" w:hAnsi="Times New Roman" w:cs="Times New Roman"/>
          <w:sz w:val="24"/>
          <w:szCs w:val="24"/>
        </w:rPr>
        <w:t>.</w:t>
      </w:r>
      <w:r w:rsidR="00573AD7">
        <w:rPr>
          <w:rFonts w:ascii="Times New Roman" w:hAnsi="Times New Roman" w:cs="Times New Roman"/>
          <w:sz w:val="24"/>
          <w:szCs w:val="24"/>
        </w:rPr>
        <w:t xml:space="preserve"> T</w:t>
      </w:r>
      <w:r w:rsidR="00573AD7" w:rsidRPr="00573AD7">
        <w:rPr>
          <w:rFonts w:ascii="Times New Roman" w:hAnsi="Times New Roman" w:cs="Times New Roman"/>
          <w:sz w:val="24"/>
          <w:szCs w:val="24"/>
        </w:rPr>
        <w:t xml:space="preserve">hese studies have revealed that radiation can have </w:t>
      </w:r>
      <w:r w:rsidR="00545C5E">
        <w:rPr>
          <w:rFonts w:ascii="Times New Roman" w:hAnsi="Times New Roman" w:cs="Times New Roman"/>
          <w:sz w:val="24"/>
          <w:szCs w:val="24"/>
        </w:rPr>
        <w:t>various</w:t>
      </w:r>
      <w:r w:rsidR="00545C5E" w:rsidRPr="00573AD7">
        <w:rPr>
          <w:rFonts w:ascii="Times New Roman" w:hAnsi="Times New Roman" w:cs="Times New Roman"/>
          <w:sz w:val="24"/>
          <w:szCs w:val="24"/>
        </w:rPr>
        <w:t xml:space="preserve"> </w:t>
      </w:r>
      <w:r w:rsidR="00573AD7" w:rsidRPr="00573AD7">
        <w:rPr>
          <w:rFonts w:ascii="Times New Roman" w:hAnsi="Times New Roman" w:cs="Times New Roman"/>
          <w:sz w:val="24"/>
          <w:szCs w:val="24"/>
        </w:rPr>
        <w:t xml:space="preserve">effects on corrosion </w:t>
      </w:r>
      <w:r w:rsidR="00573AD7">
        <w:rPr>
          <w:rFonts w:ascii="Times New Roman" w:hAnsi="Times New Roman" w:cs="Times New Roman"/>
          <w:sz w:val="24"/>
          <w:szCs w:val="24"/>
        </w:rPr>
        <w:t>process</w:t>
      </w:r>
      <w:r w:rsidR="00573AD7" w:rsidRPr="00573AD7">
        <w:rPr>
          <w:rFonts w:ascii="Times New Roman" w:hAnsi="Times New Roman" w:cs="Times New Roman"/>
          <w:sz w:val="24"/>
          <w:szCs w:val="24"/>
        </w:rPr>
        <w:t>.</w:t>
      </w:r>
      <w:r w:rsidR="009D121E">
        <w:rPr>
          <w:rFonts w:ascii="Times New Roman" w:hAnsi="Times New Roman" w:cs="Times New Roman"/>
          <w:sz w:val="24"/>
          <w:szCs w:val="24"/>
        </w:rPr>
        <w:t xml:space="preserve"> </w:t>
      </w:r>
      <w:r w:rsidR="004B1D33" w:rsidRPr="004B1D33">
        <w:rPr>
          <w:rFonts w:ascii="Times New Roman" w:hAnsi="Times New Roman" w:cs="Times New Roman"/>
          <w:sz w:val="24"/>
          <w:szCs w:val="24"/>
        </w:rPr>
        <w:t xml:space="preserve">For instance, Wang, P. et al. </w:t>
      </w:r>
      <w:r w:rsidR="009221A3">
        <w:rPr>
          <w:rFonts w:ascii="Times New Roman" w:hAnsi="Times New Roman" w:cs="Times New Roman"/>
          <w:sz w:val="24"/>
          <w:szCs w:val="24"/>
        </w:rPr>
        <w:fldChar w:fldCharType="begin"/>
      </w:r>
      <w:r w:rsidR="00FF31BE">
        <w:rPr>
          <w:rFonts w:ascii="Times New Roman" w:hAnsi="Times New Roman" w:cs="Times New Roman"/>
          <w:sz w:val="24"/>
          <w:szCs w:val="24"/>
        </w:rPr>
        <w:instrText xml:space="preserve"> ADDIN EN.CITE &lt;EndNote&gt;&lt;Cite&gt;&lt;Author&gt;Wang&lt;/Author&gt;&lt;Year&gt;2015&lt;/Year&gt;&lt;RecNum&gt;9&lt;/RecNum&gt;&lt;DisplayText&gt;[15]&lt;/DisplayText&gt;&lt;record&gt;&lt;rec-number&gt;9&lt;/rec-number&gt;&lt;foreign-keys&gt;&lt;key app="EN" db-id="5pf99vapuzz0s4exe5b5axpiasxfdvr5fdwz" timestamp="1711092656"&gt;9&lt;/key&gt;&lt;/foreign-keys&gt;&lt;ref-type name="Journal Article"&gt;17&lt;/ref-type&gt;&lt;contributors&gt;&lt;authors&gt;&lt;author&gt;Wang, P.&lt;/author&gt;&lt;author&gt;Was, G. S.&lt;/author&gt;&lt;/authors&gt;&lt;/contributors&gt;&lt;auth-address&gt;Univ Michigan, Nucl Engn &amp;amp; Radiol Sci Dept, Ann Arbor, MI 48109 USA&lt;/auth-address&gt;&lt;titles&gt;&lt;title&gt;Oxidation of Zircaloy-4 during in situ proton irradiation and corrosion in PWR primary water&lt;/title&gt;&lt;secondary-title&gt;Journal of Materials Research&lt;/secondary-title&gt;&lt;alt-title&gt;J Mater Res&lt;/alt-title&gt;&lt;/titles&gt;&lt;periodical&gt;&lt;full-title&gt;Journal of Materials Research&lt;/full-title&gt;&lt;abbr-1&gt;J Mater Res&lt;/abbr-1&gt;&lt;/periodical&gt;&lt;alt-periodical&gt;&lt;full-title&gt;Journal of Materials Research&lt;/full-title&gt;&lt;abbr-1&gt;J Mater Res&lt;/abbr-1&gt;&lt;/alt-periodical&gt;&lt;pages&gt;1335-1348&lt;/pages&gt;&lt;volume&gt;30&lt;/volume&gt;&lt;number&gt;9&lt;/number&gt;&lt;keywords&gt;&lt;keyword&gt;zirconium alloys&lt;/keyword&gt;&lt;keyword&gt;h-2 production&lt;/keyword&gt;&lt;keyword&gt;behavior&lt;/keyword&gt;&lt;keyword&gt;radiolysis&lt;/keyword&gt;&lt;keyword&gt;radiation&lt;/keyword&gt;&lt;keyword&gt;evolution&lt;/keyword&gt;&lt;keyword&gt;reactor&lt;/keyword&gt;&lt;keyword&gt;oxides&lt;/keyword&gt;&lt;keyword&gt;impact&lt;/keyword&gt;&lt;/keywords&gt;&lt;dates&gt;&lt;year&gt;2015&lt;/year&gt;&lt;pub-dates&gt;&lt;date&gt;May 14&lt;/date&gt;&lt;/pub-dates&gt;&lt;/dates&gt;&lt;isbn&gt;0884-2914&lt;/isbn&gt;&lt;accession-num&gt;WOS:000355283500014&lt;/accession-num&gt;&lt;urls&gt;&lt;related-urls&gt;&lt;url&gt;&amp;lt;Go to ISI&amp;gt;://WOS:000355283500014&lt;/url&gt;&lt;/related-urls&gt;&lt;/urls&gt;&lt;electronic-resource-num&gt;10.1557/jmr.2014.408&lt;/electronic-resource-num&gt;&lt;language&gt;English&lt;/language&gt;&lt;/record&gt;&lt;/Cite&gt;&lt;/EndNote&gt;</w:instrText>
      </w:r>
      <w:r w:rsidR="009221A3">
        <w:rPr>
          <w:rFonts w:ascii="Times New Roman" w:hAnsi="Times New Roman" w:cs="Times New Roman"/>
          <w:sz w:val="24"/>
          <w:szCs w:val="24"/>
        </w:rPr>
        <w:fldChar w:fldCharType="separate"/>
      </w:r>
      <w:r w:rsidR="00C82DB7">
        <w:rPr>
          <w:rFonts w:ascii="Times New Roman" w:hAnsi="Times New Roman" w:cs="Times New Roman"/>
          <w:noProof/>
          <w:sz w:val="24"/>
          <w:szCs w:val="24"/>
        </w:rPr>
        <w:t>[15]</w:t>
      </w:r>
      <w:r w:rsidR="009221A3">
        <w:rPr>
          <w:rFonts w:ascii="Times New Roman" w:hAnsi="Times New Roman" w:cs="Times New Roman"/>
          <w:sz w:val="24"/>
          <w:szCs w:val="24"/>
        </w:rPr>
        <w:fldChar w:fldCharType="end"/>
      </w:r>
      <w:r w:rsidR="009221A3">
        <w:rPr>
          <w:rFonts w:ascii="Times New Roman" w:hAnsi="Times New Roman" w:cs="Times New Roman"/>
          <w:sz w:val="24"/>
          <w:szCs w:val="24"/>
        </w:rPr>
        <w:t xml:space="preserve"> </w:t>
      </w:r>
      <w:r w:rsidR="004B1D33" w:rsidRPr="004B1D33">
        <w:rPr>
          <w:rFonts w:ascii="Times New Roman" w:hAnsi="Times New Roman" w:cs="Times New Roman"/>
          <w:sz w:val="24"/>
          <w:szCs w:val="24"/>
        </w:rPr>
        <w:t xml:space="preserve">observed that simultaneous proton radiation enhances the oxidation rate of Zircaloy-4 in simulated Pressure Water Reactor (PWR) primary water, leading to a thicker and porous oxide layer on the irradiated sample compared to the thinner oxide layer on the corrosion-only sample. In contrast, </w:t>
      </w:r>
      <w:r w:rsidR="006B2D9A">
        <w:rPr>
          <w:rFonts w:ascii="Times New Roman" w:hAnsi="Times New Roman" w:cs="Times New Roman"/>
          <w:sz w:val="24"/>
          <w:szCs w:val="24"/>
        </w:rPr>
        <w:t>Zhou</w:t>
      </w:r>
      <w:r w:rsidR="006B2D9A" w:rsidRPr="004B1D33">
        <w:rPr>
          <w:rFonts w:ascii="Times New Roman" w:hAnsi="Times New Roman" w:cs="Times New Roman"/>
          <w:sz w:val="24"/>
          <w:szCs w:val="24"/>
        </w:rPr>
        <w:t xml:space="preserve"> </w:t>
      </w:r>
      <w:r w:rsidR="004B1D33" w:rsidRPr="004B1D33">
        <w:rPr>
          <w:rFonts w:ascii="Times New Roman" w:hAnsi="Times New Roman" w:cs="Times New Roman"/>
          <w:sz w:val="24"/>
          <w:szCs w:val="24"/>
        </w:rPr>
        <w:t xml:space="preserve">et al. </w:t>
      </w:r>
      <w:r w:rsidR="009221A3">
        <w:rPr>
          <w:rFonts w:ascii="Times New Roman" w:hAnsi="Times New Roman" w:cs="Times New Roman"/>
          <w:sz w:val="24"/>
          <w:szCs w:val="24"/>
        </w:rPr>
        <w:fldChar w:fldCharType="begin"/>
      </w:r>
      <w:r w:rsidR="00C82DB7">
        <w:rPr>
          <w:rFonts w:ascii="Times New Roman" w:hAnsi="Times New Roman" w:cs="Times New Roman"/>
          <w:sz w:val="24"/>
          <w:szCs w:val="24"/>
        </w:rPr>
        <w:instrText xml:space="preserve"> ADDIN EN.CITE &lt;EndNote&gt;&lt;Cite&gt;&lt;Author&gt;Zhou&lt;/Author&gt;&lt;Year&gt;2020&lt;/Year&gt;&lt;RecNum&gt;213&lt;/RecNum&gt;&lt;DisplayText&gt;[19]&lt;/DisplayText&gt;&lt;record&gt;&lt;rec-number&gt;213&lt;/rec-number&gt;&lt;foreign-keys&gt;&lt;key app="EN" db-id="s0x252fwcp2w5jezpaev9rwn05tsvstptdrr" timestamp="1707327623"&gt;213&lt;/key&gt;&lt;/foreign-keys&gt;&lt;ref-type name="Journal Article"&gt;17&lt;/ref-type&gt;&lt;contributors&gt;&lt;authors&gt;&lt;author&gt;Zhou, W. Y.&lt;/author&gt;&lt;author&gt;Yang, Y.&lt;/author&gt;&lt;author&gt;Zheng, G. Q.&lt;/author&gt;&lt;author&gt;Woller, K. B.&lt;/author&gt;&lt;author&gt;Stahle, P. W.&lt;/author&gt;&lt;author&gt;Minor, A. M.&lt;/author&gt;&lt;author&gt;Short, M. P.&lt;/author&gt;&lt;/authors&gt;&lt;/contributors&gt;&lt;auth-address&gt;MIT, Dept Nucl Sci &amp;amp; Engn, 77 Massachusetts Ave, Cambridge, MA 02139 USA&amp;#xD;Lawrence Berkeley Natl Lab, Natl Ctr Electron Microscopy, Berkeley, CA USA&amp;#xD;MIT, Nucl Reactor Lab, Cambridge, MA 02139 USA&amp;#xD;Univ Calif Berkeley, Dept Mat Sci &amp;amp; Engn, Berkeley, CA 94720 USA&lt;/auth-address&gt;&lt;titles&gt;&lt;title&gt;Proton irradiation-decelerated intergranular corrosion of Ni-Cr alloys in molten salt&lt;/title&gt;&lt;secondary-title&gt;Nature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Commun&lt;/abbr-1&gt;&lt;/alt-periodical&gt;&lt;volume&gt;11&lt;/volume&gt;&lt;number&gt;1&lt;/number&gt;&lt;keywords&gt;&lt;keyword&gt;316l stainless-steel&lt;/keyword&gt;&lt;keyword&gt;radiation&lt;/keyword&gt;&lt;/keywords&gt;&lt;dates&gt;&lt;year&gt;2020&lt;/year&gt;&lt;pub-dates&gt;&lt;date&gt;Jul 9&lt;/date&gt;&lt;/pub-dates&gt;&lt;/dates&gt;&lt;accession-num&gt;WOS:000558680200002&lt;/accession-num&gt;&lt;urls&gt;&lt;related-urls&gt;&lt;url&gt;&amp;lt;Go to ISI&amp;gt;://WOS:000558680200002&lt;/url&gt;&lt;/related-urls&gt;&lt;/urls&gt;&lt;electronic-resource-num&gt;ARTN 3430&amp;#xD;10.1038/s41467-020-17244-y&lt;/electronic-resource-num&gt;&lt;language&gt;English&lt;/language&gt;&lt;/record&gt;&lt;/Cite&gt;&lt;/EndNote&gt;</w:instrText>
      </w:r>
      <w:r w:rsidR="009221A3">
        <w:rPr>
          <w:rFonts w:ascii="Times New Roman" w:hAnsi="Times New Roman" w:cs="Times New Roman"/>
          <w:sz w:val="24"/>
          <w:szCs w:val="24"/>
        </w:rPr>
        <w:fldChar w:fldCharType="separate"/>
      </w:r>
      <w:r w:rsidR="00C82DB7">
        <w:rPr>
          <w:rFonts w:ascii="Times New Roman" w:hAnsi="Times New Roman" w:cs="Times New Roman"/>
          <w:noProof/>
          <w:sz w:val="24"/>
          <w:szCs w:val="24"/>
        </w:rPr>
        <w:t>[19]</w:t>
      </w:r>
      <w:r w:rsidR="009221A3">
        <w:rPr>
          <w:rFonts w:ascii="Times New Roman" w:hAnsi="Times New Roman" w:cs="Times New Roman"/>
          <w:sz w:val="24"/>
          <w:szCs w:val="24"/>
        </w:rPr>
        <w:fldChar w:fldCharType="end"/>
      </w:r>
      <w:r w:rsidR="009221A3">
        <w:rPr>
          <w:rFonts w:ascii="Times New Roman" w:hAnsi="Times New Roman" w:cs="Times New Roman"/>
          <w:sz w:val="24"/>
          <w:szCs w:val="24"/>
        </w:rPr>
        <w:t xml:space="preserve"> </w:t>
      </w:r>
      <w:r w:rsidR="004B1D33" w:rsidRPr="004B1D33">
        <w:rPr>
          <w:rFonts w:ascii="Times New Roman" w:hAnsi="Times New Roman" w:cs="Times New Roman"/>
          <w:sz w:val="24"/>
          <w:szCs w:val="24"/>
        </w:rPr>
        <w:t xml:space="preserve">present an opposing scenario where proton radiation decelerates intergranular corrosion of Ni-Cr alloy in molten salt. This is evidenced by a much </w:t>
      </w:r>
      <w:r w:rsidR="008D720F">
        <w:rPr>
          <w:rFonts w:ascii="Times New Roman" w:hAnsi="Times New Roman" w:cs="Times New Roman"/>
          <w:sz w:val="24"/>
          <w:szCs w:val="24"/>
        </w:rPr>
        <w:t>shallower</w:t>
      </w:r>
      <w:r w:rsidR="004B1D33" w:rsidRPr="004B1D33">
        <w:rPr>
          <w:rFonts w:ascii="Times New Roman" w:hAnsi="Times New Roman" w:cs="Times New Roman"/>
          <w:sz w:val="24"/>
          <w:szCs w:val="24"/>
        </w:rPr>
        <w:t xml:space="preserve"> corrosion penetration in the radiated</w:t>
      </w:r>
      <w:r w:rsidR="00253E6C">
        <w:rPr>
          <w:rFonts w:ascii="Times New Roman" w:hAnsi="Times New Roman" w:cs="Times New Roman" w:hint="eastAsia"/>
          <w:sz w:val="24"/>
          <w:szCs w:val="24"/>
        </w:rPr>
        <w:t>-</w:t>
      </w:r>
      <w:r w:rsidR="004B1D33" w:rsidRPr="004B1D33">
        <w:rPr>
          <w:rFonts w:ascii="Times New Roman" w:hAnsi="Times New Roman" w:cs="Times New Roman"/>
          <w:sz w:val="24"/>
          <w:szCs w:val="24"/>
        </w:rPr>
        <w:t xml:space="preserve">affected corrosion region compared to the </w:t>
      </w:r>
      <w:r w:rsidR="008D720F">
        <w:rPr>
          <w:rFonts w:ascii="Times New Roman" w:hAnsi="Times New Roman" w:cs="Times New Roman"/>
          <w:sz w:val="24"/>
          <w:szCs w:val="24"/>
        </w:rPr>
        <w:t xml:space="preserve">deeper </w:t>
      </w:r>
      <w:r w:rsidR="004B1D33" w:rsidRPr="004B1D33">
        <w:rPr>
          <w:rFonts w:ascii="Times New Roman" w:hAnsi="Times New Roman" w:cs="Times New Roman"/>
          <w:sz w:val="24"/>
          <w:szCs w:val="24"/>
        </w:rPr>
        <w:t>penetration in corrosion-only regions.</w:t>
      </w:r>
    </w:p>
    <w:p w14:paraId="0B5FA32D" w14:textId="7A0C2662" w:rsidR="005517D0" w:rsidRPr="005517D0" w:rsidRDefault="00CC57C8" w:rsidP="005517D0">
      <w:pPr>
        <w:spacing w:line="360" w:lineRule="auto"/>
        <w:jc w:val="both"/>
        <w:rPr>
          <w:rFonts w:ascii="Times New Roman" w:hAnsi="Times New Roman" w:cs="Times New Roman"/>
          <w:sz w:val="24"/>
          <w:szCs w:val="24"/>
        </w:rPr>
      </w:pPr>
      <w:r w:rsidRPr="00CC57C8">
        <w:rPr>
          <w:rFonts w:ascii="Times New Roman" w:hAnsi="Times New Roman" w:cs="Times New Roman"/>
          <w:sz w:val="24"/>
          <w:szCs w:val="24"/>
        </w:rPr>
        <w:t xml:space="preserve">In the investigation of the influence of radiation on the corrosion of liquid lead-based alloy, it has been </w:t>
      </w:r>
      <w:r>
        <w:rPr>
          <w:rFonts w:ascii="Times New Roman" w:hAnsi="Times New Roman" w:cs="Times New Roman"/>
          <w:sz w:val="24"/>
          <w:szCs w:val="24"/>
        </w:rPr>
        <w:t>shown</w:t>
      </w:r>
      <w:r w:rsidRPr="00CC57C8">
        <w:rPr>
          <w:rFonts w:ascii="Times New Roman" w:hAnsi="Times New Roman" w:cs="Times New Roman"/>
          <w:sz w:val="24"/>
          <w:szCs w:val="24"/>
        </w:rPr>
        <w:t xml:space="preserve"> that radiation </w:t>
      </w:r>
      <w:r>
        <w:rPr>
          <w:rFonts w:ascii="Times New Roman" w:hAnsi="Times New Roman" w:cs="Times New Roman"/>
          <w:sz w:val="24"/>
          <w:szCs w:val="24"/>
        </w:rPr>
        <w:t>could</w:t>
      </w:r>
      <w:r w:rsidRPr="00CC57C8">
        <w:rPr>
          <w:rFonts w:ascii="Times New Roman" w:hAnsi="Times New Roman" w:cs="Times New Roman"/>
          <w:sz w:val="24"/>
          <w:szCs w:val="24"/>
        </w:rPr>
        <w:t xml:space="preserve"> enhance the growth of the oxide layer and induce </w:t>
      </w:r>
      <w:r>
        <w:rPr>
          <w:rFonts w:ascii="Times New Roman" w:hAnsi="Times New Roman" w:cs="Times New Roman"/>
          <w:sz w:val="24"/>
          <w:szCs w:val="24"/>
        </w:rPr>
        <w:t xml:space="preserve">its </w:t>
      </w:r>
      <w:r w:rsidRPr="00CC57C8">
        <w:rPr>
          <w:rFonts w:ascii="Times New Roman" w:hAnsi="Times New Roman" w:cs="Times New Roman"/>
          <w:sz w:val="24"/>
          <w:szCs w:val="24"/>
        </w:rPr>
        <w:t>structural changes</w:t>
      </w:r>
      <w:r w:rsidR="00B630A7" w:rsidRPr="00B630A7">
        <w:t xml:space="preserve"> </w:t>
      </w:r>
      <w:r w:rsidR="00B630A7">
        <w:rPr>
          <w:rFonts w:ascii="Times New Roman" w:hAnsi="Times New Roman" w:cs="Times New Roman"/>
          <w:sz w:val="24"/>
          <w:szCs w:val="24"/>
        </w:rPr>
        <w:fldChar w:fldCharType="begin">
          <w:fldData xml:space="preserve">PEVuZE5vdGU+PENpdGU+PEF1dGhvcj5ZYW88L0F1dGhvcj48WWVhcj4yMDIyPC9ZZWFyPjxSZWNO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</w:fldData>
        </w:fldChar>
      </w:r>
      <w:r w:rsidR="00B630A7">
        <w:rPr>
          <w:rFonts w:ascii="Times New Roman" w:hAnsi="Times New Roman" w:cs="Times New Roman"/>
          <w:sz w:val="24"/>
          <w:szCs w:val="24"/>
        </w:rPr>
        <w:instrText xml:space="preserve"> ADDIN EN.CITE </w:instrText>
      </w:r>
      <w:r w:rsidR="00B630A7">
        <w:rPr>
          <w:rFonts w:ascii="Times New Roman" w:hAnsi="Times New Roman" w:cs="Times New Roman"/>
          <w:sz w:val="24"/>
          <w:szCs w:val="24"/>
        </w:rPr>
        <w:fldChar w:fldCharType="begin">
          <w:fldData xml:space="preserve">PEVuZE5vdGU+PENpdGU+PEF1dGhvcj5ZYW88L0F1dGhvcj48WWVhcj4yMDIyPC9ZZWFyPjxSZWNO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</w:fldData>
        </w:fldChar>
      </w:r>
      <w:r w:rsidR="00B630A7">
        <w:rPr>
          <w:rFonts w:ascii="Times New Roman" w:hAnsi="Times New Roman" w:cs="Times New Roman"/>
          <w:sz w:val="24"/>
          <w:szCs w:val="24"/>
        </w:rPr>
        <w:instrText xml:space="preserve"> ADDIN EN.CITE.DATA </w:instrText>
      </w:r>
      <w:r w:rsidR="00B630A7">
        <w:rPr>
          <w:rFonts w:ascii="Times New Roman" w:hAnsi="Times New Roman" w:cs="Times New Roman"/>
          <w:sz w:val="24"/>
          <w:szCs w:val="24"/>
        </w:rPr>
      </w:r>
      <w:r w:rsidR="00B630A7">
        <w:rPr>
          <w:rFonts w:ascii="Times New Roman" w:hAnsi="Times New Roman" w:cs="Times New Roman"/>
          <w:sz w:val="24"/>
          <w:szCs w:val="24"/>
        </w:rPr>
        <w:fldChar w:fldCharType="end"/>
      </w:r>
      <w:r w:rsidR="00B630A7">
        <w:rPr>
          <w:rFonts w:ascii="Times New Roman" w:hAnsi="Times New Roman" w:cs="Times New Roman"/>
          <w:sz w:val="24"/>
          <w:szCs w:val="24"/>
        </w:rPr>
      </w:r>
      <w:r w:rsidR="00B630A7">
        <w:rPr>
          <w:rFonts w:ascii="Times New Roman" w:hAnsi="Times New Roman" w:cs="Times New Roman"/>
          <w:sz w:val="24"/>
          <w:szCs w:val="24"/>
        </w:rPr>
        <w:fldChar w:fldCharType="separate"/>
      </w:r>
      <w:r w:rsidR="00B630A7">
        <w:rPr>
          <w:rFonts w:ascii="Times New Roman" w:hAnsi="Times New Roman" w:cs="Times New Roman"/>
          <w:noProof/>
          <w:sz w:val="24"/>
          <w:szCs w:val="24"/>
        </w:rPr>
        <w:t>[21, 23]</w:t>
      </w:r>
      <w:r w:rsidR="00B630A7">
        <w:rPr>
          <w:rFonts w:ascii="Times New Roman" w:hAnsi="Times New Roman" w:cs="Times New Roman"/>
          <w:sz w:val="24"/>
          <w:szCs w:val="24"/>
        </w:rPr>
        <w:fldChar w:fldCharType="end"/>
      </w:r>
      <w:r w:rsidRPr="00CC57C8">
        <w:rPr>
          <w:rFonts w:ascii="Times New Roman" w:hAnsi="Times New Roman" w:cs="Times New Roman"/>
          <w:sz w:val="24"/>
          <w:szCs w:val="24"/>
        </w:rPr>
        <w:t>.</w:t>
      </w:r>
      <w:r>
        <w:rPr>
          <w:rFonts w:ascii="Times New Roman" w:hAnsi="Times New Roman" w:cs="Times New Roman"/>
          <w:sz w:val="24"/>
          <w:szCs w:val="24"/>
        </w:rPr>
        <w:t xml:space="preserve"> </w:t>
      </w:r>
      <w:r w:rsidR="00231D31" w:rsidRPr="00231D31">
        <w:rPr>
          <w:rFonts w:ascii="Times New Roman" w:hAnsi="Times New Roman" w:cs="Times New Roman"/>
          <w:sz w:val="24"/>
          <w:szCs w:val="24"/>
        </w:rPr>
        <w:t xml:space="preserve">C. Yao et al. </w:t>
      </w:r>
      <w:r w:rsidR="00AB5369">
        <w:rPr>
          <w:rFonts w:ascii="Times New Roman" w:hAnsi="Times New Roman" w:cs="Times New Roman"/>
          <w:sz w:val="24"/>
          <w:szCs w:val="24"/>
        </w:rPr>
        <w:fldChar w:fldCharType="begin">
          <w:fldData xml:space="preserve">PEVuZE5vdGU+PENpdGU+PEF1dGhvcj5ZYW88L0F1dGhvcj48WWVhcj4yMDIyPC9ZZWFyPjxSZWNO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PEVuZE5vdGU+PENpdGU+PEF1dGhvcj5ZYW88L0F1dGhvcj48WWVhcj4yMDIyPC9ZZWFyPjxSZWNO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AB5369">
        <w:rPr>
          <w:rFonts w:ascii="Times New Roman" w:hAnsi="Times New Roman" w:cs="Times New Roman"/>
          <w:sz w:val="24"/>
          <w:szCs w:val="24"/>
        </w:rPr>
      </w:r>
      <w:r w:rsidR="00AB5369">
        <w:rPr>
          <w:rFonts w:ascii="Times New Roman" w:hAnsi="Times New Roman" w:cs="Times New Roman"/>
          <w:sz w:val="24"/>
          <w:szCs w:val="24"/>
        </w:rPr>
        <w:fldChar w:fldCharType="separate"/>
      </w:r>
      <w:r w:rsidR="00C82DB7">
        <w:rPr>
          <w:rFonts w:ascii="Times New Roman" w:hAnsi="Times New Roman" w:cs="Times New Roman"/>
          <w:noProof/>
          <w:sz w:val="24"/>
          <w:szCs w:val="24"/>
        </w:rPr>
        <w:t>[21]</w:t>
      </w:r>
      <w:r w:rsidR="00AB5369">
        <w:rPr>
          <w:rFonts w:ascii="Times New Roman" w:hAnsi="Times New Roman" w:cs="Times New Roman"/>
          <w:sz w:val="24"/>
          <w:szCs w:val="24"/>
        </w:rPr>
        <w:fldChar w:fldCharType="end"/>
      </w:r>
      <w:r w:rsidR="00231D31" w:rsidRPr="00231D31">
        <w:rPr>
          <w:rFonts w:ascii="Times New Roman" w:hAnsi="Times New Roman" w:cs="Times New Roman"/>
          <w:sz w:val="24"/>
          <w:szCs w:val="24"/>
        </w:rPr>
        <w:t xml:space="preserve"> </w:t>
      </w:r>
      <w:r w:rsidR="00231D31">
        <w:rPr>
          <w:rFonts w:ascii="Times New Roman" w:hAnsi="Times New Roman" w:cs="Times New Roman"/>
          <w:sz w:val="24"/>
          <w:szCs w:val="24"/>
        </w:rPr>
        <w:t>carried out</w:t>
      </w:r>
      <w:r w:rsidR="00231D31" w:rsidRPr="00231D31">
        <w:rPr>
          <w:rFonts w:ascii="Times New Roman" w:hAnsi="Times New Roman" w:cs="Times New Roman"/>
          <w:sz w:val="24"/>
          <w:szCs w:val="24"/>
        </w:rPr>
        <w:t xml:space="preserve"> a study on the oxidation behavior of </w:t>
      </w:r>
      <w:r w:rsidR="00EF5F9B">
        <w:rPr>
          <w:rFonts w:ascii="Times New Roman" w:hAnsi="Times New Roman" w:cs="Times New Roman"/>
          <w:sz w:val="24"/>
          <w:szCs w:val="24"/>
        </w:rPr>
        <w:t xml:space="preserve">Si-added </w:t>
      </w:r>
      <w:r w:rsidR="00231D31" w:rsidRPr="00231D31">
        <w:rPr>
          <w:rFonts w:ascii="Times New Roman" w:hAnsi="Times New Roman" w:cs="Times New Roman"/>
          <w:sz w:val="24"/>
          <w:szCs w:val="24"/>
        </w:rPr>
        <w:t xml:space="preserve">martensitic steel simultaneously exposed to a 247 MeV </w:t>
      </w:r>
      <w:proofErr w:type="spellStart"/>
      <w:r w:rsidR="00231D31" w:rsidRPr="00231D31">
        <w:rPr>
          <w:rFonts w:ascii="Times New Roman" w:hAnsi="Times New Roman" w:cs="Times New Roman"/>
          <w:sz w:val="24"/>
          <w:szCs w:val="24"/>
        </w:rPr>
        <w:t>Ar</w:t>
      </w:r>
      <w:proofErr w:type="spellEnd"/>
      <w:r w:rsidR="00231D31" w:rsidRPr="00231D31">
        <w:rPr>
          <w:rFonts w:ascii="Times New Roman" w:hAnsi="Times New Roman" w:cs="Times New Roman"/>
          <w:sz w:val="24"/>
          <w:szCs w:val="24"/>
        </w:rPr>
        <w:t xml:space="preserve"> ion with 1.36 dpa while subjected to 350 ℃</w:t>
      </w:r>
      <w:r w:rsidR="00231D31" w:rsidRPr="00231D31">
        <w:rPr>
          <w:rFonts w:ascii="Times New Roman" w:hAnsi="Times New Roman" w:cs="Times New Roman" w:hint="eastAsia"/>
          <w:sz w:val="24"/>
          <w:szCs w:val="24"/>
        </w:rPr>
        <w:t xml:space="preserve"> flowing liquid LBE. The results indicate that ion radiation not only enhances the oxidation rate by accelerating the formation of oxides but also modifies the structure of the oxides. The outer layer consists of an amorphous compo</w:t>
      </w:r>
      <w:r w:rsidR="00231D31" w:rsidRPr="00231D31">
        <w:rPr>
          <w:rFonts w:ascii="Times New Roman" w:hAnsi="Times New Roman" w:cs="Times New Roman"/>
          <w:sz w:val="24"/>
          <w:szCs w:val="24"/>
        </w:rPr>
        <w:t>sition of Fe</w:t>
      </w:r>
      <w:r w:rsidR="00231D31" w:rsidRPr="00FF3161">
        <w:rPr>
          <w:rFonts w:ascii="Times New Roman" w:hAnsi="Times New Roman" w:cs="Times New Roman"/>
          <w:sz w:val="24"/>
          <w:szCs w:val="24"/>
          <w:vertAlign w:val="subscript"/>
        </w:rPr>
        <w:t>3</w:t>
      </w:r>
      <w:r w:rsidR="00231D31" w:rsidRPr="00231D31">
        <w:rPr>
          <w:rFonts w:ascii="Times New Roman" w:hAnsi="Times New Roman" w:cs="Times New Roman"/>
          <w:sz w:val="24"/>
          <w:szCs w:val="24"/>
        </w:rPr>
        <w:t>O</w:t>
      </w:r>
      <w:r w:rsidR="00231D31" w:rsidRPr="00FF3161">
        <w:rPr>
          <w:rFonts w:ascii="Times New Roman" w:hAnsi="Times New Roman" w:cs="Times New Roman"/>
          <w:sz w:val="24"/>
          <w:szCs w:val="24"/>
          <w:vertAlign w:val="subscript"/>
        </w:rPr>
        <w:t>4</w:t>
      </w:r>
      <w:r w:rsidR="00231D31" w:rsidRPr="00231D31">
        <w:rPr>
          <w:rFonts w:ascii="Times New Roman" w:hAnsi="Times New Roman" w:cs="Times New Roman"/>
          <w:sz w:val="24"/>
          <w:szCs w:val="24"/>
        </w:rPr>
        <w:t xml:space="preserve">+PbO/Pb, followed by a middle </w:t>
      </w:r>
      <w:r w:rsidR="00231D31">
        <w:rPr>
          <w:rFonts w:ascii="Times New Roman" w:hAnsi="Times New Roman" w:cs="Times New Roman"/>
          <w:sz w:val="24"/>
          <w:szCs w:val="24"/>
        </w:rPr>
        <w:t xml:space="preserve">magnetitic </w:t>
      </w:r>
      <w:r w:rsidR="00231D31" w:rsidRPr="00231D31">
        <w:rPr>
          <w:rFonts w:ascii="Times New Roman" w:hAnsi="Times New Roman" w:cs="Times New Roman"/>
          <w:sz w:val="24"/>
          <w:szCs w:val="24"/>
        </w:rPr>
        <w:t>layer and an amorphous inner layer of Cr</w:t>
      </w:r>
      <w:r w:rsidR="00231D31" w:rsidRPr="00FF3161">
        <w:rPr>
          <w:rFonts w:ascii="Times New Roman" w:hAnsi="Times New Roman" w:cs="Times New Roman"/>
          <w:sz w:val="24"/>
          <w:szCs w:val="24"/>
          <w:vertAlign w:val="subscript"/>
        </w:rPr>
        <w:t>2</w:t>
      </w:r>
      <w:r w:rsidR="00231D31" w:rsidRPr="00231D31">
        <w:rPr>
          <w:rFonts w:ascii="Times New Roman" w:hAnsi="Times New Roman" w:cs="Times New Roman"/>
          <w:sz w:val="24"/>
          <w:szCs w:val="24"/>
        </w:rPr>
        <w:t>O</w:t>
      </w:r>
      <w:r w:rsidR="00231D31" w:rsidRPr="00FF3161">
        <w:rPr>
          <w:rFonts w:ascii="Times New Roman" w:hAnsi="Times New Roman" w:cs="Times New Roman"/>
          <w:sz w:val="24"/>
          <w:szCs w:val="24"/>
          <w:vertAlign w:val="subscript"/>
        </w:rPr>
        <w:t>3</w:t>
      </w:r>
      <w:r w:rsidR="00231D31" w:rsidRPr="00231D31">
        <w:rPr>
          <w:rFonts w:ascii="Times New Roman" w:hAnsi="Times New Roman" w:cs="Times New Roman"/>
          <w:sz w:val="24"/>
          <w:szCs w:val="24"/>
        </w:rPr>
        <w:t>, SiO</w:t>
      </w:r>
      <w:r w:rsidR="00231D31" w:rsidRPr="00FF3161">
        <w:rPr>
          <w:rFonts w:ascii="Times New Roman" w:hAnsi="Times New Roman" w:cs="Times New Roman"/>
          <w:sz w:val="24"/>
          <w:szCs w:val="24"/>
          <w:vertAlign w:val="subscript"/>
        </w:rPr>
        <w:t>2</w:t>
      </w:r>
      <w:r w:rsidR="00231D31" w:rsidRPr="00231D31">
        <w:rPr>
          <w:rFonts w:ascii="Times New Roman" w:hAnsi="Times New Roman" w:cs="Times New Roman"/>
          <w:sz w:val="24"/>
          <w:szCs w:val="24"/>
        </w:rPr>
        <w:t xml:space="preserve">. The enhancement of oxide formation may be attributed to radiated-enhanced diffusion, although a deeper understanding still requires further </w:t>
      </w:r>
      <w:r w:rsidR="00FF3161" w:rsidRPr="00FF3161">
        <w:rPr>
          <w:rFonts w:ascii="Times New Roman" w:hAnsi="Times New Roman" w:cs="Times New Roman"/>
          <w:sz w:val="24"/>
          <w:szCs w:val="24"/>
        </w:rPr>
        <w:t>investigation</w:t>
      </w:r>
      <w:r w:rsidR="00231D31" w:rsidRPr="00231D31">
        <w:rPr>
          <w:rFonts w:ascii="Times New Roman" w:hAnsi="Times New Roman" w:cs="Times New Roman"/>
          <w:sz w:val="24"/>
          <w:szCs w:val="24"/>
        </w:rPr>
        <w:t>.</w:t>
      </w:r>
      <w:r w:rsidR="00492C30">
        <w:rPr>
          <w:rFonts w:ascii="Times New Roman" w:hAnsi="Times New Roman" w:cs="Times New Roman"/>
          <w:sz w:val="24"/>
          <w:szCs w:val="24"/>
        </w:rPr>
        <w:t xml:space="preserve"> </w:t>
      </w:r>
      <w:r w:rsidR="009E6B00" w:rsidRPr="009E6B00">
        <w:rPr>
          <w:rFonts w:ascii="Times New Roman" w:hAnsi="Times New Roman" w:cs="Times New Roman" w:hint="eastAsia"/>
          <w:sz w:val="24"/>
          <w:szCs w:val="24"/>
        </w:rPr>
        <w:t xml:space="preserve">Contrastingly, Q. Chen et al. </w:t>
      </w:r>
      <w:r w:rsidR="00AB5369">
        <w:rPr>
          <w:rFonts w:ascii="Times New Roman" w:hAnsi="Times New Roman" w:cs="Times New Roman"/>
          <w:sz w:val="24"/>
          <w:szCs w:val="24"/>
        </w:rPr>
        <w:fldChar w:fldCharType="begin">
          <w:fldData xml:space="preserve">PEVuZE5vdGU+PENpdGU+PEF1dGhvcj5DaGVuPC9BdXRob3I+PFllYXI+MjAyMjwvWWVhcj48UmVj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PEVuZE5vdGU+PENpdGU+PEF1dGhvcj5DaGVuPC9BdXRob3I+PFllYXI+MjAyMjwvWWVhcj48UmVj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AB5369">
        <w:rPr>
          <w:rFonts w:ascii="Times New Roman" w:hAnsi="Times New Roman" w:cs="Times New Roman"/>
          <w:sz w:val="24"/>
          <w:szCs w:val="24"/>
        </w:rPr>
      </w:r>
      <w:r w:rsidR="00AB5369">
        <w:rPr>
          <w:rFonts w:ascii="Times New Roman" w:hAnsi="Times New Roman" w:cs="Times New Roman"/>
          <w:sz w:val="24"/>
          <w:szCs w:val="24"/>
        </w:rPr>
        <w:fldChar w:fldCharType="separate"/>
      </w:r>
      <w:r w:rsidR="00C82DB7">
        <w:rPr>
          <w:rFonts w:ascii="Times New Roman" w:hAnsi="Times New Roman" w:cs="Times New Roman"/>
          <w:noProof/>
          <w:sz w:val="24"/>
          <w:szCs w:val="24"/>
        </w:rPr>
        <w:t>[13]</w:t>
      </w:r>
      <w:r w:rsidR="00AB5369">
        <w:rPr>
          <w:rFonts w:ascii="Times New Roman" w:hAnsi="Times New Roman" w:cs="Times New Roman"/>
          <w:sz w:val="24"/>
          <w:szCs w:val="24"/>
        </w:rPr>
        <w:fldChar w:fldCharType="end"/>
      </w:r>
      <w:r w:rsidR="00AB5369">
        <w:rPr>
          <w:rFonts w:ascii="Times New Roman" w:hAnsi="Times New Roman" w:cs="Times New Roman"/>
          <w:sz w:val="24"/>
          <w:szCs w:val="24"/>
        </w:rPr>
        <w:t xml:space="preserve"> </w:t>
      </w:r>
      <w:r w:rsidR="00670BF9">
        <w:rPr>
          <w:rFonts w:ascii="Times New Roman" w:hAnsi="Times New Roman" w:cs="Times New Roman"/>
          <w:sz w:val="24"/>
          <w:szCs w:val="24"/>
        </w:rPr>
        <w:t>observed</w:t>
      </w:r>
      <w:r w:rsidR="009E6B00" w:rsidRPr="009E6B00">
        <w:rPr>
          <w:rFonts w:ascii="Times New Roman" w:hAnsi="Times New Roman" w:cs="Times New Roman" w:hint="eastAsia"/>
          <w:sz w:val="24"/>
          <w:szCs w:val="24"/>
        </w:rPr>
        <w:t xml:space="preserve"> no amorphization of the oxide layer, both in the outer and inner layers, in 11Cr1Si ferritic/martensitic steel when irradiated by 6 MeV protons at nearly 400</w:t>
      </w:r>
      <w:r w:rsidR="009E6B00" w:rsidRPr="00670BF9">
        <w:rPr>
          <w:rFonts w:ascii="Times New Roman" w:hAnsi="Times New Roman" w:cs="Times New Roman"/>
          <w:sz w:val="24"/>
          <w:szCs w:val="24"/>
        </w:rPr>
        <w:t xml:space="preserve"> ℃. Instead</w:t>
      </w:r>
      <w:r w:rsidR="009E6B00" w:rsidRPr="009E6B00">
        <w:rPr>
          <w:rFonts w:ascii="Times New Roman" w:hAnsi="Times New Roman" w:cs="Times New Roman" w:hint="eastAsia"/>
          <w:sz w:val="24"/>
          <w:szCs w:val="24"/>
        </w:rPr>
        <w:t>, they</w:t>
      </w:r>
      <w:r w:rsidR="00670BF9">
        <w:rPr>
          <w:rFonts w:ascii="Times New Roman" w:hAnsi="Times New Roman" w:cs="Times New Roman"/>
          <w:sz w:val="24"/>
          <w:szCs w:val="24"/>
        </w:rPr>
        <w:t xml:space="preserve"> found</w:t>
      </w:r>
      <w:r w:rsidR="009E6B00" w:rsidRPr="009E6B00">
        <w:rPr>
          <w:rFonts w:ascii="Times New Roman" w:hAnsi="Times New Roman" w:cs="Times New Roman" w:hint="eastAsia"/>
          <w:sz w:val="24"/>
          <w:szCs w:val="24"/>
        </w:rPr>
        <w:t xml:space="preserve"> a</w:t>
      </w:r>
      <w:r w:rsidR="009E6B00" w:rsidRPr="009E6B00">
        <w:rPr>
          <w:rFonts w:ascii="Times New Roman" w:hAnsi="Times New Roman" w:cs="Times New Roman"/>
          <w:sz w:val="24"/>
          <w:szCs w:val="24"/>
        </w:rPr>
        <w:t xml:space="preserve">n increase in the thickness of these layers, </w:t>
      </w:r>
      <w:r w:rsidR="00670BF9">
        <w:rPr>
          <w:rFonts w:ascii="Times New Roman" w:hAnsi="Times New Roman" w:cs="Times New Roman"/>
          <w:sz w:val="24"/>
          <w:szCs w:val="24"/>
        </w:rPr>
        <w:t xml:space="preserve">and it </w:t>
      </w:r>
      <w:r w:rsidR="009E6B00" w:rsidRPr="009E6B00">
        <w:rPr>
          <w:rFonts w:ascii="Times New Roman" w:hAnsi="Times New Roman" w:cs="Times New Roman"/>
          <w:sz w:val="24"/>
          <w:szCs w:val="24"/>
        </w:rPr>
        <w:t xml:space="preserve">becomes more pronounced with higher ion fluences. This increase in oxide thickness </w:t>
      </w:r>
      <w:r w:rsidR="009370DF">
        <w:rPr>
          <w:rFonts w:ascii="Times New Roman" w:hAnsi="Times New Roman" w:cs="Times New Roman"/>
          <w:sz w:val="24"/>
          <w:szCs w:val="24"/>
        </w:rPr>
        <w:t>was</w:t>
      </w:r>
      <w:r w:rsidR="009E6B00" w:rsidRPr="009E6B00">
        <w:rPr>
          <w:rFonts w:ascii="Times New Roman" w:hAnsi="Times New Roman" w:cs="Times New Roman"/>
          <w:sz w:val="24"/>
          <w:szCs w:val="24"/>
        </w:rPr>
        <w:t xml:space="preserve"> attributed to the outward long-distance diffusion of Fe atoms and the inward diffusion of O atoms.</w:t>
      </w:r>
      <w:r w:rsidR="0060577F">
        <w:rPr>
          <w:rFonts w:ascii="Times New Roman" w:hAnsi="Times New Roman" w:cs="Times New Roman"/>
          <w:sz w:val="24"/>
          <w:szCs w:val="24"/>
        </w:rPr>
        <w:t xml:space="preserve"> </w:t>
      </w:r>
      <w:r w:rsidR="007F629E" w:rsidRPr="007F629E">
        <w:rPr>
          <w:rFonts w:ascii="Times New Roman" w:hAnsi="Times New Roman" w:cs="Times New Roman"/>
          <w:sz w:val="24"/>
          <w:szCs w:val="24"/>
        </w:rPr>
        <w:t xml:space="preserve">In their most recent study, Q. Chen et al. </w:t>
      </w:r>
      <w:r w:rsidR="00862269">
        <w:rPr>
          <w:rFonts w:ascii="Times New Roman" w:hAnsi="Times New Roman" w:cs="Times New Roman"/>
          <w:sz w:val="24"/>
          <w:szCs w:val="24"/>
        </w:rPr>
        <w:fldChar w:fldCharType="begin">
          <w:fldData xml:space="preserve">PEVuZE5vdGU+PENpdGU+PEF1dGhvcj5DaGVuPC9BdXRob3I+PFllYXI+MjAyMzwvWWVhcj48UmVj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</w:fldData>
        </w:fldChar>
      </w:r>
      <w:r w:rsidR="00C82DB7">
        <w:rPr>
          <w:rFonts w:ascii="Times New Roman" w:hAnsi="Times New Roman" w:cs="Times New Roman"/>
          <w:sz w:val="24"/>
          <w:szCs w:val="24"/>
        </w:rPr>
        <w:instrText xml:space="preserve"> ADDIN EN.CITE </w:instrText>
      </w:r>
      <w:r w:rsidR="00C82DB7">
        <w:rPr>
          <w:rFonts w:ascii="Times New Roman" w:hAnsi="Times New Roman" w:cs="Times New Roman"/>
          <w:sz w:val="24"/>
          <w:szCs w:val="24"/>
        </w:rPr>
        <w:fldChar w:fldCharType="begin">
          <w:fldData xml:space="preserve">PEVuZE5vdGU+PENpdGU+PEF1dGhvcj5DaGVuPC9BdXRob3I+PFllYXI+MjAyMzwvWWVhcj48UmVj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</w:fldData>
        </w:fldChar>
      </w:r>
      <w:r w:rsidR="00C82DB7">
        <w:rPr>
          <w:rFonts w:ascii="Times New Roman" w:hAnsi="Times New Roman" w:cs="Times New Roman"/>
          <w:sz w:val="24"/>
          <w:szCs w:val="24"/>
        </w:rPr>
        <w:instrText xml:space="preserve"> ADDIN EN.CITE.DATA </w:instrText>
      </w:r>
      <w:r w:rsidR="00C82DB7">
        <w:rPr>
          <w:rFonts w:ascii="Times New Roman" w:hAnsi="Times New Roman" w:cs="Times New Roman"/>
          <w:sz w:val="24"/>
          <w:szCs w:val="24"/>
        </w:rPr>
      </w:r>
      <w:r w:rsidR="00C82DB7">
        <w:rPr>
          <w:rFonts w:ascii="Times New Roman" w:hAnsi="Times New Roman" w:cs="Times New Roman"/>
          <w:sz w:val="24"/>
          <w:szCs w:val="24"/>
        </w:rPr>
        <w:fldChar w:fldCharType="end"/>
      </w:r>
      <w:r w:rsidR="00862269">
        <w:rPr>
          <w:rFonts w:ascii="Times New Roman" w:hAnsi="Times New Roman" w:cs="Times New Roman"/>
          <w:sz w:val="24"/>
          <w:szCs w:val="24"/>
        </w:rPr>
      </w:r>
      <w:r w:rsidR="00862269">
        <w:rPr>
          <w:rFonts w:ascii="Times New Roman" w:hAnsi="Times New Roman" w:cs="Times New Roman"/>
          <w:sz w:val="24"/>
          <w:szCs w:val="24"/>
        </w:rPr>
        <w:fldChar w:fldCharType="separate"/>
      </w:r>
      <w:r w:rsidR="00C82DB7">
        <w:rPr>
          <w:rFonts w:ascii="Times New Roman" w:hAnsi="Times New Roman" w:cs="Times New Roman"/>
          <w:noProof/>
          <w:sz w:val="24"/>
          <w:szCs w:val="24"/>
        </w:rPr>
        <w:t>[24]</w:t>
      </w:r>
      <w:r w:rsidR="00862269">
        <w:rPr>
          <w:rFonts w:ascii="Times New Roman" w:hAnsi="Times New Roman" w:cs="Times New Roman"/>
          <w:sz w:val="24"/>
          <w:szCs w:val="24"/>
        </w:rPr>
        <w:fldChar w:fldCharType="end"/>
      </w:r>
      <w:r w:rsidR="00AB5369">
        <w:rPr>
          <w:rFonts w:ascii="Times New Roman" w:hAnsi="Times New Roman" w:cs="Times New Roman"/>
          <w:sz w:val="24"/>
          <w:szCs w:val="24"/>
        </w:rPr>
        <w:t xml:space="preserve"> </w:t>
      </w:r>
      <w:r w:rsidR="007F629E" w:rsidRPr="007F629E">
        <w:rPr>
          <w:rFonts w:ascii="Times New Roman" w:hAnsi="Times New Roman" w:cs="Times New Roman"/>
          <w:sz w:val="24"/>
          <w:szCs w:val="24"/>
        </w:rPr>
        <w:t xml:space="preserve">conducted simultaneous radiation and corrosion tests on </w:t>
      </w:r>
      <w:r w:rsidR="007F629E" w:rsidRPr="007F629E">
        <w:rPr>
          <w:rFonts w:ascii="Times New Roman" w:hAnsi="Times New Roman" w:cs="Times New Roman"/>
          <w:sz w:val="24"/>
          <w:szCs w:val="24"/>
        </w:rPr>
        <w:lastRenderedPageBreak/>
        <w:t>11Cr1W1Si using 5 MeV protons for 17 hours, reaching a cumulative fluence of 1.7 × 10</w:t>
      </w:r>
      <w:r w:rsidR="007F629E" w:rsidRPr="00811F66">
        <w:rPr>
          <w:rFonts w:ascii="Times New Roman" w:hAnsi="Times New Roman" w:cs="Times New Roman"/>
          <w:sz w:val="24"/>
          <w:szCs w:val="24"/>
          <w:vertAlign w:val="superscript"/>
        </w:rPr>
        <w:t>17</w:t>
      </w:r>
      <w:r w:rsidR="007F629E" w:rsidRPr="007F629E">
        <w:rPr>
          <w:rFonts w:ascii="Times New Roman" w:hAnsi="Times New Roman" w:cs="Times New Roman"/>
          <w:sz w:val="24"/>
          <w:szCs w:val="24"/>
        </w:rPr>
        <w:t xml:space="preserve"> ions/cm</w:t>
      </w:r>
      <w:r w:rsidR="007F629E" w:rsidRPr="007F629E">
        <w:rPr>
          <w:rFonts w:ascii="Times New Roman" w:hAnsi="Times New Roman" w:cs="Times New Roman"/>
          <w:sz w:val="24"/>
          <w:szCs w:val="24"/>
          <w:vertAlign w:val="superscript"/>
        </w:rPr>
        <w:t>2</w:t>
      </w:r>
      <w:r w:rsidR="007F629E" w:rsidRPr="007F629E">
        <w:rPr>
          <w:rFonts w:ascii="Times New Roman" w:hAnsi="Times New Roman" w:cs="Times New Roman"/>
          <w:sz w:val="24"/>
          <w:szCs w:val="24"/>
        </w:rPr>
        <w:t>, while exposed to oxygen-saturated liquid lead-bismuth eutectic (LBE) at 400 °C. The results once again confirmed the absence of structural changes in the oxide due to radiation. However, there was an observed increase in thickness</w:t>
      </w:r>
      <w:r w:rsidR="001A2315">
        <w:rPr>
          <w:rFonts w:ascii="Times New Roman" w:hAnsi="Times New Roman" w:cs="Times New Roman"/>
          <w:sz w:val="24"/>
          <w:szCs w:val="24"/>
        </w:rPr>
        <w:t xml:space="preserve"> which was</w:t>
      </w:r>
      <w:r w:rsidR="007F629E" w:rsidRPr="007F629E">
        <w:rPr>
          <w:rFonts w:ascii="Times New Roman" w:hAnsi="Times New Roman" w:cs="Times New Roman"/>
          <w:sz w:val="24"/>
          <w:szCs w:val="24"/>
        </w:rPr>
        <w:t xml:space="preserve"> attributed to the enhanced diffusion of Fe outward and O inward.</w:t>
      </w:r>
      <w:r>
        <w:rPr>
          <w:rFonts w:ascii="Times New Roman" w:hAnsi="Times New Roman" w:cs="Times New Roman"/>
          <w:sz w:val="24"/>
          <w:szCs w:val="24"/>
        </w:rPr>
        <w:t xml:space="preserve"> </w:t>
      </w:r>
    </w:p>
    <w:p w14:paraId="74D3A600" w14:textId="27D01C85" w:rsidR="006359FD" w:rsidRPr="00A52BE8" w:rsidRDefault="005517D0" w:rsidP="009F5023">
      <w:pPr>
        <w:spacing w:line="360" w:lineRule="auto"/>
        <w:jc w:val="both"/>
        <w:rPr>
          <w:rFonts w:ascii="Times New Roman" w:hAnsi="Times New Roman" w:cs="Times New Roman"/>
          <w:sz w:val="24"/>
          <w:szCs w:val="24"/>
        </w:rPr>
      </w:pPr>
      <w:r w:rsidRPr="005517D0">
        <w:rPr>
          <w:rFonts w:ascii="Times New Roman" w:hAnsi="Times New Roman" w:cs="Times New Roman"/>
          <w:sz w:val="24"/>
          <w:szCs w:val="24"/>
        </w:rPr>
        <w:t>In contrast to oxidation, materials experience selective element dissolution when exposed to reducing</w:t>
      </w:r>
      <w:r w:rsidR="00545C5E">
        <w:rPr>
          <w:rFonts w:ascii="Times New Roman" w:hAnsi="Times New Roman" w:cs="Times New Roman"/>
          <w:sz w:val="24"/>
          <w:szCs w:val="24"/>
        </w:rPr>
        <w:t>/oxygen-deficient</w:t>
      </w:r>
      <w:r w:rsidRPr="005517D0">
        <w:rPr>
          <w:rFonts w:ascii="Times New Roman" w:hAnsi="Times New Roman" w:cs="Times New Roman"/>
          <w:sz w:val="24"/>
          <w:szCs w:val="24"/>
        </w:rPr>
        <w:t xml:space="preserve"> liquid lead-bismuth, driven by variations in the solubilities of elements in </w:t>
      </w:r>
      <w:r>
        <w:rPr>
          <w:rFonts w:ascii="Times New Roman" w:hAnsi="Times New Roman" w:cs="Times New Roman"/>
          <w:sz w:val="24"/>
          <w:szCs w:val="24"/>
        </w:rPr>
        <w:t>the liquid alloy</w:t>
      </w:r>
      <w:r w:rsidRPr="005517D0">
        <w:rPr>
          <w:rFonts w:ascii="Times New Roman" w:hAnsi="Times New Roman" w:cs="Times New Roman"/>
          <w:sz w:val="24"/>
          <w:szCs w:val="24"/>
        </w:rPr>
        <w:t>. Understanding how radiation impacts corrosion in such reducing conditions is therefore crucial</w:t>
      </w:r>
      <w:r w:rsidR="00545C5E">
        <w:rPr>
          <w:rFonts w:ascii="Times New Roman" w:hAnsi="Times New Roman" w:cs="Times New Roman"/>
          <w:sz w:val="24"/>
          <w:szCs w:val="24"/>
        </w:rPr>
        <w:t>, especially for higher application temperatures where passivation is challenging to achieve</w:t>
      </w:r>
      <w:r w:rsidR="00112454">
        <w:rPr>
          <w:rFonts w:ascii="Times New Roman" w:hAnsi="Times New Roman" w:cs="Times New Roman"/>
          <w:sz w:val="24"/>
          <w:szCs w:val="24"/>
        </w:rPr>
        <w:t xml:space="preserve"> and employ as </w:t>
      </w:r>
      <w:r w:rsidR="00257538">
        <w:rPr>
          <w:rFonts w:ascii="Times New Roman" w:hAnsi="Times New Roman" w:cs="Times New Roman" w:hint="eastAsia"/>
          <w:sz w:val="24"/>
          <w:szCs w:val="24"/>
        </w:rPr>
        <w:t>a</w:t>
      </w:r>
      <w:r w:rsidR="00112454">
        <w:rPr>
          <w:rFonts w:ascii="Times New Roman" w:hAnsi="Times New Roman" w:cs="Times New Roman"/>
          <w:sz w:val="24"/>
          <w:szCs w:val="24"/>
        </w:rPr>
        <w:t xml:space="preserve"> corrosion mitigation method</w:t>
      </w:r>
      <w:r w:rsidR="00257538">
        <w:rPr>
          <w:rFonts w:ascii="Times New Roman" w:hAnsi="Times New Roman" w:cs="Times New Roman" w:hint="eastAsia"/>
          <w:sz w:val="24"/>
          <w:szCs w:val="24"/>
        </w:rPr>
        <w:t>.</w:t>
      </w:r>
      <w:r w:rsidRPr="005517D0">
        <w:rPr>
          <w:rFonts w:ascii="Times New Roman" w:hAnsi="Times New Roman" w:cs="Times New Roman"/>
          <w:sz w:val="24"/>
          <w:szCs w:val="24"/>
        </w:rPr>
        <w:t xml:space="preserve"> </w:t>
      </w:r>
      <w:r w:rsidR="001C5BB4">
        <w:rPr>
          <w:rFonts w:ascii="Times New Roman" w:hAnsi="Times New Roman" w:cs="Times New Roman"/>
          <w:sz w:val="24"/>
          <w:szCs w:val="24"/>
        </w:rPr>
        <w:t>However</w:t>
      </w:r>
      <w:r w:rsidR="006C5AEB" w:rsidRPr="006C5AEB">
        <w:rPr>
          <w:rFonts w:ascii="Times New Roman" w:hAnsi="Times New Roman" w:cs="Times New Roman"/>
          <w:sz w:val="24"/>
          <w:szCs w:val="24"/>
        </w:rPr>
        <w:t xml:space="preserve">, to date, there is limited experimental data available in this area, highlighting the </w:t>
      </w:r>
      <w:r w:rsidR="001C5BB4">
        <w:rPr>
          <w:rFonts w:ascii="Times New Roman" w:hAnsi="Times New Roman" w:cs="Times New Roman"/>
          <w:sz w:val="24"/>
          <w:szCs w:val="24"/>
        </w:rPr>
        <w:t>demand</w:t>
      </w:r>
      <w:r w:rsidR="006C5AEB" w:rsidRPr="006C5AEB">
        <w:rPr>
          <w:rFonts w:ascii="Times New Roman" w:hAnsi="Times New Roman" w:cs="Times New Roman"/>
          <w:sz w:val="24"/>
          <w:szCs w:val="24"/>
        </w:rPr>
        <w:t xml:space="preserve"> for further research to address this gap.</w:t>
      </w:r>
      <w:r w:rsidR="006C5AEB">
        <w:rPr>
          <w:rFonts w:ascii="Times New Roman" w:hAnsi="Times New Roman" w:cs="Times New Roman"/>
          <w:sz w:val="24"/>
          <w:szCs w:val="24"/>
        </w:rPr>
        <w:t xml:space="preserve"> </w:t>
      </w:r>
      <w:r w:rsidR="00CC57C8" w:rsidRPr="00CC57C8">
        <w:rPr>
          <w:rFonts w:ascii="Times New Roman" w:hAnsi="Times New Roman" w:cs="Times New Roman"/>
          <w:sz w:val="24"/>
          <w:szCs w:val="24"/>
        </w:rPr>
        <w:t xml:space="preserve">Y. Zhang et al. </w:t>
      </w:r>
      <w:r w:rsidR="00862269">
        <w:rPr>
          <w:rFonts w:ascii="Times New Roman" w:hAnsi="Times New Roman" w:cs="Times New Roman"/>
          <w:sz w:val="24"/>
          <w:szCs w:val="24"/>
        </w:rPr>
        <w:fldChar w:fldCharType="begin"/>
      </w:r>
      <w:r w:rsidR="00C82DB7">
        <w:rPr>
          <w:rFonts w:ascii="Times New Roman" w:hAnsi="Times New Roman" w:cs="Times New Roman"/>
          <w:sz w:val="24"/>
          <w:szCs w:val="24"/>
        </w:rPr>
        <w:instrText xml:space="preserve"> ADDIN EN.CITE &lt;EndNote&gt;&lt;Cite&gt;&lt;Author&gt;Zhang&lt;/Author&gt;&lt;Year&gt;2023&lt;/Year&gt;&lt;RecNum&gt;220&lt;/RecNum&gt;&lt;DisplayText&gt;[25]&lt;/DisplayText&gt;&lt;record&gt;&lt;rec-number&gt;220&lt;/rec-number&gt;&lt;foreign-keys&gt;&lt;key app="EN" db-id="s0x252fwcp2w5jezpaev9rwn05tsvstptdrr" timestamp="1707328606"&gt;220&lt;/key&gt;&lt;/foreign-keys&gt;&lt;ref-type name="Journal Article"&gt;17&lt;/ref-type&gt;&lt;contributors&gt;&lt;authors&gt;&lt;author&gt;Zhang, Y. E.&lt;/author&gt;&lt;author&gt;Zhang, J. D.&lt;/author&gt;&lt;author&gt;Li, X. Y.&lt;/author&gt;&lt;author&gt;Xu, Y. C.&lt;/author&gt;&lt;author&gt;Wu, X. B.&lt;/author&gt;&lt;author&gt;Yang, J. F.&lt;/author&gt;&lt;author&gt;Wang, X. P.&lt;/author&gt;&lt;/authors&gt;&lt;/contributors&gt;&lt;auth-address&gt;Chinese Acad Sci, Inst Solid State Phys, Key Lab Mat Phys, HFIPS, Hefei 230031, Peoples R China&amp;#xD;Univ Sci &amp;amp; Technol China, Hefei 230026, Peoples R China&lt;/auth-address&gt;&lt;titles&gt;&lt;title&gt;Effect of radiation damage on liquid Pb corrosion at the Fe/Pb solid-liquid interface&lt;/title&gt;&lt;secondary-title&gt;Journal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Mater&lt;/abbr-1&gt;&lt;/alt-periodical&gt;&lt;volume&gt;583&lt;/volume&gt;&lt;keywords&gt;&lt;keyword&gt;molecular dynamics simulation&lt;/keyword&gt;&lt;keyword&gt;irradiation damage&lt;/keyword&gt;&lt;keyword&gt;liquid metal corrosion&lt;/keyword&gt;&lt;keyword&gt;solid-liquid interface&lt;/keyword&gt;&lt;keyword&gt;steels&lt;/keyword&gt;&lt;keyword&gt;lead&lt;/keyword&gt;&lt;keyword&gt;bi&lt;/keyword&gt;&lt;keyword&gt;compatibility&lt;/keyword&gt;&lt;keyword&gt;irradiation&lt;/keyword&gt;&lt;keyword&gt;behavior&lt;/keyword&gt;&lt;keyword&gt;alloy&lt;/keyword&gt;&lt;keyword&gt;t91&lt;/keyword&gt;&lt;keyword&gt;fe&lt;/keyword&gt;&lt;keyword&gt;surface&lt;/keyword&gt;&lt;/keywords&gt;&lt;dates&gt;&lt;year&gt;2023&lt;/year&gt;&lt;pub-dates&gt;&lt;date&gt;Sep&lt;/date&gt;&lt;/pub-dates&gt;&lt;/dates&gt;&lt;isbn&gt;0022-3115&lt;/isbn&gt;&lt;accession-num&gt;WOS:001021316200001&lt;/accession-num&gt;&lt;urls&gt;&lt;related-urls&gt;&lt;url&gt;&amp;lt;Go to ISI&amp;gt;://WOS:001021316200001&lt;/url&gt;&lt;/related-urls&gt;&lt;/urls&gt;&lt;electronic-resource-num&gt;ARTN 154556&amp;#xD;10.1016/j.jnucmat.2023.154556&lt;/electronic-resource-num&gt;&lt;language&gt;English&lt;/language&gt;&lt;/record&gt;&lt;/Cite&gt;&lt;/EndNote&gt;</w:instrText>
      </w:r>
      <w:r w:rsidR="00862269">
        <w:rPr>
          <w:rFonts w:ascii="Times New Roman" w:hAnsi="Times New Roman" w:cs="Times New Roman"/>
          <w:sz w:val="24"/>
          <w:szCs w:val="24"/>
        </w:rPr>
        <w:fldChar w:fldCharType="separate"/>
      </w:r>
      <w:r w:rsidR="00C82DB7">
        <w:rPr>
          <w:rFonts w:ascii="Times New Roman" w:hAnsi="Times New Roman" w:cs="Times New Roman"/>
          <w:noProof/>
          <w:sz w:val="24"/>
          <w:szCs w:val="24"/>
        </w:rPr>
        <w:t>[25]</w:t>
      </w:r>
      <w:r w:rsidR="00862269">
        <w:rPr>
          <w:rFonts w:ascii="Times New Roman" w:hAnsi="Times New Roman" w:cs="Times New Roman"/>
          <w:sz w:val="24"/>
          <w:szCs w:val="24"/>
        </w:rPr>
        <w:fldChar w:fldCharType="end"/>
      </w:r>
      <w:r w:rsidR="00CC57C8" w:rsidRPr="00CC57C8">
        <w:rPr>
          <w:rFonts w:ascii="Times New Roman" w:hAnsi="Times New Roman" w:cs="Times New Roman"/>
          <w:sz w:val="24"/>
          <w:szCs w:val="24"/>
        </w:rPr>
        <w:t xml:space="preserve"> employed molecular dynamics (MD) simulation to investigate the interaction between liquid Pb and radiation defects in Fe. </w:t>
      </w:r>
      <w:r w:rsidR="00CC57C8">
        <w:rPr>
          <w:rFonts w:ascii="Times New Roman" w:hAnsi="Times New Roman" w:cs="Times New Roman"/>
          <w:sz w:val="24"/>
          <w:szCs w:val="24"/>
        </w:rPr>
        <w:t>The results</w:t>
      </w:r>
      <w:r w:rsidR="00CC57C8" w:rsidRPr="00CC57C8">
        <w:rPr>
          <w:rFonts w:ascii="Times New Roman" w:hAnsi="Times New Roman" w:cs="Times New Roman"/>
          <w:sz w:val="24"/>
          <w:szCs w:val="24"/>
        </w:rPr>
        <w:t xml:space="preserve"> indicate that liquid </w:t>
      </w:r>
      <w:r w:rsidR="00CC57C8">
        <w:rPr>
          <w:rFonts w:ascii="Times New Roman" w:hAnsi="Times New Roman" w:cs="Times New Roman"/>
          <w:sz w:val="24"/>
          <w:szCs w:val="24"/>
        </w:rPr>
        <w:t>Pb</w:t>
      </w:r>
      <w:r w:rsidR="00CC57C8" w:rsidRPr="00CC57C8">
        <w:rPr>
          <w:rFonts w:ascii="Times New Roman" w:hAnsi="Times New Roman" w:cs="Times New Roman"/>
          <w:sz w:val="24"/>
          <w:szCs w:val="24"/>
        </w:rPr>
        <w:t xml:space="preserve"> can accelerate the outward diffusion of vacanc</w:t>
      </w:r>
      <w:r w:rsidR="00CC57C8">
        <w:rPr>
          <w:rFonts w:ascii="Times New Roman" w:hAnsi="Times New Roman" w:cs="Times New Roman"/>
          <w:sz w:val="24"/>
          <w:szCs w:val="24"/>
        </w:rPr>
        <w:t>y loops</w:t>
      </w:r>
      <w:r w:rsidR="00CC57C8" w:rsidRPr="00CC57C8">
        <w:rPr>
          <w:rFonts w:ascii="Times New Roman" w:hAnsi="Times New Roman" w:cs="Times New Roman"/>
          <w:sz w:val="24"/>
          <w:szCs w:val="24"/>
        </w:rPr>
        <w:t xml:space="preserve"> toward the Fe/Pb surface. When combined with </w:t>
      </w:r>
      <w:r w:rsidR="00CC57C8">
        <w:rPr>
          <w:rFonts w:ascii="Times New Roman" w:hAnsi="Times New Roman" w:cs="Times New Roman"/>
          <w:sz w:val="24"/>
          <w:szCs w:val="24"/>
        </w:rPr>
        <w:t>Pb</w:t>
      </w:r>
      <w:r w:rsidR="00CC57C8" w:rsidRPr="00CC57C8">
        <w:rPr>
          <w:rFonts w:ascii="Times New Roman" w:hAnsi="Times New Roman" w:cs="Times New Roman"/>
          <w:sz w:val="24"/>
          <w:szCs w:val="24"/>
        </w:rPr>
        <w:t xml:space="preserve"> atoms on the Fe surface, these vacanc</w:t>
      </w:r>
      <w:r w:rsidR="00CC57C8">
        <w:rPr>
          <w:rFonts w:ascii="Times New Roman" w:hAnsi="Times New Roman" w:cs="Times New Roman"/>
          <w:sz w:val="24"/>
          <w:szCs w:val="24"/>
        </w:rPr>
        <w:t>y loops</w:t>
      </w:r>
      <w:r w:rsidR="00CC57C8" w:rsidRPr="00CC57C8">
        <w:rPr>
          <w:rFonts w:ascii="Times New Roman" w:hAnsi="Times New Roman" w:cs="Times New Roman"/>
          <w:sz w:val="24"/>
          <w:szCs w:val="24"/>
        </w:rPr>
        <w:t xml:space="preserve"> may facilitate the dissolution of iron. Furthermore, the diffusion of </w:t>
      </w:r>
      <w:r w:rsidR="00CC57C8">
        <w:rPr>
          <w:rFonts w:ascii="Times New Roman" w:hAnsi="Times New Roman" w:cs="Times New Roman"/>
          <w:sz w:val="24"/>
          <w:szCs w:val="24"/>
        </w:rPr>
        <w:t>Pb</w:t>
      </w:r>
      <w:r w:rsidR="00CC57C8" w:rsidRPr="00CC57C8">
        <w:rPr>
          <w:rFonts w:ascii="Times New Roman" w:hAnsi="Times New Roman" w:cs="Times New Roman"/>
          <w:sz w:val="24"/>
          <w:szCs w:val="24"/>
        </w:rPr>
        <w:t xml:space="preserve"> atoms at the Fe/Pb interface </w:t>
      </w:r>
      <w:r w:rsidR="00CC57C8">
        <w:rPr>
          <w:rFonts w:ascii="Times New Roman" w:hAnsi="Times New Roman" w:cs="Times New Roman"/>
          <w:sz w:val="24"/>
          <w:szCs w:val="24"/>
        </w:rPr>
        <w:t>presents</w:t>
      </w:r>
      <w:r w:rsidR="00CC57C8" w:rsidRPr="00CC57C8">
        <w:rPr>
          <w:rFonts w:ascii="Times New Roman" w:hAnsi="Times New Roman" w:cs="Times New Roman"/>
          <w:sz w:val="24"/>
          <w:szCs w:val="24"/>
        </w:rPr>
        <w:t xml:space="preserve"> a two-dimensional pathway</w:t>
      </w:r>
      <w:r w:rsidR="00CC57C8">
        <w:rPr>
          <w:rFonts w:ascii="Times New Roman" w:hAnsi="Times New Roman" w:cs="Times New Roman"/>
          <w:sz w:val="24"/>
          <w:szCs w:val="24"/>
        </w:rPr>
        <w:t xml:space="preserve"> owing to</w:t>
      </w:r>
      <w:r w:rsidR="00CC57C8" w:rsidRPr="00CC57C8">
        <w:rPr>
          <w:rFonts w:ascii="Times New Roman" w:hAnsi="Times New Roman" w:cs="Times New Roman"/>
          <w:sz w:val="24"/>
          <w:szCs w:val="24"/>
        </w:rPr>
        <w:t xml:space="preserve"> the varied structural symmetry of the Fe/Pb interface.</w:t>
      </w:r>
      <w:r w:rsidR="006359FD">
        <w:rPr>
          <w:rFonts w:ascii="Times New Roman" w:hAnsi="Times New Roman" w:cs="Times New Roman"/>
          <w:sz w:val="24"/>
          <w:szCs w:val="24"/>
        </w:rPr>
        <w:t xml:space="preserve"> </w:t>
      </w:r>
      <w:r w:rsidR="009F5023" w:rsidRPr="009F5023">
        <w:rPr>
          <w:rFonts w:ascii="Times New Roman" w:hAnsi="Times New Roman" w:cs="Times New Roman"/>
          <w:sz w:val="24"/>
          <w:szCs w:val="24"/>
        </w:rPr>
        <w:t xml:space="preserve">Certainly, </w:t>
      </w:r>
      <w:r w:rsidR="009F5023">
        <w:rPr>
          <w:rFonts w:ascii="Times New Roman" w:hAnsi="Times New Roman" w:cs="Times New Roman"/>
          <w:sz w:val="24"/>
          <w:szCs w:val="24"/>
        </w:rPr>
        <w:t xml:space="preserve">a </w:t>
      </w:r>
      <w:r w:rsidR="009F5023" w:rsidRPr="009F5023">
        <w:rPr>
          <w:rFonts w:ascii="Times New Roman" w:hAnsi="Times New Roman" w:cs="Times New Roman"/>
          <w:sz w:val="24"/>
          <w:szCs w:val="24"/>
        </w:rPr>
        <w:t xml:space="preserve">study focusing on multicomponent materials such as commercial steels is particularly valuable, </w:t>
      </w:r>
      <w:r w:rsidR="00F57BDE">
        <w:rPr>
          <w:rFonts w:ascii="Times New Roman" w:hAnsi="Times New Roman" w:cs="Times New Roman"/>
          <w:sz w:val="24"/>
          <w:szCs w:val="24"/>
        </w:rPr>
        <w:t xml:space="preserve">as alloys are more relevant in applications than pure metals. </w:t>
      </w:r>
    </w:p>
    <w:p w14:paraId="4BFC858A" w14:textId="27468587" w:rsidR="0035358E" w:rsidRDefault="00A52BE8" w:rsidP="003C5203">
      <w:pPr>
        <w:spacing w:line="360" w:lineRule="auto"/>
        <w:jc w:val="both"/>
        <w:rPr>
          <w:rFonts w:ascii="Times New Roman" w:hAnsi="Times New Roman" w:cs="Times New Roman"/>
          <w:sz w:val="24"/>
          <w:szCs w:val="24"/>
        </w:rPr>
      </w:pPr>
      <w:r w:rsidRPr="00A52BE8">
        <w:rPr>
          <w:rFonts w:ascii="Times New Roman" w:hAnsi="Times New Roman" w:cs="Times New Roman"/>
          <w:sz w:val="24"/>
          <w:szCs w:val="24"/>
        </w:rPr>
        <w:t xml:space="preserve">In this study, </w:t>
      </w:r>
      <w:r>
        <w:rPr>
          <w:rFonts w:ascii="Times New Roman" w:hAnsi="Times New Roman" w:cs="Times New Roman"/>
          <w:sz w:val="24"/>
          <w:szCs w:val="24"/>
        </w:rPr>
        <w:t xml:space="preserve">we conducted </w:t>
      </w:r>
      <w:r w:rsidRPr="00A52BE8">
        <w:rPr>
          <w:rFonts w:ascii="Times New Roman" w:hAnsi="Times New Roman" w:cs="Times New Roman"/>
          <w:sz w:val="24"/>
          <w:szCs w:val="24"/>
        </w:rPr>
        <w:t xml:space="preserve">proton radiation and corrosion tests on commercial SS316L in a reducing liquid lead environment at 675°C, </w:t>
      </w:r>
      <w:r>
        <w:rPr>
          <w:rFonts w:ascii="Times New Roman" w:hAnsi="Times New Roman" w:cs="Times New Roman"/>
          <w:sz w:val="24"/>
          <w:szCs w:val="24"/>
        </w:rPr>
        <w:t>using</w:t>
      </w:r>
      <w:r w:rsidRPr="00A52BE8">
        <w:rPr>
          <w:rFonts w:ascii="Times New Roman" w:hAnsi="Times New Roman" w:cs="Times New Roman"/>
          <w:sz w:val="24"/>
          <w:szCs w:val="24"/>
        </w:rPr>
        <w:t xml:space="preserve"> a 3 MeV proton beam with a flux of 0.4 </w:t>
      </w:r>
      <w:proofErr w:type="spellStart"/>
      <w:r w:rsidRPr="00A52BE8">
        <w:rPr>
          <w:rFonts w:ascii="Times New Roman" w:hAnsi="Times New Roman" w:cs="Times New Roman"/>
          <w:sz w:val="24"/>
          <w:szCs w:val="24"/>
        </w:rPr>
        <w:t>μA</w:t>
      </w:r>
      <w:proofErr w:type="spellEnd"/>
      <w:r w:rsidRPr="00A52BE8">
        <w:rPr>
          <w:rFonts w:ascii="Times New Roman" w:hAnsi="Times New Roman" w:cs="Times New Roman"/>
          <w:sz w:val="24"/>
          <w:szCs w:val="24"/>
        </w:rPr>
        <w:t>/cm</w:t>
      </w:r>
      <w:r w:rsidRPr="00A52BE8">
        <w:rPr>
          <w:rFonts w:ascii="Times New Roman" w:hAnsi="Times New Roman" w:cs="Times New Roman"/>
          <w:sz w:val="24"/>
          <w:szCs w:val="24"/>
          <w:vertAlign w:val="superscript"/>
        </w:rPr>
        <w:t>2</w:t>
      </w:r>
      <w:r w:rsidRPr="00A52BE8">
        <w:rPr>
          <w:rFonts w:ascii="Times New Roman" w:hAnsi="Times New Roman" w:cs="Times New Roman"/>
          <w:sz w:val="24"/>
          <w:szCs w:val="24"/>
        </w:rPr>
        <w:t xml:space="preserve"> for durations of 4 and 8 hours.</w:t>
      </w:r>
      <w:r>
        <w:rPr>
          <w:rFonts w:ascii="Times New Roman" w:hAnsi="Times New Roman" w:cs="Times New Roman"/>
          <w:sz w:val="24"/>
          <w:szCs w:val="24"/>
        </w:rPr>
        <w:t xml:space="preserve"> </w:t>
      </w:r>
      <w:r w:rsidR="0035358E" w:rsidRPr="0035358E">
        <w:rPr>
          <w:rFonts w:ascii="Times New Roman" w:hAnsi="Times New Roman" w:cs="Times New Roman"/>
          <w:sz w:val="24"/>
          <w:szCs w:val="24"/>
        </w:rPr>
        <w:t>The selection of such a high temperature and oxygen-depleted conditions is based on several considerations. Firstly, a higher temperature is necessary to enhance efficiency in energy conversion</w:t>
      </w:r>
      <w:r w:rsidR="00F57BDE">
        <w:rPr>
          <w:rFonts w:ascii="Times New Roman" w:hAnsi="Times New Roman" w:cs="Times New Roman"/>
          <w:sz w:val="24"/>
          <w:szCs w:val="24"/>
        </w:rPr>
        <w:t xml:space="preserve"> but often hindered by material degradation</w:t>
      </w:r>
      <w:r w:rsidR="0035358E" w:rsidRPr="0035358E">
        <w:rPr>
          <w:rFonts w:ascii="Times New Roman" w:hAnsi="Times New Roman" w:cs="Times New Roman"/>
          <w:sz w:val="24"/>
          <w:szCs w:val="24"/>
        </w:rPr>
        <w:t xml:space="preserve">. Secondly, </w:t>
      </w:r>
      <w:r w:rsidRPr="00A52BE8">
        <w:rPr>
          <w:rFonts w:ascii="Times New Roman" w:hAnsi="Times New Roman" w:cs="Times New Roman"/>
          <w:sz w:val="24"/>
          <w:szCs w:val="24"/>
        </w:rPr>
        <w:t>despite the introduction of</w:t>
      </w:r>
      <w:r w:rsidR="00F11AC7">
        <w:rPr>
          <w:rFonts w:ascii="Times New Roman" w:hAnsi="Times New Roman" w:cs="Times New Roman"/>
          <w:sz w:val="24"/>
          <w:szCs w:val="24"/>
        </w:rPr>
        <w:t xml:space="preserve"> </w:t>
      </w:r>
      <w:r w:rsidRPr="00A52BE8">
        <w:rPr>
          <w:rFonts w:ascii="Times New Roman" w:hAnsi="Times New Roman" w:cs="Times New Roman"/>
          <w:sz w:val="24"/>
          <w:szCs w:val="24"/>
        </w:rPr>
        <w:t xml:space="preserve">oxygen </w:t>
      </w:r>
      <w:r w:rsidR="00F11AC7">
        <w:rPr>
          <w:rFonts w:ascii="Times New Roman" w:hAnsi="Times New Roman" w:cs="Times New Roman"/>
          <w:sz w:val="24"/>
          <w:szCs w:val="24"/>
        </w:rPr>
        <w:t xml:space="preserve">in proper concentration </w:t>
      </w:r>
      <w:r w:rsidRPr="00A52BE8">
        <w:rPr>
          <w:rFonts w:ascii="Times New Roman" w:hAnsi="Times New Roman" w:cs="Times New Roman"/>
          <w:sz w:val="24"/>
          <w:szCs w:val="24"/>
        </w:rPr>
        <w:t xml:space="preserve">to create a protective oxide layer in practical applications, its stability deteriorates </w:t>
      </w:r>
      <w:r w:rsidR="0067728A" w:rsidRPr="006B2D9A">
        <w:rPr>
          <w:rFonts w:ascii="Times New Roman" w:hAnsi="Times New Roman" w:cs="Times New Roman"/>
          <w:sz w:val="24"/>
          <w:szCs w:val="24"/>
        </w:rPr>
        <w:t>beyond the temperatures where FeCr</w:t>
      </w:r>
      <w:r w:rsidR="0067728A" w:rsidRPr="006B2D9A">
        <w:rPr>
          <w:rFonts w:ascii="Times New Roman" w:hAnsi="Times New Roman" w:cs="Times New Roman"/>
          <w:sz w:val="24"/>
          <w:szCs w:val="24"/>
          <w:vertAlign w:val="subscript"/>
        </w:rPr>
        <w:t>2</w:t>
      </w:r>
      <w:r w:rsidR="0067728A" w:rsidRPr="006B2D9A">
        <w:rPr>
          <w:rFonts w:ascii="Times New Roman" w:hAnsi="Times New Roman" w:cs="Times New Roman"/>
          <w:sz w:val="24"/>
          <w:szCs w:val="24"/>
        </w:rPr>
        <w:t>O</w:t>
      </w:r>
      <w:r w:rsidR="0067728A" w:rsidRPr="006B2D9A">
        <w:rPr>
          <w:rFonts w:ascii="Times New Roman" w:hAnsi="Times New Roman" w:cs="Times New Roman"/>
          <w:sz w:val="24"/>
          <w:szCs w:val="24"/>
          <w:vertAlign w:val="subscript"/>
        </w:rPr>
        <w:t>4</w:t>
      </w:r>
      <w:r w:rsidR="0067728A" w:rsidRPr="006B2D9A">
        <w:rPr>
          <w:rFonts w:ascii="Times New Roman" w:hAnsi="Times New Roman" w:cs="Times New Roman"/>
          <w:sz w:val="24"/>
          <w:szCs w:val="24"/>
        </w:rPr>
        <w:t xml:space="preserve"> or Fe</w:t>
      </w:r>
      <w:r w:rsidR="0067728A" w:rsidRPr="006B2D9A">
        <w:rPr>
          <w:rFonts w:ascii="Times New Roman" w:hAnsi="Times New Roman" w:cs="Times New Roman"/>
          <w:sz w:val="24"/>
          <w:szCs w:val="24"/>
          <w:vertAlign w:val="subscript"/>
        </w:rPr>
        <w:t>3</w:t>
      </w:r>
      <w:r w:rsidR="0067728A" w:rsidRPr="006B2D9A">
        <w:rPr>
          <w:rFonts w:ascii="Times New Roman" w:hAnsi="Times New Roman" w:cs="Times New Roman"/>
          <w:sz w:val="24"/>
          <w:szCs w:val="24"/>
        </w:rPr>
        <w:t>O</w:t>
      </w:r>
      <w:r w:rsidR="0067728A" w:rsidRPr="006B2D9A">
        <w:rPr>
          <w:rFonts w:ascii="Times New Roman" w:hAnsi="Times New Roman" w:cs="Times New Roman"/>
          <w:sz w:val="24"/>
          <w:szCs w:val="24"/>
          <w:vertAlign w:val="subscript"/>
        </w:rPr>
        <w:t>4</w:t>
      </w:r>
      <w:r w:rsidR="0067728A" w:rsidRPr="006B2D9A">
        <w:rPr>
          <w:rFonts w:ascii="Times New Roman" w:hAnsi="Times New Roman" w:cs="Times New Roman"/>
          <w:sz w:val="24"/>
          <w:szCs w:val="24"/>
        </w:rPr>
        <w:t xml:space="preserve"> are </w:t>
      </w:r>
      <w:r w:rsidR="005B32AD">
        <w:rPr>
          <w:rFonts w:ascii="Times New Roman" w:hAnsi="Times New Roman" w:cs="Times New Roman"/>
          <w:sz w:val="24"/>
          <w:szCs w:val="24"/>
        </w:rPr>
        <w:t xml:space="preserve">more </w:t>
      </w:r>
      <w:r w:rsidR="0067728A" w:rsidRPr="006B2D9A">
        <w:rPr>
          <w:rFonts w:ascii="Times New Roman" w:hAnsi="Times New Roman" w:cs="Times New Roman"/>
          <w:sz w:val="24"/>
          <w:szCs w:val="24"/>
        </w:rPr>
        <w:t>protective</w:t>
      </w:r>
      <w:r w:rsidR="009E5226">
        <w:rPr>
          <w:rFonts w:ascii="Times New Roman" w:hAnsi="Times New Roman" w:cs="Times New Roman"/>
          <w:sz w:val="24"/>
          <w:szCs w:val="24"/>
        </w:rPr>
        <w:t xml:space="preserve"> </w:t>
      </w:r>
      <w:r w:rsidR="001A7A6C">
        <w:rPr>
          <w:rFonts w:ascii="Times New Roman" w:hAnsi="Times New Roman" w:cs="Times New Roman"/>
          <w:sz w:val="24"/>
          <w:szCs w:val="24"/>
        </w:rPr>
        <w:fldChar w:fldCharType="begin"/>
      </w:r>
      <w:r w:rsidR="001A7A6C">
        <w:rPr>
          <w:rFonts w:ascii="Times New Roman" w:hAnsi="Times New Roman" w:cs="Times New Roman"/>
          <w:sz w:val="24"/>
          <w:szCs w:val="24"/>
        </w:rPr>
        <w:instrText xml:space="preserve"> ADDIN EN.CITE &lt;EndNote&gt;&lt;Cite&gt;&lt;Author&gt;Short&lt;/Author&gt;&lt;Year&gt;2013&lt;/Year&gt;&lt;RecNum&gt;250&lt;/RecNum&gt;&lt;DisplayText&gt;[26]&lt;/DisplayText&gt;&lt;record&gt;&lt;rec-number&gt;250&lt;/rec-number&gt;&lt;foreign-keys&gt;&lt;key app="EN" db-id="s0x252fwcp2w5jezpaev9rwn05tsvstptdrr" timestamp="1708034802"&gt;250&lt;/key&gt;&lt;/foreign-keys&gt;&lt;ref-type name="Journal Article"&gt;17&lt;/ref-type&gt;&lt;contributors&gt;&lt;authors&gt;&lt;author&gt;Short, M. P.&lt;/author&gt;&lt;author&gt;Ballinger, R. G.&lt;/author&gt;&lt;author&gt;Hänninen, H. E.&lt;/author&gt;&lt;/authors&gt;&lt;/contributors&gt;&lt;auth-address&gt;MIT, HH Uhlig Corros Lab, Cambridge, MA 02139 USA&amp;#xD;Aalto Univ, Espoo 02150, Finland&lt;/auth-address&gt;&lt;titles&gt;&lt;title&gt;Corrosion resistance of alloys F91 and Fe-12Cr-2Si in lead-bismuth eutectic up to 715 °C&lt;/title&gt;&lt;secondary-title&gt;Journal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259-281&lt;/pages&gt;&lt;volume&gt;434&lt;/volume&gt;&lt;number&gt;1-3&lt;/number&gt;&lt;keywords&gt;&lt;keyword&gt;stainless-steel&lt;/keyword&gt;&lt;keyword&gt;behavior&lt;/keyword&gt;&lt;keyword&gt;lbe&lt;/keyword&gt;&lt;keyword&gt;weldability&lt;/keyword&gt;&lt;keyword&gt;chromium&lt;/keyword&gt;&lt;/keywords&gt;&lt;dates&gt;&lt;year&gt;2013&lt;/year&gt;&lt;pub-dates&gt;&lt;date&gt;Mar&lt;/date&gt;&lt;/pub-dates&gt;&lt;/dates&gt;&lt;isbn&gt;0022-3115&lt;/isbn&gt;&lt;accession-num&gt;WOS:000315752000035&lt;/accession-num&gt;&lt;urls&gt;&lt;related-urls&gt;&lt;url&gt;&amp;lt;Go to ISI&amp;gt;://WOS:000315752000035&lt;/url&gt;&lt;/related-urls&gt;&lt;/urls&gt;&lt;electronic-resource-num&gt;10.1016/j.jnucmat.2012.11.010&lt;/electronic-resource-num&gt;&lt;language&gt;English&lt;/language&gt;&lt;/record&gt;&lt;/Cite&gt;&lt;/EndNote&gt;</w:instrText>
      </w:r>
      <w:r w:rsidR="001A7A6C">
        <w:rPr>
          <w:rFonts w:ascii="Times New Roman" w:hAnsi="Times New Roman" w:cs="Times New Roman"/>
          <w:sz w:val="24"/>
          <w:szCs w:val="24"/>
        </w:rPr>
        <w:fldChar w:fldCharType="separate"/>
      </w:r>
      <w:r w:rsidR="001A7A6C">
        <w:rPr>
          <w:rFonts w:ascii="Times New Roman" w:hAnsi="Times New Roman" w:cs="Times New Roman"/>
          <w:noProof/>
          <w:sz w:val="24"/>
          <w:szCs w:val="24"/>
        </w:rPr>
        <w:t>[26]</w:t>
      </w:r>
      <w:r w:rsidR="001A7A6C">
        <w:rPr>
          <w:rFonts w:ascii="Times New Roman" w:hAnsi="Times New Roman" w:cs="Times New Roman"/>
          <w:sz w:val="24"/>
          <w:szCs w:val="24"/>
        </w:rPr>
        <w:fldChar w:fldCharType="end"/>
      </w:r>
      <w:r w:rsidRPr="00A52BE8">
        <w:rPr>
          <w:rFonts w:ascii="Times New Roman" w:hAnsi="Times New Roman" w:cs="Times New Roman"/>
          <w:sz w:val="24"/>
          <w:szCs w:val="24"/>
        </w:rPr>
        <w:t xml:space="preserve">. </w:t>
      </w:r>
      <w:r w:rsidR="00F57BDE">
        <w:rPr>
          <w:rFonts w:ascii="Times New Roman" w:hAnsi="Times New Roman" w:cs="Times New Roman"/>
          <w:sz w:val="24"/>
          <w:szCs w:val="24"/>
        </w:rPr>
        <w:t>Moreover, e</w:t>
      </w:r>
      <w:r w:rsidRPr="00A52BE8">
        <w:rPr>
          <w:rFonts w:ascii="Times New Roman" w:hAnsi="Times New Roman" w:cs="Times New Roman"/>
          <w:sz w:val="24"/>
          <w:szCs w:val="24"/>
        </w:rPr>
        <w:t xml:space="preserve">nsuring </w:t>
      </w:r>
      <w:r>
        <w:rPr>
          <w:rFonts w:ascii="Times New Roman" w:hAnsi="Times New Roman" w:cs="Times New Roman"/>
          <w:sz w:val="24"/>
          <w:szCs w:val="24"/>
        </w:rPr>
        <w:t xml:space="preserve">a </w:t>
      </w:r>
      <w:r w:rsidRPr="00A52BE8">
        <w:rPr>
          <w:rFonts w:ascii="Times New Roman" w:hAnsi="Times New Roman" w:cs="Times New Roman"/>
          <w:sz w:val="24"/>
          <w:szCs w:val="24"/>
        </w:rPr>
        <w:t xml:space="preserve">uniform distribution of oxygen throughout the entire loop is challenging, </w:t>
      </w:r>
      <w:r>
        <w:rPr>
          <w:rFonts w:ascii="Times New Roman" w:hAnsi="Times New Roman" w:cs="Times New Roman"/>
          <w:sz w:val="24"/>
          <w:szCs w:val="24"/>
        </w:rPr>
        <w:t xml:space="preserve">which would </w:t>
      </w:r>
      <w:r w:rsidRPr="00A52BE8">
        <w:rPr>
          <w:rFonts w:ascii="Times New Roman" w:hAnsi="Times New Roman" w:cs="Times New Roman"/>
          <w:sz w:val="24"/>
          <w:szCs w:val="24"/>
        </w:rPr>
        <w:t xml:space="preserve">lead to the possibility that some </w:t>
      </w:r>
      <w:r w:rsidR="00581A34">
        <w:rPr>
          <w:rFonts w:ascii="Times New Roman" w:hAnsi="Times New Roman" w:cs="Times New Roman"/>
          <w:sz w:val="24"/>
          <w:szCs w:val="24"/>
        </w:rPr>
        <w:t xml:space="preserve">special areas, including </w:t>
      </w:r>
      <w:r w:rsidR="00581A34" w:rsidRPr="00A52BE8">
        <w:rPr>
          <w:rFonts w:ascii="Times New Roman" w:hAnsi="Times New Roman" w:cs="Times New Roman"/>
          <w:sz w:val="24"/>
          <w:szCs w:val="24"/>
        </w:rPr>
        <w:t>occluded</w:t>
      </w:r>
      <w:r w:rsidR="00581A34" w:rsidRPr="00581A34">
        <w:rPr>
          <w:rFonts w:ascii="Times New Roman" w:hAnsi="Times New Roman" w:cs="Times New Roman"/>
          <w:sz w:val="24"/>
          <w:szCs w:val="24"/>
        </w:rPr>
        <w:t xml:space="preserve"> regions, crack tips</w:t>
      </w:r>
      <w:r w:rsidR="00581A34">
        <w:rPr>
          <w:rFonts w:ascii="Times New Roman" w:hAnsi="Times New Roman" w:cs="Times New Roman"/>
          <w:sz w:val="24"/>
          <w:szCs w:val="24"/>
        </w:rPr>
        <w:t xml:space="preserve">, </w:t>
      </w:r>
      <w:r w:rsidRPr="00A52BE8">
        <w:rPr>
          <w:rFonts w:ascii="Times New Roman" w:hAnsi="Times New Roman" w:cs="Times New Roman"/>
          <w:sz w:val="24"/>
          <w:szCs w:val="24"/>
        </w:rPr>
        <w:t xml:space="preserve">of the structural materials may experience an oxygen deficiency for oxide </w:t>
      </w:r>
      <w:r>
        <w:rPr>
          <w:rFonts w:ascii="Times New Roman" w:hAnsi="Times New Roman" w:cs="Times New Roman"/>
          <w:sz w:val="24"/>
          <w:szCs w:val="24"/>
        </w:rPr>
        <w:t>formation.</w:t>
      </w:r>
      <w:r w:rsidR="0067728A">
        <w:rPr>
          <w:rFonts w:ascii="Times New Roman" w:hAnsi="Times New Roman" w:cs="Times New Roman"/>
          <w:sz w:val="24"/>
          <w:szCs w:val="24"/>
        </w:rPr>
        <w:t xml:space="preserve"> </w:t>
      </w:r>
      <w:r w:rsidRPr="00581A34">
        <w:rPr>
          <w:rFonts w:ascii="Times New Roman" w:hAnsi="Times New Roman" w:cs="Times New Roman"/>
          <w:sz w:val="24"/>
          <w:szCs w:val="24"/>
        </w:rPr>
        <w:t xml:space="preserve">The results indicate that radiation enhances both the initiation and growth of corrosion </w:t>
      </w:r>
      <w:r w:rsidRPr="00581A34">
        <w:rPr>
          <w:rFonts w:ascii="Times New Roman" w:hAnsi="Times New Roman" w:cs="Times New Roman"/>
          <w:sz w:val="24"/>
          <w:szCs w:val="24"/>
        </w:rPr>
        <w:lastRenderedPageBreak/>
        <w:t xml:space="preserve">in </w:t>
      </w:r>
      <w:r w:rsidR="0067728A" w:rsidRPr="00581A34">
        <w:rPr>
          <w:rFonts w:ascii="Times New Roman" w:hAnsi="Times New Roman" w:cs="Times New Roman"/>
          <w:sz w:val="24"/>
          <w:szCs w:val="24"/>
        </w:rPr>
        <w:t>liquid Pb-4Bi.</w:t>
      </w:r>
      <w:r w:rsidR="00F57BDE">
        <w:rPr>
          <w:rFonts w:ascii="Times New Roman" w:hAnsi="Times New Roman" w:cs="Times New Roman"/>
          <w:sz w:val="24"/>
          <w:szCs w:val="24"/>
        </w:rPr>
        <w:t xml:space="preserve"> </w:t>
      </w:r>
      <w:r w:rsidRPr="00A52BE8">
        <w:rPr>
          <w:rFonts w:ascii="Times New Roman" w:hAnsi="Times New Roman" w:cs="Times New Roman"/>
          <w:sz w:val="24"/>
          <w:szCs w:val="24"/>
        </w:rPr>
        <w:t>This enhancement can be primarily attributed to radiation-enhanced</w:t>
      </w:r>
      <w:r w:rsidR="00F11AC7">
        <w:rPr>
          <w:rFonts w:ascii="Times New Roman" w:hAnsi="Times New Roman" w:cs="Times New Roman"/>
          <w:sz w:val="24"/>
          <w:szCs w:val="24"/>
        </w:rPr>
        <w:t xml:space="preserve"> lead</w:t>
      </w:r>
      <w:r w:rsidRPr="00A52BE8">
        <w:rPr>
          <w:rFonts w:ascii="Times New Roman" w:hAnsi="Times New Roman" w:cs="Times New Roman"/>
          <w:sz w:val="24"/>
          <w:szCs w:val="24"/>
        </w:rPr>
        <w:t xml:space="preserve"> coverage </w:t>
      </w:r>
      <w:r w:rsidR="00F11AC7">
        <w:rPr>
          <w:rFonts w:ascii="Times New Roman" w:hAnsi="Times New Roman" w:cs="Times New Roman"/>
          <w:sz w:val="24"/>
          <w:szCs w:val="24"/>
        </w:rPr>
        <w:t xml:space="preserve">on sample surface </w:t>
      </w:r>
      <w:r w:rsidRPr="00A52BE8">
        <w:rPr>
          <w:rFonts w:ascii="Times New Roman" w:hAnsi="Times New Roman" w:cs="Times New Roman"/>
          <w:sz w:val="24"/>
          <w:szCs w:val="24"/>
        </w:rPr>
        <w:t xml:space="preserve">and the radiation-enhanced diffusion of </w:t>
      </w:r>
      <w:r w:rsidR="00717ECE">
        <w:rPr>
          <w:rFonts w:ascii="Times New Roman" w:hAnsi="Times New Roman" w:cs="Times New Roman"/>
          <w:sz w:val="24"/>
          <w:szCs w:val="24"/>
        </w:rPr>
        <w:t xml:space="preserve">Ni via </w:t>
      </w:r>
      <w:r w:rsidRPr="00A52BE8">
        <w:rPr>
          <w:rFonts w:ascii="Times New Roman" w:hAnsi="Times New Roman" w:cs="Times New Roman"/>
          <w:sz w:val="24"/>
          <w:szCs w:val="24"/>
        </w:rPr>
        <w:t>point defects and interstitial loops</w:t>
      </w:r>
      <w:r w:rsidR="0067728A">
        <w:rPr>
          <w:rFonts w:ascii="Times New Roman" w:hAnsi="Times New Roman" w:cs="Times New Roman"/>
          <w:sz w:val="24"/>
          <w:szCs w:val="24"/>
        </w:rPr>
        <w:t xml:space="preserve">, </w:t>
      </w:r>
      <w:r w:rsidR="0067728A" w:rsidRPr="0067728A">
        <w:rPr>
          <w:rFonts w:ascii="Times New Roman" w:hAnsi="Times New Roman" w:cs="Times New Roman"/>
          <w:sz w:val="24"/>
          <w:szCs w:val="24"/>
        </w:rPr>
        <w:t>leading to enhanced Ni dissolution when compared to solubility-driven dissolution alone</w:t>
      </w:r>
      <w:r w:rsidR="00E741B6">
        <w:rPr>
          <w:rFonts w:ascii="Times New Roman" w:hAnsi="Times New Roman" w:cs="Times New Roman"/>
          <w:sz w:val="24"/>
          <w:szCs w:val="24"/>
        </w:rPr>
        <w:t>.</w:t>
      </w:r>
    </w:p>
    <w:p w14:paraId="29B174A0" w14:textId="7BF97531" w:rsidR="00766BAB" w:rsidRDefault="00766BAB" w:rsidP="003C5203">
      <w:pPr>
        <w:spacing w:line="360" w:lineRule="auto"/>
        <w:jc w:val="both"/>
        <w:rPr>
          <w:rFonts w:ascii="Times New Roman" w:hAnsi="Times New Roman" w:cs="Times New Roman"/>
          <w:sz w:val="24"/>
          <w:szCs w:val="24"/>
        </w:rPr>
      </w:pPr>
    </w:p>
    <w:p w14:paraId="6EC8B4BB" w14:textId="48D31F33" w:rsidR="00766BAB" w:rsidRDefault="00B46010"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 </w:t>
      </w:r>
      <w:r w:rsidR="00766BAB" w:rsidRPr="00766BAB">
        <w:rPr>
          <w:rFonts w:ascii="Times New Roman" w:hAnsi="Times New Roman" w:cs="Times New Roman"/>
          <w:b/>
          <w:bCs/>
          <w:sz w:val="24"/>
          <w:szCs w:val="24"/>
        </w:rPr>
        <w:t>Experiment</w:t>
      </w:r>
      <w:r>
        <w:rPr>
          <w:rFonts w:ascii="Times New Roman" w:hAnsi="Times New Roman" w:cs="Times New Roman"/>
          <w:b/>
          <w:bCs/>
          <w:sz w:val="24"/>
          <w:szCs w:val="24"/>
        </w:rPr>
        <w:t>s</w:t>
      </w:r>
    </w:p>
    <w:p w14:paraId="4B044DA5" w14:textId="7F238CA1" w:rsidR="008F1CB9" w:rsidRDefault="00B46010"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2.1 </w:t>
      </w:r>
      <w:r w:rsidR="008F1CB9">
        <w:rPr>
          <w:rFonts w:ascii="Times New Roman" w:hAnsi="Times New Roman" w:cs="Times New Roman"/>
          <w:b/>
          <w:bCs/>
          <w:sz w:val="24"/>
          <w:szCs w:val="24"/>
        </w:rPr>
        <w:t xml:space="preserve">Purification of liquid lead </w:t>
      </w:r>
    </w:p>
    <w:p w14:paraId="126268F8" w14:textId="0D8082E5" w:rsidR="00B86B98" w:rsidRPr="00B86B98" w:rsidRDefault="00512177" w:rsidP="00B86B98">
      <w:pPr>
        <w:spacing w:line="360" w:lineRule="auto"/>
        <w:jc w:val="both"/>
      </w:pPr>
      <w:r w:rsidRPr="00512177">
        <w:rPr>
          <w:rFonts w:ascii="Times New Roman" w:hAnsi="Times New Roman" w:cs="Times New Roman"/>
          <w:sz w:val="24"/>
          <w:szCs w:val="24"/>
        </w:rPr>
        <w:t xml:space="preserve">To conduct radiation and corrosion experiments in an </w:t>
      </w:r>
      <w:r w:rsidR="00F57BDE">
        <w:rPr>
          <w:rFonts w:ascii="Times New Roman" w:hAnsi="Times New Roman" w:cs="Times New Roman"/>
          <w:sz w:val="24"/>
          <w:szCs w:val="24"/>
        </w:rPr>
        <w:t>oxygen-deficient</w:t>
      </w:r>
      <w:r w:rsidRPr="00512177">
        <w:rPr>
          <w:rFonts w:ascii="Times New Roman" w:hAnsi="Times New Roman" w:cs="Times New Roman"/>
          <w:sz w:val="24"/>
          <w:szCs w:val="24"/>
        </w:rPr>
        <w:t xml:space="preserve"> environment, a purification process was employed on the lead obtained from </w:t>
      </w:r>
      <w:proofErr w:type="spellStart"/>
      <w:r w:rsidRPr="00512177">
        <w:rPr>
          <w:rFonts w:ascii="Times New Roman" w:hAnsi="Times New Roman" w:cs="Times New Roman"/>
          <w:sz w:val="24"/>
          <w:szCs w:val="24"/>
        </w:rPr>
        <w:t>Surepure</w:t>
      </w:r>
      <w:proofErr w:type="spellEnd"/>
      <w:r w:rsidRPr="00512177">
        <w:rPr>
          <w:rFonts w:ascii="Times New Roman" w:hAnsi="Times New Roman" w:cs="Times New Roman"/>
          <w:sz w:val="24"/>
          <w:szCs w:val="24"/>
        </w:rPr>
        <w:t xml:space="preserve"> Chemicals, Inc., to eliminate oxygen in the form of </w:t>
      </w:r>
      <w:proofErr w:type="spellStart"/>
      <w:r w:rsidRPr="00512177">
        <w:rPr>
          <w:rFonts w:ascii="Times New Roman" w:hAnsi="Times New Roman" w:cs="Times New Roman"/>
          <w:sz w:val="24"/>
          <w:szCs w:val="24"/>
        </w:rPr>
        <w:t>PbO</w:t>
      </w:r>
      <w:proofErr w:type="spellEnd"/>
      <w:r w:rsidRPr="00512177">
        <w:rPr>
          <w:rFonts w:ascii="Times New Roman" w:hAnsi="Times New Roman" w:cs="Times New Roman"/>
          <w:sz w:val="24"/>
          <w:szCs w:val="24"/>
        </w:rPr>
        <w:t xml:space="preserve">. </w:t>
      </w:r>
      <w:r w:rsidR="00E5467E">
        <w:rPr>
          <w:rFonts w:ascii="Times New Roman" w:hAnsi="Times New Roman" w:cs="Times New Roman"/>
          <w:sz w:val="24"/>
          <w:szCs w:val="24"/>
        </w:rPr>
        <w:t xml:space="preserve">As shown in </w:t>
      </w:r>
      <w:r w:rsidR="00E5467E" w:rsidRPr="00E5467E">
        <w:rPr>
          <w:rFonts w:ascii="Times New Roman" w:hAnsi="Times New Roman" w:cs="Times New Roman"/>
          <w:b/>
          <w:bCs/>
          <w:sz w:val="24"/>
          <w:szCs w:val="24"/>
        </w:rPr>
        <w:t>Table 1</w:t>
      </w:r>
      <w:r w:rsidR="00E5467E">
        <w:rPr>
          <w:rFonts w:ascii="Times New Roman" w:hAnsi="Times New Roman" w:cs="Times New Roman"/>
          <w:sz w:val="24"/>
          <w:szCs w:val="24"/>
        </w:rPr>
        <w:t>, t</w:t>
      </w:r>
      <w:r w:rsidRPr="00512177">
        <w:rPr>
          <w:rFonts w:ascii="Times New Roman" w:hAnsi="Times New Roman" w:cs="Times New Roman"/>
          <w:sz w:val="24"/>
          <w:szCs w:val="24"/>
        </w:rPr>
        <w:t xml:space="preserve">he original lead exhibited a purity of 99.999 wt.%, with the exception of 4.066 </w:t>
      </w:r>
      <w:proofErr w:type="spellStart"/>
      <w:r w:rsidRPr="00512177">
        <w:rPr>
          <w:rFonts w:ascii="Times New Roman" w:hAnsi="Times New Roman" w:cs="Times New Roman"/>
          <w:sz w:val="24"/>
          <w:szCs w:val="24"/>
        </w:rPr>
        <w:t>wt</w:t>
      </w:r>
      <w:proofErr w:type="spellEnd"/>
      <w:r w:rsidRPr="00512177">
        <w:rPr>
          <w:rFonts w:ascii="Times New Roman" w:hAnsi="Times New Roman" w:cs="Times New Roman"/>
          <w:sz w:val="24"/>
          <w:szCs w:val="24"/>
        </w:rPr>
        <w:t>% bismuth, determined by inductively coupled plasma mass spectrometry (ICP-MS)</w:t>
      </w:r>
      <w:r w:rsidR="00B86B98">
        <w:rPr>
          <w:rFonts w:ascii="Times New Roman" w:hAnsi="Times New Roman" w:cs="Times New Roman"/>
          <w:sz w:val="24"/>
          <w:szCs w:val="24"/>
        </w:rPr>
        <w:t xml:space="preserve"> </w:t>
      </w:r>
      <w:r w:rsidR="00B86B98">
        <w:rPr>
          <w:rFonts w:ascii="Times New Roman" w:hAnsi="Times New Roman" w:cs="Times New Roman"/>
          <w:sz w:val="24"/>
          <w:szCs w:val="24"/>
        </w:rPr>
        <w:fldChar w:fldCharType="begin"/>
      </w:r>
      <w:r w:rsidR="00B86B98">
        <w:rPr>
          <w:rFonts w:ascii="Times New Roman" w:hAnsi="Times New Roman" w:cs="Times New Roman"/>
          <w:sz w:val="24"/>
          <w:szCs w:val="24"/>
        </w:rPr>
        <w:instrText xml:space="preserve"> ADDIN EN.CITE &lt;EndNote&gt;&lt;Cite&gt;&lt;Author&gt;Short&lt;/Author&gt;&lt;Year&gt;2013&lt;/Year&gt;&lt;RecNum&gt;250&lt;/RecNum&gt;&lt;DisplayText&gt;[26]&lt;/DisplayText&gt;&lt;record&gt;&lt;rec-number&gt;250&lt;/rec-number&gt;&lt;foreign-keys&gt;&lt;key app="EN" db-id="s0x252fwcp2w5jezpaev9rwn05tsvstptdrr" timestamp="1708034802"&gt;250&lt;/key&gt;&lt;/foreign-keys&gt;&lt;ref-type name="Journal Article"&gt;17&lt;/ref-type&gt;&lt;contributors&gt;&lt;authors&gt;&lt;author&gt;Short, M. P.&lt;/author&gt;&lt;author&gt;Ballinger, R. G.&lt;/author&gt;&lt;author&gt;Hänninen, H. E.&lt;/author&gt;&lt;/authors&gt;&lt;/contributors&gt;&lt;auth-address&gt;MIT, HH Uhlig Corros Lab, Cambridge, MA 02139 USA&amp;#xD;Aalto Univ, Espoo 02150, Finland&lt;/auth-address&gt;&lt;titles&gt;&lt;title&gt;Corrosion resistance of alloys F91 and Fe-12Cr-2Si in lead-bismuth eutectic up to 715 °C&lt;/title&gt;&lt;secondary-title&gt;Journal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259-281&lt;/pages&gt;&lt;volume&gt;434&lt;/volume&gt;&lt;number&gt;1-3&lt;/number&gt;&lt;keywords&gt;&lt;keyword&gt;stainless-steel&lt;/keyword&gt;&lt;keyword&gt;behavior&lt;/keyword&gt;&lt;keyword&gt;lbe&lt;/keyword&gt;&lt;keyword&gt;weldability&lt;/keyword&gt;&lt;keyword&gt;chromium&lt;/keyword&gt;&lt;/keywords&gt;&lt;dates&gt;&lt;year&gt;2013&lt;/year&gt;&lt;pub-dates&gt;&lt;date&gt;Mar&lt;/date&gt;&lt;/pub-dates&gt;&lt;/dates&gt;&lt;isbn&gt;0022-3115&lt;/isbn&gt;&lt;accession-num&gt;WOS:000315752000035&lt;/accession-num&gt;&lt;urls&gt;&lt;related-urls&gt;&lt;url&gt;&amp;lt;Go to ISI&amp;gt;://WOS:000315752000035&lt;/url&gt;&lt;/related-urls&gt;&lt;/urls&gt;&lt;electronic-resource-num&gt;10.1016/j.jnucmat.2012.11.010&lt;/electronic-resource-num&gt;&lt;language&gt;English&lt;/language&gt;&lt;/record&gt;&lt;/Cite&gt;&lt;/EndNote&gt;</w:instrText>
      </w:r>
      <w:r w:rsidR="00B86B98">
        <w:rPr>
          <w:rFonts w:ascii="Times New Roman" w:hAnsi="Times New Roman" w:cs="Times New Roman"/>
          <w:sz w:val="24"/>
          <w:szCs w:val="24"/>
        </w:rPr>
        <w:fldChar w:fldCharType="separate"/>
      </w:r>
      <w:r w:rsidR="00B86B98">
        <w:rPr>
          <w:rFonts w:ascii="Times New Roman" w:hAnsi="Times New Roman" w:cs="Times New Roman"/>
          <w:noProof/>
          <w:sz w:val="24"/>
          <w:szCs w:val="24"/>
        </w:rPr>
        <w:t>[26]</w:t>
      </w:r>
      <w:r w:rsidR="00B86B98">
        <w:rPr>
          <w:rFonts w:ascii="Times New Roman" w:hAnsi="Times New Roman" w:cs="Times New Roman"/>
          <w:sz w:val="24"/>
          <w:szCs w:val="24"/>
        </w:rPr>
        <w:fldChar w:fldCharType="end"/>
      </w:r>
      <w:r w:rsidR="00B86B98">
        <w:rPr>
          <w:rFonts w:ascii="Times New Roman" w:hAnsi="Times New Roman" w:cs="Times New Roman"/>
          <w:sz w:val="24"/>
          <w:szCs w:val="24"/>
        </w:rPr>
        <w:t>.</w:t>
      </w:r>
      <w:r w:rsidR="0067728A">
        <w:rPr>
          <w:rFonts w:ascii="Times New Roman" w:hAnsi="Times New Roman" w:cs="Times New Roman"/>
          <w:sz w:val="24"/>
          <w:szCs w:val="24"/>
        </w:rPr>
        <w:t xml:space="preserve"> </w:t>
      </w:r>
    </w:p>
    <w:p w14:paraId="0717C13B" w14:textId="269DA019" w:rsidR="009E5226" w:rsidRDefault="001A7A6C" w:rsidP="00B86B98">
      <w:pPr>
        <w:spacing w:line="360" w:lineRule="auto"/>
        <w:jc w:val="center"/>
        <w:rPr>
          <w:rFonts w:ascii="Times New Roman" w:hAnsi="Times New Roman" w:cs="Times New Roman"/>
          <w:sz w:val="24"/>
          <w:szCs w:val="24"/>
        </w:rPr>
      </w:pPr>
      <w:r w:rsidRPr="001A7A6C">
        <w:rPr>
          <w:rFonts w:ascii="Times New Roman" w:hAnsi="Times New Roman" w:cs="Times New Roman"/>
          <w:b/>
          <w:bCs/>
          <w:sz w:val="20"/>
          <w:szCs w:val="20"/>
        </w:rPr>
        <w:t>Table 1.</w:t>
      </w:r>
      <w:r>
        <w:rPr>
          <w:rFonts w:ascii="Times New Roman" w:hAnsi="Times New Roman" w:cs="Times New Roman"/>
          <w:sz w:val="20"/>
          <w:szCs w:val="20"/>
        </w:rPr>
        <w:t xml:space="preserve"> </w:t>
      </w:r>
      <w:r w:rsidR="009E5226" w:rsidRPr="009E5226">
        <w:rPr>
          <w:rFonts w:ascii="Times New Roman" w:hAnsi="Times New Roman" w:cs="Times New Roman"/>
          <w:sz w:val="20"/>
          <w:szCs w:val="20"/>
        </w:rPr>
        <w:t xml:space="preserve">The compositions of </w:t>
      </w:r>
      <w:r w:rsidR="009E5226">
        <w:rPr>
          <w:rFonts w:ascii="Times New Roman" w:hAnsi="Times New Roman" w:cs="Times New Roman"/>
          <w:sz w:val="20"/>
          <w:szCs w:val="20"/>
        </w:rPr>
        <w:t>stainless steel 316L</w:t>
      </w:r>
      <w:r w:rsidR="009E5226" w:rsidRPr="009E5226">
        <w:rPr>
          <w:rFonts w:ascii="Times New Roman" w:hAnsi="Times New Roman" w:cs="Times New Roman"/>
          <w:sz w:val="20"/>
          <w:szCs w:val="20"/>
        </w:rPr>
        <w:t xml:space="preserve"> </w:t>
      </w:r>
      <w:r w:rsidR="00887424">
        <w:rPr>
          <w:rFonts w:ascii="Times New Roman" w:hAnsi="Times New Roman" w:cs="Times New Roman" w:hint="eastAsia"/>
          <w:sz w:val="20"/>
          <w:szCs w:val="20"/>
        </w:rPr>
        <w:t xml:space="preserve">and </w:t>
      </w:r>
      <w:r w:rsidR="00887424">
        <w:rPr>
          <w:rFonts w:ascii="Times New Roman" w:hAnsi="Times New Roman" w:cs="Times New Roman"/>
          <w:sz w:val="20"/>
          <w:szCs w:val="20"/>
        </w:rPr>
        <w:t>ead-4wt.%</w:t>
      </w:r>
      <w:r w:rsidR="00887424" w:rsidRPr="009E5226">
        <w:rPr>
          <w:rFonts w:ascii="Times New Roman" w:hAnsi="Times New Roman" w:cs="Times New Roman"/>
          <w:sz w:val="20"/>
          <w:szCs w:val="20"/>
        </w:rPr>
        <w:t xml:space="preserve">bismuth </w:t>
      </w:r>
      <w:r w:rsidR="009E5226" w:rsidRPr="009E5226">
        <w:rPr>
          <w:rFonts w:ascii="Times New Roman" w:hAnsi="Times New Roman" w:cs="Times New Roman"/>
          <w:sz w:val="20"/>
          <w:szCs w:val="20"/>
        </w:rPr>
        <w:t>were verified by ICP-MS</w:t>
      </w:r>
      <w:r w:rsidR="006A753D">
        <w:rPr>
          <w:rFonts w:ascii="Times New Roman" w:hAnsi="Times New Roman" w:cs="Times New Roman"/>
          <w:sz w:val="20"/>
          <w:szCs w:val="20"/>
        </w:rPr>
        <w:t xml:space="preserve"> </w:t>
      </w:r>
      <w:r w:rsidR="006A753D">
        <w:rPr>
          <w:rFonts w:ascii="Times New Roman" w:hAnsi="Times New Roman" w:cs="Times New Roman"/>
          <w:sz w:val="20"/>
          <w:szCs w:val="20"/>
        </w:rPr>
        <w:fldChar w:fldCharType="begin"/>
      </w:r>
      <w:r w:rsidR="006A753D">
        <w:rPr>
          <w:rFonts w:ascii="Times New Roman" w:hAnsi="Times New Roman" w:cs="Times New Roman"/>
          <w:sz w:val="20"/>
          <w:szCs w:val="20"/>
        </w:rPr>
        <w:instrText xml:space="preserve"> ADDIN EN.CITE &lt;EndNote&gt;&lt;Cite&gt;&lt;Author&gt;Short&lt;/Author&gt;&lt;Year&gt;2013&lt;/Year&gt;&lt;RecNum&gt;250&lt;/RecNum&gt;&lt;DisplayText&gt;[26]&lt;/DisplayText&gt;&lt;record&gt;&lt;rec-number&gt;250&lt;/rec-number&gt;&lt;foreign-keys&gt;&lt;key app="EN" db-id="s0x252fwcp2w5jezpaev9rwn05tsvstptdrr" timestamp="1708034802"&gt;250&lt;/key&gt;&lt;/foreign-keys&gt;&lt;ref-type name="Journal Article"&gt;17&lt;/ref-type&gt;&lt;contributors&gt;&lt;authors&gt;&lt;author&gt;Short, M. P.&lt;/author&gt;&lt;author&gt;Ballinger, R. G.&lt;/author&gt;&lt;author&gt;Hänninen, H. E.&lt;/author&gt;&lt;/authors&gt;&lt;/contributors&gt;&lt;auth-address&gt;MIT, HH Uhlig Corros Lab, Cambridge, MA 02139 USA&amp;#xD;Aalto Univ, Espoo 02150, Finland&lt;/auth-address&gt;&lt;titles&gt;&lt;title&gt;Corrosion resistance of alloys F91 and Fe-12Cr-2Si in lead-bismuth eutectic up to 715 °C&lt;/title&gt;&lt;secondary-title&gt;Journal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259-281&lt;/pages&gt;&lt;volume&gt;434&lt;/volume&gt;&lt;number&gt;1-3&lt;/number&gt;&lt;keywords&gt;&lt;keyword&gt;stainless-steel&lt;/keyword&gt;&lt;keyword&gt;behavior&lt;/keyword&gt;&lt;keyword&gt;lbe&lt;/keyword&gt;&lt;keyword&gt;weldability&lt;/keyword&gt;&lt;keyword&gt;chromium&lt;/keyword&gt;&lt;/keywords&gt;&lt;dates&gt;&lt;year&gt;2013&lt;/year&gt;&lt;pub-dates&gt;&lt;date&gt;Mar&lt;/date&gt;&lt;/pub-dates&gt;&lt;/dates&gt;&lt;isbn&gt;0022-3115&lt;/isbn&gt;&lt;accession-num&gt;WOS:000315752000035&lt;/accession-num&gt;&lt;urls&gt;&lt;related-urls&gt;&lt;url&gt;&amp;lt;Go to ISI&amp;gt;://WOS:000315752000035&lt;/url&gt;&lt;/related-urls&gt;&lt;/urls&gt;&lt;electronic-resource-num&gt;10.1016/j.jnucmat.2012.11.010&lt;/electronic-resource-num&gt;&lt;language&gt;English&lt;/language&gt;&lt;/record&gt;&lt;/Cite&gt;&lt;/EndNote&gt;</w:instrText>
      </w:r>
      <w:r w:rsidR="006A753D">
        <w:rPr>
          <w:rFonts w:ascii="Times New Roman" w:hAnsi="Times New Roman" w:cs="Times New Roman"/>
          <w:sz w:val="20"/>
          <w:szCs w:val="20"/>
        </w:rPr>
        <w:fldChar w:fldCharType="separate"/>
      </w:r>
      <w:r w:rsidR="006A753D">
        <w:rPr>
          <w:rFonts w:ascii="Times New Roman" w:hAnsi="Times New Roman" w:cs="Times New Roman"/>
          <w:noProof/>
          <w:sz w:val="20"/>
          <w:szCs w:val="20"/>
        </w:rPr>
        <w:t>[26]</w:t>
      </w:r>
      <w:r w:rsidR="006A753D">
        <w:rPr>
          <w:rFonts w:ascii="Times New Roman" w:hAnsi="Times New Roman" w:cs="Times New Roman"/>
          <w:sz w:val="20"/>
          <w:szCs w:val="20"/>
        </w:rPr>
        <w:fldChar w:fldCharType="end"/>
      </w:r>
      <w:r w:rsidR="009E5226" w:rsidRPr="009E5226">
        <w:rPr>
          <w:rFonts w:ascii="Times New Roman" w:hAnsi="Times New Roman" w:cs="Times New Roman"/>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209"/>
        <w:gridCol w:w="1021"/>
        <w:gridCol w:w="953"/>
        <w:gridCol w:w="953"/>
        <w:gridCol w:w="923"/>
        <w:gridCol w:w="918"/>
        <w:gridCol w:w="919"/>
        <w:gridCol w:w="838"/>
        <w:gridCol w:w="883"/>
        <w:gridCol w:w="847"/>
      </w:tblGrid>
      <w:tr w:rsidR="006A753D" w:rsidRPr="00B86B98" w14:paraId="22282B05" w14:textId="23A63105" w:rsidTr="002E0BC3">
        <w:trPr>
          <w:trHeight w:val="494"/>
        </w:trPr>
        <w:tc>
          <w:tcPr>
            <w:tcW w:w="812" w:type="dxa"/>
            <w:tcBorders>
              <w:top w:val="single" w:sz="4" w:space="0" w:color="auto"/>
              <w:bottom w:val="single" w:sz="4" w:space="0" w:color="auto"/>
            </w:tcBorders>
            <w:vAlign w:val="center"/>
          </w:tcPr>
          <w:p w14:paraId="49D31736" w14:textId="485D8DC0" w:rsidR="006A753D" w:rsidRPr="00B86B98" w:rsidRDefault="002E0BC3" w:rsidP="002E0BC3">
            <w:pPr>
              <w:spacing w:line="360" w:lineRule="auto"/>
              <w:jc w:val="center"/>
              <w:rPr>
                <w:sz w:val="16"/>
                <w:szCs w:val="16"/>
              </w:rPr>
            </w:pPr>
            <w:r w:rsidRPr="002E0BC3">
              <w:rPr>
                <w:sz w:val="18"/>
                <w:szCs w:val="18"/>
              </w:rPr>
              <w:t>Materials</w:t>
            </w:r>
          </w:p>
        </w:tc>
        <w:tc>
          <w:tcPr>
            <w:tcW w:w="1244" w:type="dxa"/>
            <w:gridSpan w:val="2"/>
            <w:tcBorders>
              <w:top w:val="single" w:sz="4" w:space="0" w:color="auto"/>
              <w:bottom w:val="single" w:sz="4" w:space="0" w:color="auto"/>
            </w:tcBorders>
            <w:vAlign w:val="center"/>
          </w:tcPr>
          <w:p w14:paraId="422E55F9" w14:textId="5E5BD33E" w:rsidR="006A753D" w:rsidRPr="00B86B98" w:rsidRDefault="006A753D" w:rsidP="001A7A6C">
            <w:pPr>
              <w:spacing w:line="360" w:lineRule="auto"/>
              <w:jc w:val="center"/>
              <w:rPr>
                <w:sz w:val="18"/>
                <w:szCs w:val="18"/>
              </w:rPr>
            </w:pPr>
            <w:r w:rsidRPr="00B86B98">
              <w:rPr>
                <w:sz w:val="18"/>
                <w:szCs w:val="18"/>
              </w:rPr>
              <w:t>Fe</w:t>
            </w:r>
          </w:p>
        </w:tc>
        <w:tc>
          <w:tcPr>
            <w:tcW w:w="964" w:type="dxa"/>
            <w:tcBorders>
              <w:top w:val="single" w:sz="4" w:space="0" w:color="auto"/>
              <w:bottom w:val="single" w:sz="4" w:space="0" w:color="auto"/>
            </w:tcBorders>
            <w:vAlign w:val="center"/>
          </w:tcPr>
          <w:p w14:paraId="06A505C1" w14:textId="093DE1E2" w:rsidR="006A753D" w:rsidRPr="00B86B98" w:rsidRDefault="006A753D" w:rsidP="001A7A6C">
            <w:pPr>
              <w:spacing w:line="360" w:lineRule="auto"/>
              <w:jc w:val="center"/>
              <w:rPr>
                <w:sz w:val="18"/>
                <w:szCs w:val="18"/>
              </w:rPr>
            </w:pPr>
            <w:r w:rsidRPr="00B86B98">
              <w:rPr>
                <w:sz w:val="18"/>
                <w:szCs w:val="18"/>
              </w:rPr>
              <w:t>Cr</w:t>
            </w:r>
          </w:p>
        </w:tc>
        <w:tc>
          <w:tcPr>
            <w:tcW w:w="964" w:type="dxa"/>
            <w:tcBorders>
              <w:top w:val="single" w:sz="4" w:space="0" w:color="auto"/>
              <w:bottom w:val="single" w:sz="4" w:space="0" w:color="auto"/>
            </w:tcBorders>
            <w:vAlign w:val="center"/>
          </w:tcPr>
          <w:p w14:paraId="03DA7DDB" w14:textId="2E79A06C" w:rsidR="006A753D" w:rsidRPr="00B86B98" w:rsidRDefault="006A753D" w:rsidP="001A7A6C">
            <w:pPr>
              <w:spacing w:line="360" w:lineRule="auto"/>
              <w:jc w:val="center"/>
              <w:rPr>
                <w:sz w:val="18"/>
                <w:szCs w:val="18"/>
              </w:rPr>
            </w:pPr>
            <w:r w:rsidRPr="00B86B98">
              <w:rPr>
                <w:sz w:val="18"/>
                <w:szCs w:val="18"/>
              </w:rPr>
              <w:t>Ni</w:t>
            </w:r>
          </w:p>
        </w:tc>
        <w:tc>
          <w:tcPr>
            <w:tcW w:w="930" w:type="dxa"/>
            <w:tcBorders>
              <w:top w:val="single" w:sz="4" w:space="0" w:color="auto"/>
              <w:bottom w:val="single" w:sz="4" w:space="0" w:color="auto"/>
            </w:tcBorders>
            <w:vAlign w:val="center"/>
          </w:tcPr>
          <w:p w14:paraId="701AEBA2" w14:textId="3E83A0EA" w:rsidR="006A753D" w:rsidRPr="00B86B98" w:rsidRDefault="006A753D" w:rsidP="001A7A6C">
            <w:pPr>
              <w:spacing w:line="360" w:lineRule="auto"/>
              <w:jc w:val="center"/>
              <w:rPr>
                <w:sz w:val="18"/>
                <w:szCs w:val="18"/>
              </w:rPr>
            </w:pPr>
            <w:r w:rsidRPr="00B86B98">
              <w:rPr>
                <w:sz w:val="18"/>
                <w:szCs w:val="18"/>
              </w:rPr>
              <w:t>Si</w:t>
            </w:r>
          </w:p>
        </w:tc>
        <w:tc>
          <w:tcPr>
            <w:tcW w:w="930" w:type="dxa"/>
            <w:tcBorders>
              <w:top w:val="single" w:sz="4" w:space="0" w:color="auto"/>
              <w:bottom w:val="single" w:sz="4" w:space="0" w:color="auto"/>
            </w:tcBorders>
            <w:vAlign w:val="center"/>
          </w:tcPr>
          <w:p w14:paraId="53CEA514" w14:textId="66065E47" w:rsidR="006A753D" w:rsidRPr="00B86B98" w:rsidRDefault="006A753D" w:rsidP="001A7A6C">
            <w:pPr>
              <w:spacing w:line="360" w:lineRule="auto"/>
              <w:jc w:val="center"/>
              <w:rPr>
                <w:sz w:val="18"/>
                <w:szCs w:val="18"/>
              </w:rPr>
            </w:pPr>
            <w:r w:rsidRPr="00B86B98">
              <w:rPr>
                <w:sz w:val="18"/>
                <w:szCs w:val="18"/>
              </w:rPr>
              <w:t>Mn</w:t>
            </w:r>
          </w:p>
        </w:tc>
        <w:tc>
          <w:tcPr>
            <w:tcW w:w="931" w:type="dxa"/>
            <w:tcBorders>
              <w:top w:val="single" w:sz="4" w:space="0" w:color="auto"/>
              <w:bottom w:val="single" w:sz="4" w:space="0" w:color="auto"/>
            </w:tcBorders>
            <w:vAlign w:val="center"/>
          </w:tcPr>
          <w:p w14:paraId="399FDA97" w14:textId="64CE73E7" w:rsidR="006A753D" w:rsidRPr="00B86B98" w:rsidRDefault="006A753D" w:rsidP="001A7A6C">
            <w:pPr>
              <w:spacing w:line="360" w:lineRule="auto"/>
              <w:jc w:val="center"/>
              <w:rPr>
                <w:sz w:val="18"/>
                <w:szCs w:val="18"/>
              </w:rPr>
            </w:pPr>
            <w:r w:rsidRPr="00B86B98">
              <w:rPr>
                <w:sz w:val="18"/>
                <w:szCs w:val="18"/>
              </w:rPr>
              <w:t>Mo</w:t>
            </w:r>
          </w:p>
        </w:tc>
        <w:tc>
          <w:tcPr>
            <w:tcW w:w="848" w:type="dxa"/>
            <w:tcBorders>
              <w:top w:val="single" w:sz="4" w:space="0" w:color="auto"/>
              <w:bottom w:val="single" w:sz="4" w:space="0" w:color="auto"/>
            </w:tcBorders>
            <w:vAlign w:val="center"/>
          </w:tcPr>
          <w:p w14:paraId="0DF406B7" w14:textId="2159E0AC" w:rsidR="006A753D" w:rsidRDefault="006A753D" w:rsidP="006A753D">
            <w:pPr>
              <w:spacing w:line="360" w:lineRule="auto"/>
              <w:jc w:val="center"/>
              <w:rPr>
                <w:sz w:val="18"/>
                <w:szCs w:val="18"/>
              </w:rPr>
            </w:pPr>
            <w:r>
              <w:rPr>
                <w:sz w:val="18"/>
                <w:szCs w:val="18"/>
              </w:rPr>
              <w:t>Cu</w:t>
            </w:r>
          </w:p>
        </w:tc>
        <w:tc>
          <w:tcPr>
            <w:tcW w:w="886" w:type="dxa"/>
            <w:tcBorders>
              <w:top w:val="single" w:sz="4" w:space="0" w:color="auto"/>
              <w:bottom w:val="single" w:sz="4" w:space="0" w:color="auto"/>
            </w:tcBorders>
            <w:vAlign w:val="center"/>
          </w:tcPr>
          <w:p w14:paraId="4491A307" w14:textId="2B4EED58" w:rsidR="006A753D" w:rsidRPr="006A753D" w:rsidRDefault="006A753D" w:rsidP="001A7A6C">
            <w:pPr>
              <w:spacing w:line="360" w:lineRule="auto"/>
              <w:jc w:val="center"/>
              <w:rPr>
                <w:sz w:val="18"/>
                <w:szCs w:val="18"/>
              </w:rPr>
            </w:pPr>
            <w:r>
              <w:rPr>
                <w:sz w:val="18"/>
                <w:szCs w:val="18"/>
              </w:rPr>
              <w:t>Pb</w:t>
            </w:r>
          </w:p>
        </w:tc>
        <w:tc>
          <w:tcPr>
            <w:tcW w:w="851" w:type="dxa"/>
            <w:tcBorders>
              <w:top w:val="single" w:sz="4" w:space="0" w:color="auto"/>
              <w:bottom w:val="single" w:sz="4" w:space="0" w:color="auto"/>
            </w:tcBorders>
            <w:vAlign w:val="center"/>
          </w:tcPr>
          <w:p w14:paraId="39B36109" w14:textId="01ED71BD" w:rsidR="006A753D" w:rsidRDefault="006A753D" w:rsidP="006A753D">
            <w:pPr>
              <w:spacing w:line="360" w:lineRule="auto"/>
              <w:jc w:val="center"/>
              <w:rPr>
                <w:sz w:val="18"/>
                <w:szCs w:val="18"/>
              </w:rPr>
            </w:pPr>
            <w:r>
              <w:rPr>
                <w:sz w:val="18"/>
                <w:szCs w:val="18"/>
              </w:rPr>
              <w:t>Bi</w:t>
            </w:r>
          </w:p>
        </w:tc>
      </w:tr>
      <w:tr w:rsidR="006A753D" w14:paraId="41F96AE7" w14:textId="319E7667" w:rsidTr="006A753D">
        <w:trPr>
          <w:trHeight w:val="539"/>
        </w:trPr>
        <w:tc>
          <w:tcPr>
            <w:tcW w:w="1028" w:type="dxa"/>
            <w:gridSpan w:val="2"/>
            <w:tcBorders>
              <w:top w:val="single" w:sz="4" w:space="0" w:color="auto"/>
            </w:tcBorders>
            <w:vAlign w:val="center"/>
          </w:tcPr>
          <w:p w14:paraId="7A0732BC" w14:textId="6868093C" w:rsidR="006A753D" w:rsidRPr="00B86B98" w:rsidRDefault="00887424" w:rsidP="00B86B98">
            <w:pPr>
              <w:spacing w:line="360" w:lineRule="auto"/>
              <w:jc w:val="center"/>
              <w:rPr>
                <w:sz w:val="18"/>
                <w:szCs w:val="18"/>
              </w:rPr>
            </w:pPr>
            <w:r w:rsidRPr="00B86B98">
              <w:rPr>
                <w:sz w:val="18"/>
                <w:szCs w:val="18"/>
              </w:rPr>
              <w:t>SS316L</w:t>
            </w:r>
          </w:p>
        </w:tc>
        <w:tc>
          <w:tcPr>
            <w:tcW w:w="1028" w:type="dxa"/>
            <w:tcBorders>
              <w:top w:val="single" w:sz="4" w:space="0" w:color="auto"/>
            </w:tcBorders>
            <w:vAlign w:val="center"/>
          </w:tcPr>
          <w:p w14:paraId="013240ED" w14:textId="3B5A2E47" w:rsidR="006A753D" w:rsidRPr="00B86B98" w:rsidRDefault="006A753D" w:rsidP="00B86B98">
            <w:pPr>
              <w:spacing w:line="360" w:lineRule="auto"/>
              <w:jc w:val="center"/>
              <w:rPr>
                <w:sz w:val="18"/>
                <w:szCs w:val="18"/>
              </w:rPr>
            </w:pPr>
            <w:r>
              <w:rPr>
                <w:sz w:val="18"/>
                <w:szCs w:val="18"/>
              </w:rPr>
              <w:t>Balance</w:t>
            </w:r>
          </w:p>
        </w:tc>
        <w:tc>
          <w:tcPr>
            <w:tcW w:w="964" w:type="dxa"/>
            <w:tcBorders>
              <w:top w:val="single" w:sz="4" w:space="0" w:color="auto"/>
            </w:tcBorders>
            <w:vAlign w:val="center"/>
          </w:tcPr>
          <w:p w14:paraId="7FF1637D" w14:textId="31BCBB32" w:rsidR="006A753D" w:rsidRPr="00B86B98" w:rsidRDefault="006A753D" w:rsidP="00B86B98">
            <w:pPr>
              <w:spacing w:line="360" w:lineRule="auto"/>
              <w:jc w:val="center"/>
              <w:rPr>
                <w:sz w:val="18"/>
                <w:szCs w:val="18"/>
              </w:rPr>
            </w:pPr>
            <w:r>
              <w:rPr>
                <w:sz w:val="18"/>
                <w:szCs w:val="18"/>
              </w:rPr>
              <w:t>16.36</w:t>
            </w:r>
          </w:p>
        </w:tc>
        <w:tc>
          <w:tcPr>
            <w:tcW w:w="964" w:type="dxa"/>
            <w:tcBorders>
              <w:top w:val="single" w:sz="4" w:space="0" w:color="auto"/>
            </w:tcBorders>
            <w:vAlign w:val="center"/>
          </w:tcPr>
          <w:p w14:paraId="6A82B6BB" w14:textId="4A95224C" w:rsidR="006A753D" w:rsidRPr="00B86B98" w:rsidRDefault="006A753D" w:rsidP="00B86B98">
            <w:pPr>
              <w:spacing w:line="360" w:lineRule="auto"/>
              <w:jc w:val="center"/>
              <w:rPr>
                <w:sz w:val="18"/>
                <w:szCs w:val="18"/>
              </w:rPr>
            </w:pPr>
            <w:r>
              <w:rPr>
                <w:sz w:val="18"/>
                <w:szCs w:val="18"/>
              </w:rPr>
              <w:t>10.24</w:t>
            </w:r>
          </w:p>
        </w:tc>
        <w:tc>
          <w:tcPr>
            <w:tcW w:w="930" w:type="dxa"/>
            <w:tcBorders>
              <w:top w:val="single" w:sz="4" w:space="0" w:color="auto"/>
            </w:tcBorders>
            <w:vAlign w:val="center"/>
          </w:tcPr>
          <w:p w14:paraId="33A92722" w14:textId="49435A4C" w:rsidR="006A753D" w:rsidRPr="00B86B98" w:rsidRDefault="006A753D" w:rsidP="00B86B98">
            <w:pPr>
              <w:spacing w:line="360" w:lineRule="auto"/>
              <w:jc w:val="center"/>
              <w:rPr>
                <w:sz w:val="18"/>
                <w:szCs w:val="18"/>
              </w:rPr>
            </w:pPr>
            <w:r>
              <w:rPr>
                <w:sz w:val="18"/>
                <w:szCs w:val="18"/>
              </w:rPr>
              <w:t>0.53</w:t>
            </w:r>
          </w:p>
        </w:tc>
        <w:tc>
          <w:tcPr>
            <w:tcW w:w="930" w:type="dxa"/>
            <w:tcBorders>
              <w:top w:val="single" w:sz="4" w:space="0" w:color="auto"/>
            </w:tcBorders>
            <w:vAlign w:val="center"/>
          </w:tcPr>
          <w:p w14:paraId="7B4F1F36" w14:textId="17A11DE4" w:rsidR="006A753D" w:rsidRPr="00B86B98" w:rsidRDefault="006A753D" w:rsidP="00B86B98">
            <w:pPr>
              <w:spacing w:line="360" w:lineRule="auto"/>
              <w:jc w:val="center"/>
              <w:rPr>
                <w:sz w:val="18"/>
                <w:szCs w:val="18"/>
              </w:rPr>
            </w:pPr>
            <w:r>
              <w:rPr>
                <w:sz w:val="18"/>
                <w:szCs w:val="18"/>
              </w:rPr>
              <w:t>1.79</w:t>
            </w:r>
          </w:p>
        </w:tc>
        <w:tc>
          <w:tcPr>
            <w:tcW w:w="931" w:type="dxa"/>
            <w:tcBorders>
              <w:top w:val="single" w:sz="4" w:space="0" w:color="auto"/>
            </w:tcBorders>
            <w:vAlign w:val="center"/>
          </w:tcPr>
          <w:p w14:paraId="256D4EFC" w14:textId="5218E402" w:rsidR="006A753D" w:rsidRPr="00B86B98" w:rsidRDefault="006A753D" w:rsidP="00B86B98">
            <w:pPr>
              <w:spacing w:line="360" w:lineRule="auto"/>
              <w:jc w:val="center"/>
              <w:rPr>
                <w:sz w:val="18"/>
                <w:szCs w:val="18"/>
              </w:rPr>
            </w:pPr>
            <w:r>
              <w:rPr>
                <w:sz w:val="18"/>
                <w:szCs w:val="18"/>
              </w:rPr>
              <w:t>2.13</w:t>
            </w:r>
          </w:p>
        </w:tc>
        <w:tc>
          <w:tcPr>
            <w:tcW w:w="848" w:type="dxa"/>
            <w:tcBorders>
              <w:top w:val="single" w:sz="4" w:space="0" w:color="auto"/>
            </w:tcBorders>
            <w:vAlign w:val="center"/>
          </w:tcPr>
          <w:p w14:paraId="02829768" w14:textId="2DE8F8DB" w:rsidR="006A753D" w:rsidRPr="00B86B98" w:rsidRDefault="006A753D" w:rsidP="006A753D">
            <w:pPr>
              <w:spacing w:line="360" w:lineRule="auto"/>
              <w:jc w:val="center"/>
              <w:rPr>
                <w:sz w:val="18"/>
                <w:szCs w:val="18"/>
              </w:rPr>
            </w:pPr>
            <w:r>
              <w:rPr>
                <w:sz w:val="18"/>
                <w:szCs w:val="18"/>
              </w:rPr>
              <w:t>0.38</w:t>
            </w:r>
          </w:p>
        </w:tc>
        <w:tc>
          <w:tcPr>
            <w:tcW w:w="886" w:type="dxa"/>
            <w:tcBorders>
              <w:top w:val="single" w:sz="4" w:space="0" w:color="auto"/>
            </w:tcBorders>
            <w:vAlign w:val="center"/>
          </w:tcPr>
          <w:p w14:paraId="6D7BD078" w14:textId="050227C7" w:rsidR="006A753D" w:rsidRPr="00B86B98" w:rsidRDefault="006A753D" w:rsidP="00B86B98">
            <w:pPr>
              <w:spacing w:line="360" w:lineRule="auto"/>
              <w:jc w:val="center"/>
              <w:rPr>
                <w:sz w:val="18"/>
                <w:szCs w:val="18"/>
              </w:rPr>
            </w:pPr>
            <w:r>
              <w:rPr>
                <w:sz w:val="18"/>
                <w:szCs w:val="18"/>
              </w:rPr>
              <w:t>-</w:t>
            </w:r>
          </w:p>
        </w:tc>
        <w:tc>
          <w:tcPr>
            <w:tcW w:w="851" w:type="dxa"/>
            <w:tcBorders>
              <w:top w:val="single" w:sz="4" w:space="0" w:color="auto"/>
            </w:tcBorders>
            <w:vAlign w:val="center"/>
          </w:tcPr>
          <w:p w14:paraId="273128FB" w14:textId="3EBCB5DD" w:rsidR="006A753D" w:rsidRPr="00B86B98" w:rsidRDefault="006A753D" w:rsidP="006A753D">
            <w:pPr>
              <w:spacing w:line="360" w:lineRule="auto"/>
              <w:jc w:val="center"/>
              <w:rPr>
                <w:sz w:val="18"/>
                <w:szCs w:val="18"/>
              </w:rPr>
            </w:pPr>
            <w:r>
              <w:rPr>
                <w:sz w:val="18"/>
                <w:szCs w:val="18"/>
              </w:rPr>
              <w:t>-</w:t>
            </w:r>
          </w:p>
        </w:tc>
      </w:tr>
      <w:tr w:rsidR="006A753D" w14:paraId="58D3F273" w14:textId="23FDFDAD" w:rsidTr="006A753D">
        <w:trPr>
          <w:trHeight w:val="648"/>
        </w:trPr>
        <w:tc>
          <w:tcPr>
            <w:tcW w:w="1028" w:type="dxa"/>
            <w:gridSpan w:val="2"/>
            <w:tcBorders>
              <w:bottom w:val="single" w:sz="4" w:space="0" w:color="auto"/>
            </w:tcBorders>
            <w:vAlign w:val="center"/>
          </w:tcPr>
          <w:p w14:paraId="1886FB8F" w14:textId="0408FA43" w:rsidR="006A753D" w:rsidRPr="00B86B98" w:rsidRDefault="00887424" w:rsidP="006A753D">
            <w:pPr>
              <w:spacing w:line="360" w:lineRule="auto"/>
              <w:jc w:val="center"/>
              <w:rPr>
                <w:sz w:val="18"/>
                <w:szCs w:val="18"/>
              </w:rPr>
            </w:pPr>
            <w:r>
              <w:rPr>
                <w:rFonts w:hint="eastAsia"/>
                <w:sz w:val="18"/>
                <w:szCs w:val="18"/>
              </w:rPr>
              <w:t>Pb-4</w:t>
            </w:r>
            <w:r>
              <w:rPr>
                <w:sz w:val="18"/>
                <w:szCs w:val="18"/>
              </w:rPr>
              <w:t>Bi</w:t>
            </w:r>
            <w:r>
              <w:rPr>
                <w:rFonts w:hint="eastAsia"/>
                <w:sz w:val="18"/>
                <w:szCs w:val="18"/>
              </w:rPr>
              <w:t xml:space="preserve"> </w:t>
            </w:r>
          </w:p>
        </w:tc>
        <w:tc>
          <w:tcPr>
            <w:tcW w:w="1028" w:type="dxa"/>
            <w:tcBorders>
              <w:bottom w:val="single" w:sz="4" w:space="0" w:color="auto"/>
            </w:tcBorders>
            <w:vAlign w:val="center"/>
          </w:tcPr>
          <w:p w14:paraId="0D6D560C" w14:textId="6C36BF98" w:rsidR="006A753D" w:rsidRPr="00B86B98" w:rsidRDefault="006A753D" w:rsidP="006A753D">
            <w:pPr>
              <w:spacing w:line="360" w:lineRule="auto"/>
              <w:jc w:val="center"/>
              <w:rPr>
                <w:sz w:val="18"/>
                <w:szCs w:val="18"/>
              </w:rPr>
            </w:pPr>
            <w:r>
              <w:rPr>
                <w:sz w:val="18"/>
                <w:szCs w:val="18"/>
              </w:rPr>
              <w:t>-</w:t>
            </w:r>
          </w:p>
        </w:tc>
        <w:tc>
          <w:tcPr>
            <w:tcW w:w="964" w:type="dxa"/>
            <w:tcBorders>
              <w:bottom w:val="single" w:sz="4" w:space="0" w:color="auto"/>
            </w:tcBorders>
            <w:vAlign w:val="center"/>
          </w:tcPr>
          <w:p w14:paraId="368ACD92" w14:textId="0B611C30" w:rsidR="006A753D" w:rsidRPr="00B86B98" w:rsidRDefault="006A753D" w:rsidP="006A753D">
            <w:pPr>
              <w:spacing w:line="360" w:lineRule="auto"/>
              <w:jc w:val="center"/>
              <w:rPr>
                <w:sz w:val="18"/>
                <w:szCs w:val="18"/>
              </w:rPr>
            </w:pPr>
            <w:r>
              <w:rPr>
                <w:sz w:val="18"/>
                <w:szCs w:val="18"/>
              </w:rPr>
              <w:t>-</w:t>
            </w:r>
          </w:p>
        </w:tc>
        <w:tc>
          <w:tcPr>
            <w:tcW w:w="964" w:type="dxa"/>
            <w:tcBorders>
              <w:bottom w:val="single" w:sz="4" w:space="0" w:color="auto"/>
            </w:tcBorders>
            <w:vAlign w:val="center"/>
          </w:tcPr>
          <w:p w14:paraId="05FD3142" w14:textId="27831B8E" w:rsidR="006A753D" w:rsidRPr="00B86B98" w:rsidRDefault="006A753D" w:rsidP="006A753D">
            <w:pPr>
              <w:spacing w:line="360" w:lineRule="auto"/>
              <w:jc w:val="center"/>
              <w:rPr>
                <w:sz w:val="18"/>
                <w:szCs w:val="18"/>
              </w:rPr>
            </w:pPr>
            <w:r>
              <w:rPr>
                <w:sz w:val="18"/>
                <w:szCs w:val="18"/>
              </w:rPr>
              <w:t>-</w:t>
            </w:r>
          </w:p>
        </w:tc>
        <w:tc>
          <w:tcPr>
            <w:tcW w:w="930" w:type="dxa"/>
            <w:tcBorders>
              <w:bottom w:val="single" w:sz="4" w:space="0" w:color="auto"/>
            </w:tcBorders>
            <w:vAlign w:val="center"/>
          </w:tcPr>
          <w:p w14:paraId="5D5774EF" w14:textId="3643C113" w:rsidR="006A753D" w:rsidRPr="00B86B98" w:rsidRDefault="006A753D" w:rsidP="006A753D">
            <w:pPr>
              <w:spacing w:line="360" w:lineRule="auto"/>
              <w:jc w:val="center"/>
              <w:rPr>
                <w:sz w:val="18"/>
                <w:szCs w:val="18"/>
              </w:rPr>
            </w:pPr>
            <w:r>
              <w:rPr>
                <w:sz w:val="18"/>
                <w:szCs w:val="18"/>
              </w:rPr>
              <w:t>0.0003</w:t>
            </w:r>
          </w:p>
        </w:tc>
        <w:tc>
          <w:tcPr>
            <w:tcW w:w="930" w:type="dxa"/>
            <w:tcBorders>
              <w:bottom w:val="single" w:sz="4" w:space="0" w:color="auto"/>
            </w:tcBorders>
            <w:vAlign w:val="center"/>
          </w:tcPr>
          <w:p w14:paraId="7F2DEB5B" w14:textId="7ADE5312" w:rsidR="006A753D" w:rsidRPr="00B86B98" w:rsidRDefault="006A753D" w:rsidP="006A753D">
            <w:pPr>
              <w:spacing w:line="360" w:lineRule="auto"/>
              <w:jc w:val="center"/>
              <w:rPr>
                <w:sz w:val="18"/>
                <w:szCs w:val="18"/>
              </w:rPr>
            </w:pPr>
            <w:r>
              <w:rPr>
                <w:sz w:val="18"/>
                <w:szCs w:val="18"/>
              </w:rPr>
              <w:t>-</w:t>
            </w:r>
          </w:p>
        </w:tc>
        <w:tc>
          <w:tcPr>
            <w:tcW w:w="931" w:type="dxa"/>
            <w:tcBorders>
              <w:bottom w:val="single" w:sz="4" w:space="0" w:color="auto"/>
            </w:tcBorders>
            <w:vAlign w:val="center"/>
          </w:tcPr>
          <w:p w14:paraId="1FAB0FE6" w14:textId="3E25DD0A" w:rsidR="006A753D" w:rsidRPr="00B86B98" w:rsidRDefault="006A753D" w:rsidP="006A753D">
            <w:pPr>
              <w:spacing w:line="360" w:lineRule="auto"/>
              <w:jc w:val="center"/>
              <w:rPr>
                <w:sz w:val="18"/>
                <w:szCs w:val="18"/>
              </w:rPr>
            </w:pPr>
            <w:r>
              <w:rPr>
                <w:sz w:val="18"/>
                <w:szCs w:val="18"/>
              </w:rPr>
              <w:t>-</w:t>
            </w:r>
          </w:p>
        </w:tc>
        <w:tc>
          <w:tcPr>
            <w:tcW w:w="848" w:type="dxa"/>
            <w:tcBorders>
              <w:bottom w:val="single" w:sz="4" w:space="0" w:color="auto"/>
            </w:tcBorders>
            <w:vAlign w:val="center"/>
          </w:tcPr>
          <w:p w14:paraId="326A8753" w14:textId="6052C673" w:rsidR="006A753D" w:rsidRPr="00B86B98" w:rsidRDefault="006A753D" w:rsidP="006A753D">
            <w:pPr>
              <w:spacing w:line="360" w:lineRule="auto"/>
              <w:jc w:val="center"/>
              <w:rPr>
                <w:sz w:val="18"/>
                <w:szCs w:val="18"/>
              </w:rPr>
            </w:pPr>
            <w:r>
              <w:rPr>
                <w:sz w:val="18"/>
                <w:szCs w:val="18"/>
              </w:rPr>
              <w:t>-</w:t>
            </w:r>
          </w:p>
        </w:tc>
        <w:tc>
          <w:tcPr>
            <w:tcW w:w="886" w:type="dxa"/>
            <w:tcBorders>
              <w:bottom w:val="single" w:sz="4" w:space="0" w:color="auto"/>
            </w:tcBorders>
            <w:vAlign w:val="center"/>
          </w:tcPr>
          <w:p w14:paraId="008DBE8E" w14:textId="1B6E78B5" w:rsidR="006A753D" w:rsidRPr="00B86B98" w:rsidRDefault="006A753D" w:rsidP="006A753D">
            <w:pPr>
              <w:spacing w:line="360" w:lineRule="auto"/>
              <w:jc w:val="center"/>
              <w:rPr>
                <w:sz w:val="18"/>
                <w:szCs w:val="18"/>
              </w:rPr>
            </w:pPr>
            <w:r>
              <w:rPr>
                <w:sz w:val="18"/>
                <w:szCs w:val="18"/>
              </w:rPr>
              <w:t>95.9336</w:t>
            </w:r>
          </w:p>
        </w:tc>
        <w:tc>
          <w:tcPr>
            <w:tcW w:w="851" w:type="dxa"/>
            <w:tcBorders>
              <w:bottom w:val="single" w:sz="4" w:space="0" w:color="auto"/>
            </w:tcBorders>
            <w:vAlign w:val="center"/>
          </w:tcPr>
          <w:p w14:paraId="61F99D2D" w14:textId="72B01DCA" w:rsidR="006A753D" w:rsidRPr="00B86B98" w:rsidRDefault="006A753D" w:rsidP="006A753D">
            <w:pPr>
              <w:spacing w:line="360" w:lineRule="auto"/>
              <w:jc w:val="center"/>
              <w:rPr>
                <w:sz w:val="18"/>
                <w:szCs w:val="18"/>
              </w:rPr>
            </w:pPr>
            <w:r>
              <w:rPr>
                <w:sz w:val="18"/>
                <w:szCs w:val="18"/>
              </w:rPr>
              <w:t>4.0661</w:t>
            </w:r>
          </w:p>
        </w:tc>
      </w:tr>
    </w:tbl>
    <w:p w14:paraId="1074B3DF" w14:textId="77777777" w:rsidR="006A753D" w:rsidRDefault="006A753D" w:rsidP="00020207">
      <w:pPr>
        <w:spacing w:line="360" w:lineRule="auto"/>
        <w:jc w:val="both"/>
        <w:rPr>
          <w:rFonts w:ascii="Times New Roman" w:hAnsi="Times New Roman" w:cs="Times New Roman"/>
          <w:sz w:val="24"/>
          <w:szCs w:val="24"/>
        </w:rPr>
      </w:pPr>
    </w:p>
    <w:p w14:paraId="1C0E8C25" w14:textId="019CEFDB" w:rsidR="00FF31BE" w:rsidRDefault="007A48AA" w:rsidP="00FF31BE">
      <w:pPr>
        <w:adjustRightInd w:val="0"/>
        <w:spacing w:before="120" w:line="360" w:lineRule="auto"/>
        <w:contextualSpacing/>
        <w:jc w:val="both"/>
        <w:rPr>
          <w:rFonts w:ascii="Times New Roman" w:hAnsi="Times New Roman" w:cs="Times New Roman"/>
          <w:sz w:val="24"/>
          <w:szCs w:val="24"/>
        </w:rPr>
      </w:pPr>
      <w:r w:rsidRPr="007A48AA">
        <w:rPr>
          <w:rFonts w:ascii="Times New Roman" w:hAnsi="Times New Roman" w:cs="Times New Roman"/>
          <w:sz w:val="24"/>
          <w:szCs w:val="24"/>
        </w:rPr>
        <w:t xml:space="preserve">As illustrated in Fig. 1, a customized purification setup was constructed. The setup was situated in an argon atmosphere glovebox with oxygen and moisture content each kept below 1 ppm. </w:t>
      </w:r>
      <w:r w:rsidR="00763F1B">
        <w:rPr>
          <w:rFonts w:ascii="Times New Roman" w:hAnsi="Times New Roman" w:cs="Times New Roman"/>
          <w:sz w:val="24"/>
          <w:szCs w:val="24"/>
        </w:rPr>
        <w:t>Firstly</w:t>
      </w:r>
      <w:r w:rsidR="00763F1B" w:rsidRPr="00763F1B">
        <w:rPr>
          <w:rFonts w:ascii="Times New Roman" w:hAnsi="Times New Roman" w:cs="Times New Roman"/>
          <w:sz w:val="24"/>
          <w:szCs w:val="24"/>
        </w:rPr>
        <w:t xml:space="preserve">, a premixed mixture of argon with 5% hydrogen was introduced into a molybdenum tube inserted into the liquid lead, which was contained in </w:t>
      </w:r>
      <w:proofErr w:type="gramStart"/>
      <w:r w:rsidR="00763F1B" w:rsidRPr="00763F1B">
        <w:rPr>
          <w:rFonts w:ascii="Times New Roman" w:hAnsi="Times New Roman" w:cs="Times New Roman"/>
          <w:sz w:val="24"/>
          <w:szCs w:val="24"/>
        </w:rPr>
        <w:t>a</w:t>
      </w:r>
      <w:proofErr w:type="gramEnd"/>
      <w:r w:rsidR="00763F1B" w:rsidRPr="00763F1B">
        <w:rPr>
          <w:rFonts w:ascii="Times New Roman" w:hAnsi="Times New Roman" w:cs="Times New Roman"/>
          <w:sz w:val="24"/>
          <w:szCs w:val="24"/>
        </w:rPr>
        <w:t xml:space="preserve"> yttria-stabilized zirconia crucible</w:t>
      </w:r>
      <w:r w:rsidR="00020207">
        <w:rPr>
          <w:rFonts w:ascii="Times New Roman" w:hAnsi="Times New Roman" w:cs="Times New Roman"/>
          <w:sz w:val="24"/>
          <w:szCs w:val="24"/>
        </w:rPr>
        <w:t>, as shown in Fig. 1(a)</w:t>
      </w:r>
      <w:r w:rsidR="00763F1B" w:rsidRPr="00763F1B">
        <w:rPr>
          <w:rFonts w:ascii="Times New Roman" w:hAnsi="Times New Roman" w:cs="Times New Roman"/>
          <w:sz w:val="24"/>
          <w:szCs w:val="24"/>
        </w:rPr>
        <w:t xml:space="preserve">. The zirconia crucible was placed in a stainless-steel </w:t>
      </w:r>
      <w:r w:rsidR="00020207" w:rsidRPr="00763F1B">
        <w:rPr>
          <w:rFonts w:ascii="Times New Roman" w:hAnsi="Times New Roman" w:cs="Times New Roman"/>
          <w:sz w:val="24"/>
          <w:szCs w:val="24"/>
        </w:rPr>
        <w:t>vacuum-tight enclosure</w:t>
      </w:r>
      <w:r w:rsidR="00763F1B" w:rsidRPr="00763F1B">
        <w:rPr>
          <w:rFonts w:ascii="Times New Roman" w:hAnsi="Times New Roman" w:cs="Times New Roman"/>
          <w:sz w:val="24"/>
          <w:szCs w:val="24"/>
        </w:rPr>
        <w:t xml:space="preserve"> sealed with copper gaskets.</w:t>
      </w:r>
      <w:r w:rsidR="006A753D">
        <w:rPr>
          <w:rFonts w:ascii="Times New Roman" w:hAnsi="Times New Roman" w:cs="Times New Roman"/>
          <w:sz w:val="24"/>
          <w:szCs w:val="24"/>
        </w:rPr>
        <w:t xml:space="preserve"> </w:t>
      </w:r>
      <w:r w:rsidR="00020207" w:rsidRPr="00020207">
        <w:rPr>
          <w:rFonts w:ascii="Times New Roman" w:hAnsi="Times New Roman" w:cs="Times New Roman"/>
          <w:sz w:val="24"/>
          <w:szCs w:val="24"/>
        </w:rPr>
        <w:t>Subsequently, the enclosure was heated in a furnace in</w:t>
      </w:r>
      <w:r w:rsidR="00A96707">
        <w:rPr>
          <w:rFonts w:ascii="Times New Roman" w:hAnsi="Times New Roman" w:cs="Times New Roman"/>
          <w:sz w:val="24"/>
          <w:szCs w:val="24"/>
        </w:rPr>
        <w:t xml:space="preserve">side </w:t>
      </w:r>
      <w:r w:rsidR="00020207" w:rsidRPr="00020207">
        <w:rPr>
          <w:rFonts w:ascii="Times New Roman" w:hAnsi="Times New Roman" w:cs="Times New Roman"/>
          <w:sz w:val="24"/>
          <w:szCs w:val="24"/>
        </w:rPr>
        <w:t>the glovebox, as depicted in Fig. 1(b).</w:t>
      </w:r>
      <w:r w:rsidR="00020207">
        <w:rPr>
          <w:rFonts w:ascii="Times New Roman" w:hAnsi="Times New Roman" w:cs="Times New Roman"/>
          <w:sz w:val="24"/>
          <w:szCs w:val="24"/>
        </w:rPr>
        <w:t xml:space="preserve"> </w:t>
      </w:r>
      <w:r w:rsidR="00763F1B" w:rsidRPr="00763F1B">
        <w:rPr>
          <w:rFonts w:ascii="Times New Roman" w:hAnsi="Times New Roman" w:cs="Times New Roman"/>
          <w:sz w:val="24"/>
          <w:szCs w:val="24"/>
        </w:rPr>
        <w:t xml:space="preserve">A flow meter and moisture meter were connected to the gas flow to regulate a flow rate of 100 SCCM, and </w:t>
      </w:r>
      <w:r w:rsidR="00763F1B" w:rsidRPr="00622000">
        <w:rPr>
          <w:rFonts w:ascii="Times New Roman" w:hAnsi="Times New Roman" w:cs="Times New Roman"/>
          <w:sz w:val="24"/>
          <w:szCs w:val="24"/>
        </w:rPr>
        <w:t xml:space="preserve">a moisture level of 0.01 </w:t>
      </w:r>
      <w:proofErr w:type="spellStart"/>
      <w:r w:rsidR="00763F1B" w:rsidRPr="00622000">
        <w:rPr>
          <w:rFonts w:ascii="Times New Roman" w:hAnsi="Times New Roman" w:cs="Times New Roman"/>
          <w:sz w:val="24"/>
          <w:szCs w:val="24"/>
        </w:rPr>
        <w:t>ppmV</w:t>
      </w:r>
      <w:proofErr w:type="spellEnd"/>
      <w:r w:rsidR="00763F1B" w:rsidRPr="00622000">
        <w:rPr>
          <w:rFonts w:ascii="Times New Roman" w:hAnsi="Times New Roman" w:cs="Times New Roman"/>
          <w:sz w:val="24"/>
          <w:szCs w:val="24"/>
        </w:rPr>
        <w:t xml:space="preserve"> was</w:t>
      </w:r>
      <w:r w:rsidR="00763F1B" w:rsidRPr="00763F1B">
        <w:rPr>
          <w:rFonts w:ascii="Times New Roman" w:hAnsi="Times New Roman" w:cs="Times New Roman"/>
          <w:sz w:val="24"/>
          <w:szCs w:val="24"/>
        </w:rPr>
        <w:t xml:space="preserve"> considered as the endpoint of the purification process. The temperature of the enclosure was held at </w:t>
      </w:r>
      <w:r w:rsidR="00763F1B">
        <w:rPr>
          <w:rFonts w:ascii="Times New Roman" w:hAnsi="Times New Roman" w:cs="Times New Roman"/>
          <w:sz w:val="24"/>
          <w:szCs w:val="24"/>
        </w:rPr>
        <w:t>around</w:t>
      </w:r>
      <w:r w:rsidR="00763F1B" w:rsidRPr="00763F1B">
        <w:rPr>
          <w:rFonts w:ascii="Times New Roman" w:hAnsi="Times New Roman" w:cs="Times New Roman"/>
          <w:sz w:val="24"/>
          <w:szCs w:val="24"/>
        </w:rPr>
        <w:t xml:space="preserve"> 650°C</w:t>
      </w:r>
      <w:r w:rsidR="00763F1B">
        <w:rPr>
          <w:rFonts w:ascii="Times New Roman" w:hAnsi="Times New Roman" w:cs="Times New Roman"/>
          <w:sz w:val="24"/>
          <w:szCs w:val="24"/>
        </w:rPr>
        <w:t xml:space="preserve">, and the monitoring was conducted </w:t>
      </w:r>
      <w:r w:rsidR="00763F1B" w:rsidRPr="00763F1B">
        <w:rPr>
          <w:rFonts w:ascii="Times New Roman" w:hAnsi="Times New Roman" w:cs="Times New Roman"/>
          <w:sz w:val="24"/>
          <w:szCs w:val="24"/>
        </w:rPr>
        <w:t xml:space="preserve">using a thermocouple </w:t>
      </w:r>
      <w:r w:rsidR="00763F1B">
        <w:rPr>
          <w:rFonts w:ascii="Times New Roman" w:hAnsi="Times New Roman" w:cs="Times New Roman"/>
          <w:sz w:val="24"/>
          <w:szCs w:val="24"/>
        </w:rPr>
        <w:t xml:space="preserve">sitting on the top of the liquid lead. </w:t>
      </w:r>
      <w:r w:rsidR="009440C4" w:rsidRPr="009440C4">
        <w:rPr>
          <w:rFonts w:ascii="Times New Roman" w:hAnsi="Times New Roman" w:cs="Times New Roman"/>
          <w:sz w:val="24"/>
          <w:szCs w:val="24"/>
        </w:rPr>
        <w:t xml:space="preserve">The </w:t>
      </w:r>
      <w:r w:rsidR="009440C4" w:rsidRPr="009440C4">
        <w:rPr>
          <w:rFonts w:ascii="Times New Roman" w:hAnsi="Times New Roman" w:cs="Times New Roman"/>
          <w:sz w:val="24"/>
          <w:szCs w:val="24"/>
        </w:rPr>
        <w:lastRenderedPageBreak/>
        <w:t xml:space="preserve">purification process </w:t>
      </w:r>
      <w:r w:rsidR="009440C4">
        <w:rPr>
          <w:rFonts w:ascii="Times New Roman" w:hAnsi="Times New Roman" w:cs="Times New Roman"/>
          <w:sz w:val="24"/>
          <w:szCs w:val="24"/>
        </w:rPr>
        <w:t>took</w:t>
      </w:r>
      <w:r w:rsidR="009440C4" w:rsidRPr="009440C4">
        <w:rPr>
          <w:rFonts w:ascii="Times New Roman" w:hAnsi="Times New Roman" w:cs="Times New Roman"/>
          <w:sz w:val="24"/>
          <w:szCs w:val="24"/>
        </w:rPr>
        <w:t xml:space="preserve"> approximately 4 days, resulting in an estimated oxygen partial pressure of </w:t>
      </w:r>
      <w:r w:rsidR="009440C4" w:rsidRPr="00FF31BE">
        <w:rPr>
          <w:rFonts w:ascii="Times New Roman" w:hAnsi="Times New Roman" w:cs="Times New Roman"/>
          <w:sz w:val="24"/>
          <w:szCs w:val="24"/>
        </w:rPr>
        <w:t>about 1x10</w:t>
      </w:r>
      <w:r w:rsidR="009440C4" w:rsidRPr="00FF31BE">
        <w:rPr>
          <w:rFonts w:ascii="Times New Roman" w:hAnsi="Times New Roman" w:cs="Times New Roman"/>
          <w:sz w:val="24"/>
          <w:szCs w:val="24"/>
          <w:vertAlign w:val="superscript"/>
        </w:rPr>
        <w:t>-34</w:t>
      </w:r>
      <w:r w:rsidR="009440C4" w:rsidRPr="00FF31BE">
        <w:rPr>
          <w:rFonts w:ascii="Times New Roman" w:hAnsi="Times New Roman" w:cs="Times New Roman"/>
          <w:sz w:val="24"/>
          <w:szCs w:val="24"/>
        </w:rPr>
        <w:t xml:space="preserve"> atm in</w:t>
      </w:r>
      <w:r w:rsidR="009440C4" w:rsidRPr="009440C4">
        <w:rPr>
          <w:rFonts w:ascii="Times New Roman" w:hAnsi="Times New Roman" w:cs="Times New Roman"/>
          <w:sz w:val="24"/>
          <w:szCs w:val="24"/>
        </w:rPr>
        <w:t xml:space="preserve"> the liquid lead. </w:t>
      </w:r>
      <w:r w:rsidR="00FF31BE" w:rsidRPr="00AE2F8B">
        <w:rPr>
          <w:rFonts w:ascii="Times New Roman" w:hAnsi="Times New Roman" w:cs="Times New Roman"/>
          <w:sz w:val="24"/>
          <w:szCs w:val="24"/>
        </w:rPr>
        <w:t xml:space="preserve">Therefore, the dissolved oxygen concentration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o(Pb)</m:t>
            </m:r>
          </m:sub>
        </m:sSub>
      </m:oMath>
      <w:r w:rsidR="00FF31BE" w:rsidRPr="00AE2F8B">
        <w:rPr>
          <w:rFonts w:ascii="Times New Roman" w:hAnsi="Times New Roman" w:cs="Times New Roman"/>
          <w:sz w:val="24"/>
          <w:szCs w:val="24"/>
        </w:rPr>
        <w:t>​ can be calculated using the following equation</w:t>
      </w:r>
      <w:r w:rsidR="00FF31BE">
        <w:rPr>
          <w:rFonts w:ascii="Times New Roman" w:hAnsi="Times New Roman" w:cs="Times New Roman"/>
          <w:sz w:val="24"/>
          <w:szCs w:val="24"/>
        </w:rPr>
        <w:t xml:space="preserve"> (1) </w:t>
      </w:r>
      <w:r w:rsidR="00FF31BE">
        <w:rPr>
          <w:rFonts w:ascii="Times New Roman" w:hAnsi="Times New Roman" w:cs="Times New Roman"/>
          <w:sz w:val="24"/>
          <w:szCs w:val="24"/>
        </w:rPr>
        <w:fldChar w:fldCharType="begin"/>
      </w:r>
      <w:r w:rsidR="00FF31BE">
        <w:rPr>
          <w:rFonts w:ascii="Times New Roman" w:hAnsi="Times New Roman" w:cs="Times New Roman"/>
          <w:sz w:val="24"/>
          <w:szCs w:val="24"/>
        </w:rPr>
        <w:instrText xml:space="preserve"> ADDIN EN.CITE &lt;EndNote&gt;&lt;Cite&gt;&lt;Author&gt;Lim&lt;/Author&gt;&lt;Year&gt;2021&lt;/Year&gt;&lt;RecNum&gt;55&lt;/RecNum&gt;&lt;DisplayText&gt;[27]&lt;/DisplayText&gt;&lt;record&gt;&lt;rec-number&gt;55&lt;/rec-number&gt;&lt;foreign-keys&gt;&lt;key app="EN" db-id="5pf99vapuzz0s4exe5b5axpiasxfdvr5fdwz" timestamp="1723224301"&gt;55&lt;/key&gt;&lt;/foreign-keys&gt;&lt;ref-type name="Journal Article"&gt;17&lt;/ref-type&gt;&lt;contributors&gt;&lt;authors&gt;&lt;author&gt;Lim, J.&lt;/author&gt;&lt;author&gt;Gladinez, K.&lt;/author&gt;&lt;author&gt;Marino, A.&lt;/author&gt;&lt;author&gt;Rosseel, K.&lt;/author&gt;&lt;author&gt;Aerts, A.&lt;/author&gt;&lt;/authors&gt;&lt;/contributors&gt;&lt;auth-address&gt;Belgian Nucl Res Ctr SCK CEN, Boeretang 200, B-2400 Mol, Belgium&lt;/auth-address&gt;&lt;titles&gt;&lt;title&gt;Solubility of Oxygen and Metastable Limit for PbO Nucleation in Liquid Pb&lt;/title&gt;&lt;secondary-title&gt;Jom&lt;/secondary-title&gt;&lt;alt-title&gt;Jom-Us&lt;/alt-title&gt;&lt;/titles&gt;&lt;periodical&gt;&lt;full-title&gt;Jom&lt;/full-title&gt;&lt;abbr-1&gt;Jom-Us&lt;/abbr-1&gt;&lt;/periodical&gt;&lt;alt-periodical&gt;&lt;full-title&gt;Jom&lt;/full-title&gt;&lt;abbr-1&gt;Jom-Us&lt;/abbr-1&gt;&lt;/alt-periodical&gt;&lt;pages&gt;4023-4029&lt;/pages&gt;&lt;volume&gt;73&lt;/volume&gt;&lt;number&gt;12&lt;/number&gt;&lt;keywords&gt;&lt;keyword&gt;lead&lt;/keyword&gt;&lt;keyword&gt;sensors&lt;/keyword&gt;&lt;keyword&gt;systems&lt;/keyword&gt;&lt;keyword&gt;lbe&lt;/keyword&gt;&lt;/keywords&gt;&lt;dates&gt;&lt;year&gt;2021&lt;/year&gt;&lt;pub-dates&gt;&lt;date&gt;Dec&lt;/date&gt;&lt;/pub-dates&gt;&lt;/dates&gt;&lt;isbn&gt;1047-4838&lt;/isbn&gt;&lt;accession-num&gt;WOS:000703953800002&lt;/accession-num&gt;&lt;urls&gt;&lt;related-urls&gt;&lt;url&gt;&amp;lt;Go to ISI&amp;gt;://WOS:000703953800002&lt;/url&gt;&lt;/related-urls&gt;&lt;/urls&gt;&lt;electronic-resource-num&gt;10.1007/s11837-021-04909-2&lt;/electronic-resource-num&gt;&lt;language&gt;English&lt;/language&gt;&lt;/record&gt;&lt;/Cite&gt;&lt;/EndNote&gt;</w:instrText>
      </w:r>
      <w:r w:rsidR="00FF31BE">
        <w:rPr>
          <w:rFonts w:ascii="Times New Roman" w:hAnsi="Times New Roman" w:cs="Times New Roman"/>
          <w:sz w:val="24"/>
          <w:szCs w:val="24"/>
        </w:rPr>
        <w:fldChar w:fldCharType="separate"/>
      </w:r>
      <w:r w:rsidR="00FF31BE">
        <w:rPr>
          <w:rFonts w:ascii="Times New Roman" w:hAnsi="Times New Roman" w:cs="Times New Roman"/>
          <w:noProof/>
          <w:sz w:val="24"/>
          <w:szCs w:val="24"/>
        </w:rPr>
        <w:t>[27]</w:t>
      </w:r>
      <w:r w:rsidR="00FF31BE">
        <w:rPr>
          <w:rFonts w:ascii="Times New Roman" w:hAnsi="Times New Roman" w:cs="Times New Roman"/>
          <w:sz w:val="24"/>
          <w:szCs w:val="24"/>
        </w:rPr>
        <w:fldChar w:fldCharType="end"/>
      </w:r>
      <w:r w:rsidR="00FF31BE">
        <w:rPr>
          <w:rFonts w:ascii="Times New Roman" w:hAnsi="Times New Roman" w:cs="Times New Roman"/>
          <w:sz w:val="24"/>
          <w:szCs w:val="24"/>
        </w:rPr>
        <w:t>,</w:t>
      </w:r>
    </w:p>
    <w:p w14:paraId="15B5BCA0" w14:textId="6DA2A2B7" w:rsidR="00FF31BE" w:rsidRDefault="00000000" w:rsidP="00FF31BE">
      <w:pPr>
        <w:adjustRightInd w:val="0"/>
        <w:spacing w:before="120" w:line="360" w:lineRule="auto"/>
        <w:contextualSpacing/>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o(Pb)</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O</m:t>
                        </m:r>
                      </m:sub>
                    </m:sSub>
                  </m:e>
                </m:rad>
              </m:e>
              <m:sub>
                <m:r>
                  <w:rPr>
                    <w:rFonts w:ascii="Cambria Math" w:hAnsi="Cambria Math" w:cs="Times New Roman"/>
                    <w:sz w:val="24"/>
                    <w:szCs w:val="24"/>
                  </w:rPr>
                  <m:t>2</m:t>
                </m:r>
              </m:sub>
            </m:sSub>
          </m:num>
          <m:den>
            <m:r>
              <w:rPr>
                <w:rFonts w:ascii="Cambria Math" w:hAnsi="Cambria Math" w:cs="Times New Roman" w:hint="eastAsia"/>
                <w:sz w:val="24"/>
                <w:szCs w:val="24"/>
              </w:rPr>
              <m:t>k</m:t>
            </m:r>
          </m:den>
        </m:f>
        <m:r>
          <w:rPr>
            <w:rFonts w:ascii="Cambria Math" w:hAnsi="Cambria Math" w:cs="Times New Roman"/>
            <w:sz w:val="24"/>
            <w:szCs w:val="24"/>
          </w:rPr>
          <m:t xml:space="preserve">     </m:t>
        </m:r>
      </m:oMath>
      <w:r w:rsidR="00FF31BE">
        <w:rPr>
          <w:rFonts w:ascii="Times New Roman" w:hAnsi="Times New Roman" w:cs="Times New Roman" w:hint="eastAsia"/>
          <w:sz w:val="24"/>
          <w:szCs w:val="24"/>
        </w:rPr>
        <w:t xml:space="preserve">      (1)</w:t>
      </w:r>
    </w:p>
    <w:p w14:paraId="7811F33B" w14:textId="5591E9F4" w:rsidR="00FF31BE" w:rsidRDefault="00FF31BE" w:rsidP="00FF31BE">
      <w:pPr>
        <w:adjustRightInd w:val="0"/>
        <w:snapToGrid w:val="0"/>
        <w:spacing w:before="120" w:line="360" w:lineRule="auto"/>
        <w:contextualSpacing/>
        <w:rPr>
          <w:rFonts w:ascii="Times New Roman" w:hAnsi="Times New Roman" w:cs="Times New Roman"/>
          <w:sz w:val="24"/>
          <w:szCs w:val="24"/>
        </w:rPr>
      </w:pPr>
      <w:r>
        <w:rPr>
          <w:rFonts w:ascii="Times New Roman" w:hAnsi="Times New Roman" w:cs="Times New Roman" w:hint="eastAsia"/>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P</m:t>
            </m:r>
          </m:e>
          <m:sub>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sub>
        </m:sSub>
      </m:oMath>
      <w:r>
        <w:rPr>
          <w:rFonts w:ascii="Times New Roman" w:hAnsi="Times New Roman" w:cs="Times New Roman" w:hint="eastAsia"/>
          <w:sz w:val="24"/>
          <w:szCs w:val="24"/>
        </w:rPr>
        <w:t xml:space="preserve"> is oxygen partial pressure, while </w:t>
      </w:r>
      <w:r w:rsidRPr="00257538">
        <w:rPr>
          <w:rFonts w:ascii="Times New Roman" w:hAnsi="Times New Roman" w:cs="Times New Roman" w:hint="eastAsia"/>
          <w:i/>
          <w:iCs/>
          <w:sz w:val="24"/>
          <w:szCs w:val="24"/>
        </w:rPr>
        <w:t>k</w:t>
      </w:r>
      <w:r>
        <w:rPr>
          <w:rFonts w:ascii="Times New Roman" w:hAnsi="Times New Roman" w:cs="Times New Roman" w:hint="eastAsia"/>
          <w:sz w:val="24"/>
          <w:szCs w:val="24"/>
        </w:rPr>
        <w:t xml:space="preserve"> is </w:t>
      </w:r>
      <w:r w:rsidRPr="00723624">
        <w:rPr>
          <w:rFonts w:ascii="Times New Roman" w:hAnsi="Times New Roman" w:cs="Times New Roman"/>
          <w:sz w:val="24"/>
          <w:szCs w:val="24"/>
        </w:rPr>
        <w:t>the Sieverts consta</w:t>
      </w:r>
      <w:r>
        <w:rPr>
          <w:rFonts w:ascii="Times New Roman" w:hAnsi="Times New Roman" w:cs="Times New Roman" w:hint="eastAsia"/>
          <w:sz w:val="24"/>
          <w:szCs w:val="24"/>
        </w:rPr>
        <w:t>nt in a unit of bar</w:t>
      </w:r>
      <w:r w:rsidRPr="0034669F">
        <w:rPr>
          <w:rFonts w:ascii="Times New Roman" w:hAnsi="Times New Roman" w:cs="Times New Roman"/>
          <w:sz w:val="24"/>
          <w:szCs w:val="24"/>
          <w:vertAlign w:val="superscript"/>
        </w:rPr>
        <w:t>0.5</w:t>
      </w:r>
      <w:r>
        <w:rPr>
          <w:rFonts w:ascii="Times New Roman" w:hAnsi="Times New Roman" w:cs="Times New Roman" w:hint="eastAsia"/>
          <w:sz w:val="24"/>
          <w:szCs w:val="24"/>
        </w:rPr>
        <w:t>, which is given by</w:t>
      </w:r>
      <w:r w:rsidR="00257538">
        <w:rPr>
          <w:rFonts w:ascii="Times New Roman" w:hAnsi="Times New Roman" w:cs="Times New Roman" w:hint="eastAsia"/>
          <w:sz w:val="24"/>
          <w:szCs w:val="24"/>
        </w:rPr>
        <w:t xml:space="preserve"> </w:t>
      </w:r>
      <w:r w:rsidR="00257538">
        <w:rPr>
          <w:rFonts w:ascii="Times New Roman" w:hAnsi="Times New Roman" w:cs="Times New Roman"/>
          <w:sz w:val="24"/>
          <w:szCs w:val="24"/>
        </w:rPr>
        <w:fldChar w:fldCharType="begin"/>
      </w:r>
      <w:r w:rsidR="00257538">
        <w:rPr>
          <w:rFonts w:ascii="Times New Roman" w:hAnsi="Times New Roman" w:cs="Times New Roman"/>
          <w:sz w:val="24"/>
          <w:szCs w:val="24"/>
        </w:rPr>
        <w:instrText xml:space="preserve"> ADDIN EN.CITE &lt;EndNote&gt;&lt;Cite&gt;&lt;Author&gt;Lim&lt;/Author&gt;&lt;Year&gt;2021&lt;/Year&gt;&lt;RecNum&gt;55&lt;/RecNum&gt;&lt;DisplayText&gt;[27]&lt;/DisplayText&gt;&lt;record&gt;&lt;rec-number&gt;55&lt;/rec-number&gt;&lt;foreign-keys&gt;&lt;key app="EN" db-id="5pf99vapuzz0s4exe5b5axpiasxfdvr5fdwz" timestamp="1723224301"&gt;55&lt;/key&gt;&lt;/foreign-keys&gt;&lt;ref-type name="Journal Article"&gt;17&lt;/ref-type&gt;&lt;contributors&gt;&lt;authors&gt;&lt;author&gt;Lim, J.&lt;/author&gt;&lt;author&gt;Gladinez, K.&lt;/author&gt;&lt;author&gt;Marino, A.&lt;/author&gt;&lt;author&gt;Rosseel, K.&lt;/author&gt;&lt;author&gt;Aerts, A.&lt;/author&gt;&lt;/authors&gt;&lt;/contributors&gt;&lt;auth-address&gt;Belgian Nucl Res Ctr SCK CEN, Boeretang 200, B-2400 Mol, Belgium&lt;/auth-address&gt;&lt;titles&gt;&lt;title&gt;Solubility of Oxygen and Metastable Limit for PbO Nucleation in Liquid Pb&lt;/title&gt;&lt;secondary-title&gt;Jom&lt;/secondary-title&gt;&lt;alt-title&gt;Jom-Us&lt;/alt-title&gt;&lt;/titles&gt;&lt;periodical&gt;&lt;full-title&gt;Jom&lt;/full-title&gt;&lt;abbr-1&gt;Jom-Us&lt;/abbr-1&gt;&lt;/periodical&gt;&lt;alt-periodical&gt;&lt;full-title&gt;Jom&lt;/full-title&gt;&lt;abbr-1&gt;Jom-Us&lt;/abbr-1&gt;&lt;/alt-periodical&gt;&lt;pages&gt;4023-4029&lt;/pages&gt;&lt;volume&gt;73&lt;/volume&gt;&lt;number&gt;12&lt;/number&gt;&lt;keywords&gt;&lt;keyword&gt;lead&lt;/keyword&gt;&lt;keyword&gt;sensors&lt;/keyword&gt;&lt;keyword&gt;systems&lt;/keyword&gt;&lt;keyword&gt;lbe&lt;/keyword&gt;&lt;/keywords&gt;&lt;dates&gt;&lt;year&gt;2021&lt;/year&gt;&lt;pub-dates&gt;&lt;date&gt;Dec&lt;/date&gt;&lt;/pub-dates&gt;&lt;/dates&gt;&lt;isbn&gt;1047-4838&lt;/isbn&gt;&lt;accession-num&gt;WOS:000703953800002&lt;/accession-num&gt;&lt;urls&gt;&lt;related-urls&gt;&lt;url&gt;&amp;lt;Go to ISI&amp;gt;://WOS:000703953800002&lt;/url&gt;&lt;/related-urls&gt;&lt;/urls&gt;&lt;electronic-resource-num&gt;10.1007/s11837-021-04909-2&lt;/electronic-resource-num&gt;&lt;language&gt;English&lt;/language&gt;&lt;/record&gt;&lt;/Cite&gt;&lt;/EndNote&gt;</w:instrText>
      </w:r>
      <w:r w:rsidR="00257538">
        <w:rPr>
          <w:rFonts w:ascii="Times New Roman" w:hAnsi="Times New Roman" w:cs="Times New Roman"/>
          <w:sz w:val="24"/>
          <w:szCs w:val="24"/>
        </w:rPr>
        <w:fldChar w:fldCharType="separate"/>
      </w:r>
      <w:r w:rsidR="00257538">
        <w:rPr>
          <w:rFonts w:ascii="Times New Roman" w:hAnsi="Times New Roman" w:cs="Times New Roman"/>
          <w:noProof/>
          <w:sz w:val="24"/>
          <w:szCs w:val="24"/>
        </w:rPr>
        <w:t>[27]</w:t>
      </w:r>
      <w:r w:rsidR="00257538">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p>
    <w:p w14:paraId="63AD059C" w14:textId="77777777" w:rsidR="00FF31BE" w:rsidRDefault="00FF31BE" w:rsidP="00FF31BE">
      <w:pPr>
        <w:adjustRightInd w:val="0"/>
        <w:snapToGrid w:val="0"/>
        <w:spacing w:before="120" w:line="360" w:lineRule="auto"/>
        <w:contextualSpacing/>
        <w:jc w:val="center"/>
        <w:rPr>
          <w:rFonts w:ascii="Times New Roman" w:hAnsi="Times New Roman" w:cs="Times New Roman"/>
          <w:sz w:val="24"/>
          <w:szCs w:val="24"/>
        </w:rPr>
      </w:pPr>
      <m:oMath>
        <m:r>
          <w:rPr>
            <w:rFonts w:ascii="Cambria Math" w:hAnsi="Cambria Math" w:cs="Times New Roman"/>
            <w:sz w:val="24"/>
            <w:szCs w:val="24"/>
          </w:rPr>
          <m:t>logk=2.43-</m:t>
        </m:r>
        <m:f>
          <m:fPr>
            <m:ctrlPr>
              <w:rPr>
                <w:rFonts w:ascii="Cambria Math" w:hAnsi="Cambria Math" w:cs="Times New Roman"/>
                <w:i/>
                <w:sz w:val="24"/>
                <w:szCs w:val="24"/>
              </w:rPr>
            </m:ctrlPr>
          </m:fPr>
          <m:num>
            <m:r>
              <w:rPr>
                <w:rFonts w:ascii="Cambria Math" w:hAnsi="Cambria Math" w:cs="Times New Roman"/>
                <w:sz w:val="24"/>
                <w:szCs w:val="24"/>
              </w:rPr>
              <m:t>6700</m:t>
            </m:r>
          </m:num>
          <m:den>
            <m:r>
              <w:rPr>
                <w:rFonts w:ascii="Cambria Math" w:hAnsi="Cambria Math" w:cs="Times New Roman"/>
                <w:sz w:val="24"/>
                <w:szCs w:val="24"/>
              </w:rPr>
              <m:t>T</m:t>
            </m:r>
          </m:den>
        </m:f>
      </m:oMath>
      <w:r>
        <w:rPr>
          <w:rFonts w:ascii="Times New Roman" w:hAnsi="Times New Roman" w:cs="Times New Roman" w:hint="eastAsia"/>
          <w:sz w:val="24"/>
          <w:szCs w:val="24"/>
        </w:rPr>
        <w:t xml:space="preserve">   (2)</w:t>
      </w:r>
    </w:p>
    <w:p w14:paraId="514099FB" w14:textId="7FBD1027" w:rsidR="0089084A" w:rsidRDefault="00FF31BE" w:rsidP="00FF31BE">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 xml:space="preserve">where </w:t>
      </w:r>
      <w:r w:rsidRPr="00723624">
        <w:rPr>
          <w:rFonts w:ascii="Cambria Math" w:hAnsi="Cambria Math" w:cs="Cambria Math"/>
          <w:sz w:val="24"/>
          <w:szCs w:val="24"/>
        </w:rPr>
        <w:t>𝑇</w:t>
      </w:r>
      <w:r>
        <w:rPr>
          <w:rFonts w:ascii="Times New Roman" w:hAnsi="Times New Roman" w:cs="Times New Roman" w:hint="eastAsia"/>
          <w:sz w:val="24"/>
          <w:szCs w:val="24"/>
        </w:rPr>
        <w:t xml:space="preserve"> is </w:t>
      </w:r>
      <w:r w:rsidRPr="00723624">
        <w:rPr>
          <w:rFonts w:ascii="Times New Roman" w:hAnsi="Times New Roman" w:cs="Times New Roman"/>
          <w:sz w:val="24"/>
          <w:szCs w:val="24"/>
        </w:rPr>
        <w:t>the temperature in Kelvin.</w:t>
      </w:r>
      <w:r>
        <w:rPr>
          <w:rFonts w:ascii="Times New Roman" w:hAnsi="Times New Roman" w:cs="Times New Roman"/>
          <w:sz w:val="24"/>
          <w:szCs w:val="24"/>
        </w:rPr>
        <w:t xml:space="preserve"> </w:t>
      </w:r>
      <w:r w:rsidRPr="007E5B91">
        <w:t xml:space="preserve"> </w:t>
      </w:r>
      <w:r w:rsidRPr="007E5B91">
        <w:rPr>
          <w:rFonts w:ascii="Times New Roman" w:hAnsi="Times New Roman" w:cs="Times New Roman"/>
          <w:sz w:val="24"/>
          <w:szCs w:val="24"/>
        </w:rPr>
        <w:t>Thus, the dissolved oxygen concentration</w:t>
      </w:r>
      <w:r>
        <w:rPr>
          <w:rFonts w:ascii="Times New Roman" w:hAnsi="Times New Roman" w:cs="Times New Roman" w:hint="eastAsia"/>
          <w:sz w:val="24"/>
          <w:szCs w:val="24"/>
        </w:rPr>
        <w:t xml:space="preserve"> at the purifying </w:t>
      </w:r>
      <w:r>
        <w:rPr>
          <w:rFonts w:ascii="Times New Roman" w:hAnsi="Times New Roman" w:cs="Times New Roman"/>
          <w:sz w:val="24"/>
          <w:szCs w:val="24"/>
        </w:rPr>
        <w:t>temperature</w:t>
      </w:r>
      <w:r w:rsidRPr="007E5B91">
        <w:rPr>
          <w:rFonts w:ascii="Times New Roman" w:hAnsi="Times New Roman" w:cs="Times New Roman"/>
          <w:sz w:val="24"/>
          <w:szCs w:val="24"/>
        </w:rPr>
        <w:t xml:space="preserve"> was calculated to be approximately </w:t>
      </w:r>
      <w:r>
        <w:rPr>
          <w:rFonts w:ascii="Times New Roman" w:hAnsi="Times New Roman" w:cs="Times New Roman" w:hint="eastAsia"/>
          <w:sz w:val="24"/>
          <w:szCs w:val="24"/>
        </w:rPr>
        <w:t>6.79</w:t>
      </w:r>
      <w:r w:rsidRPr="007E5B91">
        <w:rPr>
          <w:rFonts w:ascii="Times New Roman" w:hAnsi="Times New Roman" w:cs="Times New Roman"/>
          <w:sz w:val="24"/>
          <w:szCs w:val="24"/>
        </w:rPr>
        <w:t>x10</w:t>
      </w:r>
      <w:r w:rsidRPr="0034669F">
        <w:rPr>
          <w:rFonts w:ascii="Times New Roman" w:hAnsi="Times New Roman" w:cs="Times New Roman"/>
          <w:sz w:val="24"/>
          <w:szCs w:val="24"/>
          <w:vertAlign w:val="superscript"/>
        </w:rPr>
        <w:t>-13</w:t>
      </w:r>
      <w:r w:rsidRPr="007E5B91">
        <w:rPr>
          <w:rFonts w:ascii="Times New Roman" w:hAnsi="Times New Roman" w:cs="Times New Roman"/>
          <w:sz w:val="24"/>
          <w:szCs w:val="24"/>
        </w:rPr>
        <w:t xml:space="preserve"> </w:t>
      </w:r>
      <w:r>
        <w:rPr>
          <w:rFonts w:ascii="Times New Roman" w:hAnsi="Times New Roman" w:cs="Times New Roman" w:hint="eastAsia"/>
          <w:sz w:val="24"/>
          <w:szCs w:val="24"/>
        </w:rPr>
        <w:t>wt.%</w:t>
      </w:r>
      <w:r w:rsidRPr="007E5B91">
        <w:rPr>
          <w:rFonts w:ascii="Times New Roman" w:hAnsi="Times New Roman" w:cs="Times New Roman"/>
          <w:sz w:val="24"/>
          <w:szCs w:val="24"/>
        </w:rPr>
        <w:t>.</w:t>
      </w:r>
    </w:p>
    <w:p w14:paraId="39FE7DB6" w14:textId="5C000CE5" w:rsidR="008200B1" w:rsidRDefault="009440C4" w:rsidP="003C5203">
      <w:pPr>
        <w:spacing w:line="360" w:lineRule="auto"/>
        <w:jc w:val="both"/>
        <w:rPr>
          <w:rFonts w:ascii="Times New Roman" w:hAnsi="Times New Roman" w:cs="Times New Roman"/>
          <w:sz w:val="24"/>
          <w:szCs w:val="24"/>
        </w:rPr>
      </w:pPr>
      <w:r w:rsidRPr="009440C4">
        <w:rPr>
          <w:rFonts w:ascii="Times New Roman" w:hAnsi="Times New Roman" w:cs="Times New Roman"/>
          <w:sz w:val="24"/>
          <w:szCs w:val="24"/>
        </w:rPr>
        <w:t xml:space="preserve">Following purification, the zirconia crucible containing the Pb-4 </w:t>
      </w:r>
      <w:proofErr w:type="spellStart"/>
      <w:r w:rsidRPr="009440C4">
        <w:rPr>
          <w:rFonts w:ascii="Times New Roman" w:hAnsi="Times New Roman" w:cs="Times New Roman"/>
          <w:sz w:val="24"/>
          <w:szCs w:val="24"/>
        </w:rPr>
        <w:t>wt</w:t>
      </w:r>
      <w:proofErr w:type="spellEnd"/>
      <w:r w:rsidRPr="009440C4">
        <w:rPr>
          <w:rFonts w:ascii="Times New Roman" w:hAnsi="Times New Roman" w:cs="Times New Roman"/>
          <w:sz w:val="24"/>
          <w:szCs w:val="24"/>
        </w:rPr>
        <w:t xml:space="preserve">% Bi mixture was transferred to another customized housing. This housing featured a mold with 9 cylindrical spaces, each with a diameter of </w:t>
      </w:r>
      <w:r w:rsidR="00355D3E">
        <w:rPr>
          <w:rFonts w:ascii="Times New Roman" w:hAnsi="Times New Roman" w:cs="Times New Roman"/>
          <w:sz w:val="24"/>
          <w:szCs w:val="24"/>
        </w:rPr>
        <w:t>12.7</w:t>
      </w:r>
      <w:r w:rsidRPr="009440C4">
        <w:rPr>
          <w:rFonts w:ascii="Times New Roman" w:hAnsi="Times New Roman" w:cs="Times New Roman"/>
          <w:sz w:val="24"/>
          <w:szCs w:val="24"/>
        </w:rPr>
        <w:t xml:space="preserve"> mm and a height of 12.7 mm, connected to one end of the housing</w:t>
      </w:r>
      <w:r w:rsidR="004A785C">
        <w:rPr>
          <w:rFonts w:ascii="Times New Roman" w:hAnsi="Times New Roman" w:cs="Times New Roman"/>
          <w:sz w:val="24"/>
          <w:szCs w:val="24"/>
        </w:rPr>
        <w:t>, as shown in Fig. 1(c)</w:t>
      </w:r>
      <w:r w:rsidRPr="009440C4">
        <w:rPr>
          <w:rFonts w:ascii="Times New Roman" w:hAnsi="Times New Roman" w:cs="Times New Roman"/>
          <w:sz w:val="24"/>
          <w:szCs w:val="24"/>
        </w:rPr>
        <w:t xml:space="preserve">. The housing was then reheated in the </w:t>
      </w:r>
      <w:r>
        <w:rPr>
          <w:rFonts w:ascii="Times New Roman" w:hAnsi="Times New Roman" w:cs="Times New Roman"/>
          <w:sz w:val="24"/>
          <w:szCs w:val="24"/>
        </w:rPr>
        <w:t xml:space="preserve">same </w:t>
      </w:r>
      <w:r w:rsidR="00355D3E">
        <w:rPr>
          <w:rFonts w:ascii="Times New Roman" w:hAnsi="Times New Roman" w:cs="Times New Roman"/>
          <w:sz w:val="24"/>
          <w:szCs w:val="24"/>
        </w:rPr>
        <w:t xml:space="preserve">furnace inside the </w:t>
      </w:r>
      <w:r w:rsidRPr="009440C4">
        <w:rPr>
          <w:rFonts w:ascii="Times New Roman" w:hAnsi="Times New Roman" w:cs="Times New Roman"/>
          <w:sz w:val="24"/>
          <w:szCs w:val="24"/>
        </w:rPr>
        <w:t xml:space="preserve">glovebox to around 400°C for half an hour. Subsequently, the Pb-4 </w:t>
      </w:r>
      <w:proofErr w:type="spellStart"/>
      <w:r w:rsidRPr="009440C4">
        <w:rPr>
          <w:rFonts w:ascii="Times New Roman" w:hAnsi="Times New Roman" w:cs="Times New Roman"/>
          <w:sz w:val="24"/>
          <w:szCs w:val="24"/>
        </w:rPr>
        <w:t>wt</w:t>
      </w:r>
      <w:proofErr w:type="spellEnd"/>
      <w:r w:rsidRPr="009440C4">
        <w:rPr>
          <w:rFonts w:ascii="Times New Roman" w:hAnsi="Times New Roman" w:cs="Times New Roman"/>
          <w:sz w:val="24"/>
          <w:szCs w:val="24"/>
        </w:rPr>
        <w:t xml:space="preserve">% Bi material for corrosion/radiation experiments was </w:t>
      </w:r>
      <w:r w:rsidR="00355D3E">
        <w:rPr>
          <w:rFonts w:ascii="Times New Roman" w:hAnsi="Times New Roman" w:cs="Times New Roman"/>
          <w:sz w:val="24"/>
          <w:szCs w:val="24"/>
        </w:rPr>
        <w:t>extracted from the mold</w:t>
      </w:r>
      <w:r w:rsidR="00C837F1">
        <w:rPr>
          <w:rFonts w:ascii="Times New Roman" w:hAnsi="Times New Roman" w:cs="Times New Roman"/>
          <w:sz w:val="24"/>
          <w:szCs w:val="24"/>
        </w:rPr>
        <w:t>.</w:t>
      </w:r>
    </w:p>
    <w:p w14:paraId="255D6EA7" w14:textId="2B9B809A" w:rsidR="00385E14" w:rsidRPr="00385E14" w:rsidRDefault="0025227F" w:rsidP="00385E14">
      <w:pPr>
        <w:spacing w:line="360" w:lineRule="auto"/>
        <w:jc w:val="center"/>
        <w:rPr>
          <w:rFonts w:ascii="Times New Roman" w:hAnsi="Times New Roman" w:cs="Times New Roman"/>
          <w:sz w:val="24"/>
          <w:szCs w:val="24"/>
        </w:rPr>
      </w:pPr>
      <w:r w:rsidRPr="0025227F">
        <w:rPr>
          <w:rFonts w:ascii="Times New Roman" w:hAnsi="Times New Roman" w:cs="Times New Roman"/>
          <w:noProof/>
          <w:sz w:val="24"/>
          <w:szCs w:val="24"/>
        </w:rPr>
        <w:drawing>
          <wp:inline distT="0" distB="0" distL="0" distR="0" wp14:anchorId="07A161BA" wp14:editId="4F7381C5">
            <wp:extent cx="5943600" cy="3600450"/>
            <wp:effectExtent l="0" t="0" r="0" b="0"/>
            <wp:docPr id="1216859331" name="Picture 1" descr="A diagram of a vacuum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59331" name="Picture 1" descr="A diagram of a vacuum tube&#10;&#10;Description automatically generated"/>
                    <pic:cNvPicPr/>
                  </pic:nvPicPr>
                  <pic:blipFill>
                    <a:blip r:embed="rId8"/>
                    <a:stretch>
                      <a:fillRect/>
                    </a:stretch>
                  </pic:blipFill>
                  <pic:spPr>
                    <a:xfrm>
                      <a:off x="0" y="0"/>
                      <a:ext cx="5943600" cy="3600450"/>
                    </a:xfrm>
                    <a:prstGeom prst="rect">
                      <a:avLst/>
                    </a:prstGeom>
                  </pic:spPr>
                </pic:pic>
              </a:graphicData>
            </a:graphic>
          </wp:inline>
        </w:drawing>
      </w:r>
    </w:p>
    <w:p w14:paraId="466933E0" w14:textId="1C3F6514" w:rsidR="007A48AA" w:rsidRDefault="00385E14" w:rsidP="003C5203">
      <w:pPr>
        <w:spacing w:line="360" w:lineRule="auto"/>
        <w:jc w:val="both"/>
        <w:rPr>
          <w:rFonts w:ascii="Times New Roman" w:hAnsi="Times New Roman" w:cs="Times New Roman"/>
          <w:sz w:val="24"/>
          <w:szCs w:val="24"/>
        </w:rPr>
      </w:pPr>
      <w:r w:rsidRPr="00385E14">
        <w:rPr>
          <w:rFonts w:ascii="Times New Roman" w:hAnsi="Times New Roman" w:cs="Times New Roman"/>
          <w:b/>
          <w:bCs/>
          <w:sz w:val="20"/>
          <w:szCs w:val="20"/>
        </w:rPr>
        <w:lastRenderedPageBreak/>
        <w:t xml:space="preserve">Fig. 1. </w:t>
      </w:r>
      <w:r w:rsidRPr="00385E14">
        <w:rPr>
          <w:rFonts w:ascii="Times New Roman" w:hAnsi="Times New Roman" w:cs="Times New Roman"/>
          <w:sz w:val="20"/>
          <w:szCs w:val="20"/>
        </w:rPr>
        <w:t xml:space="preserve">Illustration of the lead purification and subsequent molding process. (a) Liquid lead alloy undergoing purification within a vacuum-tight enclosure, where a premixture of </w:t>
      </w:r>
      <w:proofErr w:type="spellStart"/>
      <w:r w:rsidRPr="00385E14">
        <w:rPr>
          <w:rFonts w:ascii="Times New Roman" w:hAnsi="Times New Roman" w:cs="Times New Roman"/>
          <w:sz w:val="20"/>
          <w:szCs w:val="20"/>
        </w:rPr>
        <w:t>Ar</w:t>
      </w:r>
      <w:proofErr w:type="spellEnd"/>
      <w:r w:rsidRPr="00385E14">
        <w:rPr>
          <w:rFonts w:ascii="Times New Roman" w:hAnsi="Times New Roman" w:cs="Times New Roman"/>
          <w:sz w:val="20"/>
          <w:szCs w:val="20"/>
        </w:rPr>
        <w:t xml:space="preserve"> gas with 5% hydrogen is introduced. (b) The vacuum-tight enclosure being heated in a furnace installed in the glovebox with a foreface cap. (c) Customized housing for the lead mold with 9 cylindrical spaces, each with a diameter of </w:t>
      </w:r>
      <w:r w:rsidR="00355D3E">
        <w:rPr>
          <w:rFonts w:ascii="Times New Roman" w:hAnsi="Times New Roman" w:cs="Times New Roman"/>
          <w:sz w:val="20"/>
          <w:szCs w:val="20"/>
        </w:rPr>
        <w:t>12.7</w:t>
      </w:r>
      <w:r w:rsidRPr="00385E14">
        <w:rPr>
          <w:rFonts w:ascii="Times New Roman" w:hAnsi="Times New Roman" w:cs="Times New Roman"/>
          <w:sz w:val="20"/>
          <w:szCs w:val="20"/>
        </w:rPr>
        <w:t xml:space="preserve"> mm and a height of 12.7 mm.</w:t>
      </w:r>
    </w:p>
    <w:p w14:paraId="78047426" w14:textId="5434BEE4" w:rsidR="00512177" w:rsidRDefault="00512177"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2.1 </w:t>
      </w:r>
      <w:r w:rsidRPr="00225EE6">
        <w:rPr>
          <w:rFonts w:ascii="Times New Roman" w:hAnsi="Times New Roman" w:cs="Times New Roman"/>
          <w:b/>
          <w:bCs/>
          <w:sz w:val="24"/>
          <w:szCs w:val="24"/>
        </w:rPr>
        <w:t>Simultaneous radiation and corrosion experiments</w:t>
      </w:r>
    </w:p>
    <w:p w14:paraId="457EAAD4" w14:textId="6CEFA552" w:rsidR="001B76B9" w:rsidRPr="00512177" w:rsidRDefault="00005090" w:rsidP="003C5203">
      <w:pPr>
        <w:spacing w:line="360" w:lineRule="auto"/>
        <w:jc w:val="both"/>
        <w:rPr>
          <w:rFonts w:ascii="Times New Roman" w:hAnsi="Times New Roman" w:cs="Times New Roman"/>
          <w:sz w:val="24"/>
          <w:szCs w:val="24"/>
        </w:rPr>
      </w:pPr>
      <w:r w:rsidRPr="00005090">
        <w:rPr>
          <w:rFonts w:ascii="Times New Roman" w:hAnsi="Times New Roman" w:cs="Times New Roman"/>
          <w:sz w:val="24"/>
          <w:szCs w:val="24"/>
        </w:rPr>
        <w:t>The experimental setup for simultaneous radiation and corrosion in liquid lead</w:t>
      </w:r>
      <w:r w:rsidR="001C660A">
        <w:rPr>
          <w:rFonts w:ascii="Times New Roman" w:hAnsi="Times New Roman" w:cs="Times New Roman"/>
          <w:sz w:val="24"/>
          <w:szCs w:val="24"/>
        </w:rPr>
        <w:t xml:space="preserve"> alloys</w:t>
      </w:r>
      <w:r w:rsidRPr="00005090">
        <w:rPr>
          <w:rFonts w:ascii="Times New Roman" w:hAnsi="Times New Roman" w:cs="Times New Roman"/>
          <w:sz w:val="24"/>
          <w:szCs w:val="24"/>
        </w:rPr>
        <w:t xml:space="preserve"> was modified from our previous setup for molten salt</w:t>
      </w:r>
      <w:r w:rsidR="001C660A">
        <w:rPr>
          <w:rFonts w:ascii="Times New Roman" w:hAnsi="Times New Roman" w:cs="Times New Roman"/>
          <w:sz w:val="24"/>
          <w:szCs w:val="24"/>
        </w:rPr>
        <w:t xml:space="preserve"> </w:t>
      </w:r>
      <w:r w:rsidR="00862269">
        <w:rPr>
          <w:rFonts w:ascii="Times New Roman" w:hAnsi="Times New Roman" w:cs="Times New Roman"/>
          <w:sz w:val="24"/>
          <w:szCs w:val="24"/>
        </w:rPr>
        <w:fldChar w:fldCharType="begin"/>
      </w:r>
      <w:r w:rsidR="00FF31BE">
        <w:rPr>
          <w:rFonts w:ascii="Times New Roman" w:hAnsi="Times New Roman" w:cs="Times New Roman"/>
          <w:sz w:val="24"/>
          <w:szCs w:val="24"/>
        </w:rPr>
        <w:instrText xml:space="preserve"> ADDIN EN.CITE &lt;EndNote&gt;&lt;Cite&gt;&lt;Author&gt;Zhou&lt;/Author&gt;&lt;Year&gt;2023&lt;/Year&gt;&lt;RecNum&gt;222&lt;/RecNum&gt;&lt;DisplayText&gt;[28]&lt;/DisplayText&gt;&lt;record&gt;&lt;rec-number&gt;222&lt;/rec-number&gt;&lt;foreign-keys&gt;&lt;key app="EN" db-id="s0x252fwcp2w5jezpaev9rwn05tsvstptdrr" timestamp="1707328768"&gt;222&lt;/key&gt;&lt;/foreign-keys&gt;&lt;ref-type name="Journal Article"&gt;17&lt;/ref-type&gt;&lt;contributors&gt;&lt;authors&gt;&lt;author&gt;Zhou, W. Y.&lt;/author&gt;&lt;author&gt;Woller, K. B.&lt;/author&gt;&lt;author&gt;Zheng, G. Q.&lt;/author&gt;&lt;author&gt;Stahle, P. W.&lt;/author&gt;&lt;author&gt;Short, M. P.&lt;/author&gt;&lt;/authors&gt;&lt;/contributors&gt;&lt;auth-address&gt;MIT, Dept Nucl Sci &amp;amp; Engn, 77 Massachusetts Ave, Cambridge, MA 02139 USA&amp;#xD;MIT, Nucl Reactor Lab, 138 Albany St, Cambridge, MA 02139 USA&lt;/auth-address&gt;&lt;titles&gt;&lt;title&gt;A simultaneous corrosion/irradiation facility for testing molten salt-facing materials(vol 440, pg 54, 2019)&lt;/title&gt;&lt;secondary-title&gt;Nuclear Instruments &amp;amp; Methods in Physics Research Section B-Beam Interactions with Materials and Atoms&lt;/secondary-title&gt;&lt;alt-title&gt;Nucl Instrum Meth B&lt;/alt-title&gt;&lt;/titles&gt;&lt;periodical&gt;&lt;full-title&gt;Nuclear Instruments &amp;amp; Methods in Physics Research Section B-Beam Interactions with Materials and Atoms&lt;/full-title&gt;&lt;abbr-1&gt;Nucl Instrum Meth B&lt;/abbr-1&gt;&lt;/periodical&gt;&lt;alt-periodical&gt;&lt;full-title&gt;Nuclear Instruments &amp;amp; Methods in Physics Research Section B-Beam Interactions with Materials and Atoms&lt;/full-title&gt;&lt;abbr-1&gt;Nucl Instrum Meth B&lt;/abbr-1&gt;&lt;/alt-periodical&gt;&lt;volume&gt;544&lt;/volume&gt;&lt;dates&gt;&lt;year&gt;2023&lt;/year&gt;&lt;pub-dates&gt;&lt;date&gt;Nov&lt;/date&gt;&lt;/pub-dates&gt;&lt;/dates&gt;&lt;isbn&gt;0168-583x&lt;/isbn&gt;&lt;accession-num&gt;WOS:001082246000001&lt;/accession-num&gt;&lt;urls&gt;&lt;related-urls&gt;&lt;url&gt;&amp;lt;Go to ISI&amp;gt;://WOS:001082246000001&lt;/url&gt;&lt;/related-urls&gt;&lt;/urls&gt;&lt;electronic-resource-num&gt;ARTN 165118&amp;#xD;10.1016/j.nimb.2023.165118&lt;/electronic-resource-num&gt;&lt;language&gt;English&lt;/language&gt;&lt;/record&gt;&lt;/Cite&gt;&lt;/EndNote&gt;</w:instrText>
      </w:r>
      <w:r w:rsidR="00862269">
        <w:rPr>
          <w:rFonts w:ascii="Times New Roman" w:hAnsi="Times New Roman" w:cs="Times New Roman"/>
          <w:sz w:val="24"/>
          <w:szCs w:val="24"/>
        </w:rPr>
        <w:fldChar w:fldCharType="separate"/>
      </w:r>
      <w:r w:rsidR="00FF31BE">
        <w:rPr>
          <w:rFonts w:ascii="Times New Roman" w:hAnsi="Times New Roman" w:cs="Times New Roman"/>
          <w:noProof/>
          <w:sz w:val="24"/>
          <w:szCs w:val="24"/>
        </w:rPr>
        <w:t>[28]</w:t>
      </w:r>
      <w:r w:rsidR="00862269">
        <w:rPr>
          <w:rFonts w:ascii="Times New Roman" w:hAnsi="Times New Roman" w:cs="Times New Roman"/>
          <w:sz w:val="24"/>
          <w:szCs w:val="24"/>
        </w:rPr>
        <w:fldChar w:fldCharType="end"/>
      </w:r>
      <w:r w:rsidRPr="00005090">
        <w:rPr>
          <w:rFonts w:ascii="Times New Roman" w:hAnsi="Times New Roman" w:cs="Times New Roman"/>
          <w:sz w:val="24"/>
          <w:szCs w:val="24"/>
        </w:rPr>
        <w:t xml:space="preserve">. As illustrated schematically in Fig. 2(a), the Pb-4wt.%Bi pellet was positioned in the corrosion cell, sealed by a </w:t>
      </w:r>
      <w:r w:rsidR="008D503B">
        <w:rPr>
          <w:rFonts w:ascii="Times New Roman" w:hAnsi="Times New Roman" w:cs="Times New Roman"/>
          <w:sz w:val="24"/>
          <w:szCs w:val="24"/>
        </w:rPr>
        <w:t>25</w:t>
      </w:r>
      <w:r w:rsidRPr="00005090">
        <w:rPr>
          <w:rFonts w:ascii="Times New Roman" w:hAnsi="Times New Roman" w:cs="Times New Roman"/>
          <w:sz w:val="24"/>
          <w:szCs w:val="24"/>
        </w:rPr>
        <w:t xml:space="preserve"> </w:t>
      </w:r>
      <w:proofErr w:type="spellStart"/>
      <w:r w:rsidRPr="00005090">
        <w:rPr>
          <w:rFonts w:ascii="Times New Roman" w:hAnsi="Times New Roman" w:cs="Times New Roman"/>
          <w:sz w:val="24"/>
          <w:szCs w:val="24"/>
        </w:rPr>
        <w:t>μm</w:t>
      </w:r>
      <w:proofErr w:type="spellEnd"/>
      <w:r w:rsidRPr="00005090">
        <w:rPr>
          <w:rFonts w:ascii="Times New Roman" w:hAnsi="Times New Roman" w:cs="Times New Roman"/>
          <w:sz w:val="24"/>
          <w:szCs w:val="24"/>
        </w:rPr>
        <w:t xml:space="preserve"> sample foil on the edge. The 3 MeV proton beam was introduced from the other side of the sample, using a Molybdenum aperture in front of the sample to confine the beam size to 5 mm in diameter. As shown in Fig. 2(b), SRIM calculations confirmed that the </w:t>
      </w:r>
      <w:r w:rsidR="00D5112C">
        <w:rPr>
          <w:rFonts w:ascii="Times New Roman" w:hAnsi="Times New Roman" w:cs="Times New Roman" w:hint="eastAsia"/>
          <w:sz w:val="24"/>
          <w:szCs w:val="24"/>
        </w:rPr>
        <w:t>injected ion</w:t>
      </w:r>
      <w:r w:rsidRPr="00005090">
        <w:rPr>
          <w:rFonts w:ascii="Times New Roman" w:hAnsi="Times New Roman" w:cs="Times New Roman"/>
          <w:sz w:val="24"/>
          <w:szCs w:val="24"/>
        </w:rPr>
        <w:t xml:space="preserve"> could penetrate throughout the sample and stop in the corrosion medium</w:t>
      </w:r>
      <w:r w:rsidRPr="005B6D25">
        <w:rPr>
          <w:rFonts w:ascii="Times New Roman" w:hAnsi="Times New Roman" w:cs="Times New Roman"/>
          <w:color w:val="FF0000"/>
          <w:sz w:val="24"/>
          <w:szCs w:val="24"/>
        </w:rPr>
        <w:t xml:space="preserve">. </w:t>
      </w:r>
      <w:r w:rsidR="00D5112C" w:rsidRPr="005B6D25">
        <w:rPr>
          <w:rFonts w:ascii="Times New Roman" w:hAnsi="Times New Roman" w:cs="Times New Roman"/>
          <w:color w:val="FF0000"/>
          <w:sz w:val="24"/>
          <w:szCs w:val="24"/>
        </w:rPr>
        <w:t>Additionally, the Bragg peak of the damage profile was avoided in the sample, ensuring a relatively uniform distribution of damage throughout.</w:t>
      </w:r>
      <w:r w:rsidR="00D5112C" w:rsidRPr="005B6D25">
        <w:rPr>
          <w:rFonts w:ascii="Times New Roman" w:hAnsi="Times New Roman" w:cs="Times New Roman" w:hint="eastAsia"/>
          <w:color w:val="FF0000"/>
          <w:sz w:val="24"/>
          <w:szCs w:val="24"/>
        </w:rPr>
        <w:t xml:space="preserve"> </w:t>
      </w:r>
      <w:r w:rsidRPr="00005090">
        <w:rPr>
          <w:rFonts w:ascii="Times New Roman" w:hAnsi="Times New Roman" w:cs="Times New Roman"/>
          <w:sz w:val="24"/>
          <w:szCs w:val="24"/>
        </w:rPr>
        <w:t xml:space="preserve">Consequently, </w:t>
      </w:r>
      <w:r w:rsidR="00B355D2">
        <w:rPr>
          <w:rFonts w:ascii="Times New Roman" w:hAnsi="Times New Roman" w:cs="Times New Roman"/>
          <w:sz w:val="24"/>
          <w:szCs w:val="24"/>
        </w:rPr>
        <w:t xml:space="preserve">as Fig. 2(a) shows, </w:t>
      </w:r>
      <w:r w:rsidRPr="00005090">
        <w:rPr>
          <w:rFonts w:ascii="Times New Roman" w:hAnsi="Times New Roman" w:cs="Times New Roman"/>
          <w:sz w:val="24"/>
          <w:szCs w:val="24"/>
        </w:rPr>
        <w:t>on the sample, the central 5 mm region could be exposed to both radiation and corrosion, referred to as the RAC (radiation</w:t>
      </w:r>
      <w:r w:rsidR="007748D3">
        <w:rPr>
          <w:rFonts w:ascii="Times New Roman" w:hAnsi="Times New Roman" w:cs="Times New Roman"/>
          <w:sz w:val="24"/>
          <w:szCs w:val="24"/>
        </w:rPr>
        <w:t xml:space="preserve"> and</w:t>
      </w:r>
      <w:r w:rsidRPr="00005090">
        <w:rPr>
          <w:rFonts w:ascii="Times New Roman" w:hAnsi="Times New Roman" w:cs="Times New Roman"/>
          <w:sz w:val="24"/>
          <w:szCs w:val="24"/>
        </w:rPr>
        <w:t xml:space="preserve"> corrosion) region, while the rest of the area was only exposed to liquid lead </w:t>
      </w:r>
      <w:r w:rsidR="001C660A">
        <w:rPr>
          <w:rFonts w:ascii="Times New Roman" w:hAnsi="Times New Roman" w:cs="Times New Roman"/>
          <w:sz w:val="24"/>
          <w:szCs w:val="24"/>
        </w:rPr>
        <w:t xml:space="preserve">alloys </w:t>
      </w:r>
      <w:r w:rsidRPr="00005090">
        <w:rPr>
          <w:rFonts w:ascii="Times New Roman" w:hAnsi="Times New Roman" w:cs="Times New Roman"/>
          <w:sz w:val="24"/>
          <w:szCs w:val="24"/>
        </w:rPr>
        <w:t>without radiation, referred to as the CO (corrosion-only) region.</w:t>
      </w:r>
    </w:p>
    <w:p w14:paraId="08CB71DD" w14:textId="5F95FA51" w:rsidR="00E572BD" w:rsidRDefault="00A54812" w:rsidP="00BF7CD8">
      <w:pPr>
        <w:spacing w:line="360" w:lineRule="auto"/>
        <w:jc w:val="center"/>
        <w:rPr>
          <w:rFonts w:ascii="Times New Roman" w:hAnsi="Times New Roman" w:cs="Times New Roman"/>
          <w:sz w:val="24"/>
          <w:szCs w:val="24"/>
        </w:rPr>
      </w:pPr>
      <w:r w:rsidRPr="00A54812">
        <w:rPr>
          <w:rFonts w:ascii="Times New Roman" w:hAnsi="Times New Roman" w:cs="Times New Roman"/>
          <w:noProof/>
          <w:sz w:val="24"/>
          <w:szCs w:val="24"/>
        </w:rPr>
        <w:drawing>
          <wp:inline distT="0" distB="0" distL="0" distR="0" wp14:anchorId="17B0CC0C" wp14:editId="7BD95DC2">
            <wp:extent cx="5943600" cy="2404110"/>
            <wp:effectExtent l="0" t="0" r="0" b="0"/>
            <wp:docPr id="1156147018" name="Picture 1" descr="A diagram of a diagram of a b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47018" name="Picture 1" descr="A diagram of a diagram of a beam&#10;&#10;Description automatically generated with medium confidence"/>
                    <pic:cNvPicPr/>
                  </pic:nvPicPr>
                  <pic:blipFill>
                    <a:blip r:embed="rId9"/>
                    <a:stretch>
                      <a:fillRect/>
                    </a:stretch>
                  </pic:blipFill>
                  <pic:spPr>
                    <a:xfrm>
                      <a:off x="0" y="0"/>
                      <a:ext cx="5943600" cy="2404110"/>
                    </a:xfrm>
                    <a:prstGeom prst="rect">
                      <a:avLst/>
                    </a:prstGeom>
                  </pic:spPr>
                </pic:pic>
              </a:graphicData>
            </a:graphic>
          </wp:inline>
        </w:drawing>
      </w:r>
    </w:p>
    <w:p w14:paraId="4002A473" w14:textId="1C2F485C" w:rsidR="00E572BD" w:rsidRDefault="00E572BD" w:rsidP="00E572BD">
      <w:pPr>
        <w:spacing w:line="360" w:lineRule="auto"/>
        <w:jc w:val="both"/>
        <w:rPr>
          <w:rFonts w:ascii="Times New Roman" w:hAnsi="Times New Roman" w:cs="Times New Roman"/>
          <w:b/>
          <w:bCs/>
          <w:sz w:val="20"/>
          <w:szCs w:val="20"/>
        </w:rPr>
      </w:pPr>
      <w:r w:rsidRPr="00E572BD">
        <w:rPr>
          <w:rFonts w:ascii="Times New Roman" w:hAnsi="Times New Roman" w:cs="Times New Roman"/>
          <w:b/>
          <w:bCs/>
          <w:sz w:val="20"/>
          <w:szCs w:val="20"/>
        </w:rPr>
        <w:t xml:space="preserve">Fig. 2. </w:t>
      </w:r>
      <w:r w:rsidRPr="00E572BD">
        <w:rPr>
          <w:rFonts w:ascii="Times New Roman" w:hAnsi="Times New Roman" w:cs="Times New Roman"/>
          <w:sz w:val="20"/>
          <w:szCs w:val="20"/>
        </w:rPr>
        <w:t xml:space="preserve">Illustration of simultaneous radiation and corrosion of SS316L in liquid lead alloy. (a) The sample is exposed to the corrosion medium on one side, while </w:t>
      </w:r>
      <w:r w:rsidR="007748D3">
        <w:rPr>
          <w:rFonts w:ascii="Times New Roman" w:hAnsi="Times New Roman" w:cs="Times New Roman"/>
          <w:sz w:val="20"/>
          <w:szCs w:val="20"/>
        </w:rPr>
        <w:t xml:space="preserve">proton </w:t>
      </w:r>
      <w:r w:rsidRPr="00E572BD">
        <w:rPr>
          <w:rFonts w:ascii="Times New Roman" w:hAnsi="Times New Roman" w:cs="Times New Roman"/>
          <w:sz w:val="20"/>
          <w:szCs w:val="20"/>
        </w:rPr>
        <w:t>beam, confined in spot size</w:t>
      </w:r>
      <w:r w:rsidR="007748D3">
        <w:rPr>
          <w:rFonts w:ascii="Times New Roman" w:hAnsi="Times New Roman" w:cs="Times New Roman"/>
          <w:sz w:val="20"/>
          <w:szCs w:val="20"/>
        </w:rPr>
        <w:t xml:space="preserve"> of 5mm in diameter</w:t>
      </w:r>
      <w:r w:rsidRPr="00E572BD">
        <w:rPr>
          <w:rFonts w:ascii="Times New Roman" w:hAnsi="Times New Roman" w:cs="Times New Roman"/>
          <w:sz w:val="20"/>
          <w:szCs w:val="20"/>
        </w:rPr>
        <w:t xml:space="preserve"> by a Mo aperture, is introduced from the other side and penetrates throughout the sample. (b) </w:t>
      </w:r>
      <w:commentRangeStart w:id="3"/>
      <w:commentRangeStart w:id="4"/>
      <w:r w:rsidRPr="00E572BD">
        <w:rPr>
          <w:rFonts w:ascii="Times New Roman" w:hAnsi="Times New Roman" w:cs="Times New Roman"/>
          <w:sz w:val="20"/>
          <w:szCs w:val="20"/>
        </w:rPr>
        <w:t xml:space="preserve">SRIM calculation confirming the desired sample thickness within which fewer injected ions </w:t>
      </w:r>
      <w:r>
        <w:rPr>
          <w:rFonts w:ascii="Times New Roman" w:hAnsi="Times New Roman" w:cs="Times New Roman"/>
          <w:sz w:val="20"/>
          <w:szCs w:val="20"/>
        </w:rPr>
        <w:t>and uniform</w:t>
      </w:r>
      <w:r w:rsidRPr="00E572BD">
        <w:rPr>
          <w:rFonts w:ascii="Times New Roman" w:hAnsi="Times New Roman" w:cs="Times New Roman"/>
          <w:sz w:val="20"/>
          <w:szCs w:val="20"/>
        </w:rPr>
        <w:t xml:space="preserve"> radiation damage remain.</w:t>
      </w:r>
      <w:r>
        <w:rPr>
          <w:rFonts w:ascii="Times New Roman" w:hAnsi="Times New Roman" w:cs="Times New Roman"/>
          <w:b/>
          <w:bCs/>
          <w:sz w:val="20"/>
          <w:szCs w:val="20"/>
        </w:rPr>
        <w:t xml:space="preserve"> </w:t>
      </w:r>
      <w:commentRangeEnd w:id="3"/>
      <w:r w:rsidR="006C5607">
        <w:rPr>
          <w:rStyle w:val="CommentReference"/>
        </w:rPr>
        <w:commentReference w:id="3"/>
      </w:r>
      <w:commentRangeEnd w:id="4"/>
      <w:r w:rsidR="00A54812">
        <w:rPr>
          <w:rStyle w:val="CommentReference"/>
        </w:rPr>
        <w:commentReference w:id="4"/>
      </w:r>
    </w:p>
    <w:p w14:paraId="3331B449" w14:textId="409D58BB" w:rsidR="00E848D1" w:rsidRDefault="001B14EA" w:rsidP="00EC53C1">
      <w:pPr>
        <w:spacing w:line="360" w:lineRule="auto"/>
        <w:jc w:val="both"/>
        <w:rPr>
          <w:rFonts w:ascii="Times New Roman" w:hAnsi="Times New Roman" w:cs="Times New Roman"/>
          <w:sz w:val="24"/>
          <w:szCs w:val="24"/>
        </w:rPr>
      </w:pPr>
      <w:r w:rsidRPr="001B14EA">
        <w:rPr>
          <w:rFonts w:ascii="Times New Roman" w:hAnsi="Times New Roman" w:cs="Times New Roman"/>
          <w:sz w:val="24"/>
          <w:szCs w:val="24"/>
        </w:rPr>
        <w:lastRenderedPageBreak/>
        <w:t xml:space="preserve">To </w:t>
      </w:r>
      <w:r w:rsidR="00F0321E">
        <w:rPr>
          <w:rFonts w:ascii="Times New Roman" w:hAnsi="Times New Roman" w:cs="Times New Roman"/>
          <w:sz w:val="24"/>
          <w:szCs w:val="24"/>
        </w:rPr>
        <w:t>further achieve an ultra-</w:t>
      </w:r>
      <w:r w:rsidR="006C5607">
        <w:rPr>
          <w:rFonts w:ascii="Times New Roman" w:hAnsi="Times New Roman" w:cs="Times New Roman"/>
          <w:sz w:val="24"/>
          <w:szCs w:val="24"/>
        </w:rPr>
        <w:t xml:space="preserve">low </w:t>
      </w:r>
      <w:r w:rsidR="00F0321E">
        <w:rPr>
          <w:rFonts w:ascii="Times New Roman" w:hAnsi="Times New Roman" w:cs="Times New Roman"/>
          <w:sz w:val="24"/>
          <w:szCs w:val="24"/>
        </w:rPr>
        <w:t xml:space="preserve">oxygen level </w:t>
      </w:r>
      <w:r w:rsidRPr="001B14EA">
        <w:rPr>
          <w:rFonts w:ascii="Times New Roman" w:hAnsi="Times New Roman" w:cs="Times New Roman"/>
          <w:sz w:val="24"/>
          <w:szCs w:val="24"/>
        </w:rPr>
        <w:t xml:space="preserve">during the </w:t>
      </w:r>
      <w:r w:rsidR="007748D3">
        <w:rPr>
          <w:rFonts w:ascii="Times New Roman" w:hAnsi="Times New Roman" w:cs="Times New Roman"/>
          <w:sz w:val="24"/>
          <w:szCs w:val="24"/>
        </w:rPr>
        <w:t xml:space="preserve">simultaneous </w:t>
      </w:r>
      <w:r w:rsidRPr="001B14EA">
        <w:rPr>
          <w:rFonts w:ascii="Times New Roman" w:hAnsi="Times New Roman" w:cs="Times New Roman"/>
          <w:sz w:val="24"/>
          <w:szCs w:val="24"/>
        </w:rPr>
        <w:t>radiation</w:t>
      </w:r>
      <w:r w:rsidR="007748D3">
        <w:rPr>
          <w:rFonts w:ascii="Times New Roman" w:hAnsi="Times New Roman" w:cs="Times New Roman"/>
          <w:sz w:val="24"/>
          <w:szCs w:val="24"/>
        </w:rPr>
        <w:t xml:space="preserve"> and </w:t>
      </w:r>
      <w:r w:rsidRPr="001B14EA">
        <w:rPr>
          <w:rFonts w:ascii="Times New Roman" w:hAnsi="Times New Roman" w:cs="Times New Roman"/>
          <w:sz w:val="24"/>
          <w:szCs w:val="24"/>
        </w:rPr>
        <w:t xml:space="preserve">corrosion experiments, </w:t>
      </w:r>
      <w:r w:rsidR="00E10786">
        <w:rPr>
          <w:rFonts w:ascii="Times New Roman" w:hAnsi="Times New Roman" w:cs="Times New Roman"/>
          <w:sz w:val="24"/>
          <w:szCs w:val="24"/>
        </w:rPr>
        <w:t xml:space="preserve">non-volatile </w:t>
      </w:r>
      <w:r w:rsidRPr="001B14EA">
        <w:rPr>
          <w:rFonts w:ascii="Times New Roman" w:hAnsi="Times New Roman" w:cs="Times New Roman"/>
          <w:sz w:val="24"/>
          <w:szCs w:val="24"/>
        </w:rPr>
        <w:t xml:space="preserve">oxygen getters obtained from SAES Getters USA, Inc., with a nominal composition of 70 </w:t>
      </w:r>
      <w:proofErr w:type="spellStart"/>
      <w:r w:rsidRPr="001B14EA">
        <w:rPr>
          <w:rFonts w:ascii="Times New Roman" w:hAnsi="Times New Roman" w:cs="Times New Roman"/>
          <w:sz w:val="24"/>
          <w:szCs w:val="24"/>
        </w:rPr>
        <w:t>wt</w:t>
      </w:r>
      <w:proofErr w:type="spellEnd"/>
      <w:r w:rsidRPr="001B14EA">
        <w:rPr>
          <w:rFonts w:ascii="Times New Roman" w:hAnsi="Times New Roman" w:cs="Times New Roman"/>
          <w:sz w:val="24"/>
          <w:szCs w:val="24"/>
        </w:rPr>
        <w:t xml:space="preserve">% Zirconium, 24.6 </w:t>
      </w:r>
      <w:proofErr w:type="spellStart"/>
      <w:r w:rsidRPr="001B14EA">
        <w:rPr>
          <w:rFonts w:ascii="Times New Roman" w:hAnsi="Times New Roman" w:cs="Times New Roman"/>
          <w:sz w:val="24"/>
          <w:szCs w:val="24"/>
        </w:rPr>
        <w:t>wt</w:t>
      </w:r>
      <w:proofErr w:type="spellEnd"/>
      <w:r w:rsidRPr="001B14EA">
        <w:rPr>
          <w:rFonts w:ascii="Times New Roman" w:hAnsi="Times New Roman" w:cs="Times New Roman"/>
          <w:sz w:val="24"/>
          <w:szCs w:val="24"/>
        </w:rPr>
        <w:t xml:space="preserve">% Vanadium, and 5.4 </w:t>
      </w:r>
      <w:proofErr w:type="spellStart"/>
      <w:r w:rsidRPr="001B14EA">
        <w:rPr>
          <w:rFonts w:ascii="Times New Roman" w:hAnsi="Times New Roman" w:cs="Times New Roman"/>
          <w:sz w:val="24"/>
          <w:szCs w:val="24"/>
        </w:rPr>
        <w:t>wt</w:t>
      </w:r>
      <w:proofErr w:type="spellEnd"/>
      <w:r w:rsidRPr="001B14EA">
        <w:rPr>
          <w:rFonts w:ascii="Times New Roman" w:hAnsi="Times New Roman" w:cs="Times New Roman"/>
          <w:sz w:val="24"/>
          <w:szCs w:val="24"/>
        </w:rPr>
        <w:t xml:space="preserve">% Iron, were positioned in the front </w:t>
      </w:r>
      <w:r w:rsidR="00F0321E">
        <w:rPr>
          <w:rFonts w:ascii="Times New Roman" w:hAnsi="Times New Roman" w:cs="Times New Roman"/>
          <w:sz w:val="24"/>
          <w:szCs w:val="24"/>
        </w:rPr>
        <w:t xml:space="preserve">of sample </w:t>
      </w:r>
      <w:r w:rsidRPr="001B14EA">
        <w:rPr>
          <w:rFonts w:ascii="Times New Roman" w:hAnsi="Times New Roman" w:cs="Times New Roman"/>
          <w:sz w:val="24"/>
          <w:szCs w:val="24"/>
        </w:rPr>
        <w:t>with a hollow cylindrical</w:t>
      </w:r>
      <w:r w:rsidR="006C5607">
        <w:rPr>
          <w:rFonts w:ascii="Times New Roman" w:hAnsi="Times New Roman" w:cs="Times New Roman"/>
          <w:sz w:val="24"/>
          <w:szCs w:val="24"/>
        </w:rPr>
        <w:t xml:space="preserve"> cage</w:t>
      </w:r>
      <w:r w:rsidRPr="001B14EA">
        <w:rPr>
          <w:rFonts w:ascii="Times New Roman" w:hAnsi="Times New Roman" w:cs="Times New Roman"/>
          <w:sz w:val="24"/>
          <w:szCs w:val="24"/>
        </w:rPr>
        <w:t>.</w:t>
      </w:r>
      <w:r>
        <w:rPr>
          <w:rFonts w:ascii="Times New Roman" w:hAnsi="Times New Roman" w:cs="Times New Roman"/>
          <w:sz w:val="24"/>
          <w:szCs w:val="24"/>
        </w:rPr>
        <w:t xml:space="preserve"> </w:t>
      </w:r>
      <w:r w:rsidR="00C01921" w:rsidRPr="00C01921">
        <w:rPr>
          <w:rFonts w:ascii="Times New Roman" w:hAnsi="Times New Roman" w:cs="Times New Roman"/>
          <w:sz w:val="24"/>
          <w:szCs w:val="24"/>
        </w:rPr>
        <w:t xml:space="preserve">The assembly of the setup was completed in the glovebox to guarantee that the </w:t>
      </w:r>
      <w:r w:rsidR="00C01921">
        <w:rPr>
          <w:rFonts w:ascii="Times New Roman" w:hAnsi="Times New Roman" w:cs="Times New Roman"/>
          <w:sz w:val="24"/>
          <w:szCs w:val="24"/>
        </w:rPr>
        <w:t>housing</w:t>
      </w:r>
      <w:r w:rsidR="00C01921" w:rsidRPr="00C01921">
        <w:rPr>
          <w:rFonts w:ascii="Times New Roman" w:hAnsi="Times New Roman" w:cs="Times New Roman"/>
          <w:sz w:val="24"/>
          <w:szCs w:val="24"/>
        </w:rPr>
        <w:t xml:space="preserve"> achieved a vacuum-tight seal.</w:t>
      </w:r>
      <w:r w:rsidR="00C01921">
        <w:rPr>
          <w:rFonts w:ascii="Times New Roman" w:hAnsi="Times New Roman" w:cs="Times New Roman"/>
          <w:sz w:val="24"/>
          <w:szCs w:val="24"/>
        </w:rPr>
        <w:t xml:space="preserve"> </w:t>
      </w:r>
      <w:r w:rsidRPr="001B14EA">
        <w:rPr>
          <w:rFonts w:ascii="Times New Roman" w:hAnsi="Times New Roman" w:cs="Times New Roman"/>
          <w:sz w:val="24"/>
          <w:szCs w:val="24"/>
        </w:rPr>
        <w:t xml:space="preserve">Subsequently, the assembly was transferred from the glovebox to the beamline, connecting to a 1.7 MeV Tandem accelerator via a </w:t>
      </w:r>
      <w:proofErr w:type="spellStart"/>
      <w:r w:rsidRPr="001B14EA">
        <w:rPr>
          <w:rFonts w:ascii="Times New Roman" w:hAnsi="Times New Roman" w:cs="Times New Roman"/>
          <w:sz w:val="24"/>
          <w:szCs w:val="24"/>
        </w:rPr>
        <w:t>Conflat</w:t>
      </w:r>
      <w:proofErr w:type="spellEnd"/>
      <w:r w:rsidRPr="001B14EA">
        <w:rPr>
          <w:rFonts w:ascii="Times New Roman" w:hAnsi="Times New Roman" w:cs="Times New Roman"/>
          <w:sz w:val="24"/>
          <w:szCs w:val="24"/>
        </w:rPr>
        <w:t xml:space="preserve"> flange. The interior of the housing was then evacuated using a vacuum pump to achieve a vacuum level around 10</w:t>
      </w:r>
      <w:r w:rsidRPr="001B14EA">
        <w:rPr>
          <w:rFonts w:ascii="Times New Roman" w:hAnsi="Times New Roman" w:cs="Times New Roman"/>
          <w:sz w:val="24"/>
          <w:szCs w:val="24"/>
          <w:vertAlign w:val="superscript"/>
        </w:rPr>
        <w:t>-6</w:t>
      </w:r>
      <w:r w:rsidRPr="001B14EA">
        <w:rPr>
          <w:rFonts w:ascii="Times New Roman" w:hAnsi="Times New Roman" w:cs="Times New Roman"/>
          <w:sz w:val="24"/>
          <w:szCs w:val="24"/>
        </w:rPr>
        <w:t xml:space="preserve"> Torr</w:t>
      </w:r>
      <w:r w:rsidR="00EC53C1">
        <w:rPr>
          <w:rFonts w:ascii="Times New Roman" w:hAnsi="Times New Roman" w:cs="Times New Roman" w:hint="eastAsia"/>
          <w:sz w:val="24"/>
          <w:szCs w:val="24"/>
        </w:rPr>
        <w:t>,</w:t>
      </w:r>
      <w:r w:rsidR="00EC53C1">
        <w:rPr>
          <w:rFonts w:ascii="Times New Roman" w:hAnsi="Times New Roman" w:cs="Times New Roman"/>
          <w:sz w:val="24"/>
          <w:szCs w:val="24"/>
        </w:rPr>
        <w:t xml:space="preserve"> read by</w:t>
      </w:r>
      <w:r w:rsidRPr="001B14EA">
        <w:rPr>
          <w:rFonts w:ascii="Times New Roman" w:hAnsi="Times New Roman" w:cs="Times New Roman"/>
          <w:sz w:val="24"/>
          <w:szCs w:val="24"/>
        </w:rPr>
        <w:t xml:space="preserve"> </w:t>
      </w:r>
      <w:r w:rsidR="006C5607">
        <w:rPr>
          <w:rFonts w:ascii="Times New Roman" w:hAnsi="Times New Roman" w:cs="Times New Roman"/>
          <w:sz w:val="24"/>
          <w:szCs w:val="24"/>
        </w:rPr>
        <w:t xml:space="preserve">an </w:t>
      </w:r>
      <w:r w:rsidR="008B3693">
        <w:rPr>
          <w:rFonts w:ascii="Times New Roman" w:hAnsi="Times New Roman" w:cs="Times New Roman"/>
          <w:sz w:val="24"/>
          <w:szCs w:val="24"/>
        </w:rPr>
        <w:t>ion gauge</w:t>
      </w:r>
      <w:r w:rsidR="00EC53C1">
        <w:rPr>
          <w:rFonts w:ascii="Times New Roman" w:hAnsi="Times New Roman" w:cs="Times New Roman"/>
          <w:sz w:val="24"/>
          <w:szCs w:val="24"/>
        </w:rPr>
        <w:t xml:space="preserve">. </w:t>
      </w:r>
      <w:r w:rsidR="00EC53C1" w:rsidRPr="00EC53C1">
        <w:rPr>
          <w:rFonts w:ascii="Times New Roman" w:hAnsi="Times New Roman" w:cs="Times New Roman"/>
          <w:sz w:val="24"/>
          <w:szCs w:val="24"/>
        </w:rPr>
        <w:t>The temperature of the corrosion cell was gradually increased using a heater enclosing the corrosion cell. Initially, it was raised to 300°C, then to 500°C, and finally reached 675°C within approximately 1</w:t>
      </w:r>
      <w:r w:rsidR="007748D3">
        <w:rPr>
          <w:rFonts w:ascii="Times New Roman" w:hAnsi="Times New Roman" w:cs="Times New Roman"/>
          <w:sz w:val="24"/>
          <w:szCs w:val="24"/>
        </w:rPr>
        <w:t xml:space="preserve"> </w:t>
      </w:r>
      <w:r w:rsidR="00EC53C1" w:rsidRPr="00EC53C1">
        <w:rPr>
          <w:rFonts w:ascii="Times New Roman" w:hAnsi="Times New Roman" w:cs="Times New Roman"/>
          <w:sz w:val="24"/>
          <w:szCs w:val="24"/>
        </w:rPr>
        <w:t>hour in total.</w:t>
      </w:r>
      <w:r w:rsidR="00EC53C1">
        <w:rPr>
          <w:rFonts w:ascii="Times New Roman" w:hAnsi="Times New Roman" w:cs="Times New Roman"/>
          <w:sz w:val="24"/>
          <w:szCs w:val="24"/>
        </w:rPr>
        <w:t xml:space="preserve"> </w:t>
      </w:r>
      <w:r w:rsidRPr="001B14EA">
        <w:rPr>
          <w:rFonts w:ascii="Times New Roman" w:hAnsi="Times New Roman" w:cs="Times New Roman"/>
          <w:sz w:val="24"/>
          <w:szCs w:val="24"/>
        </w:rPr>
        <w:t xml:space="preserve">The final </w:t>
      </w:r>
      <w:r>
        <w:rPr>
          <w:rFonts w:ascii="Times New Roman" w:hAnsi="Times New Roman" w:cs="Times New Roman"/>
          <w:sz w:val="24"/>
          <w:szCs w:val="24"/>
        </w:rPr>
        <w:t>vacuum level</w:t>
      </w:r>
      <w:r w:rsidRPr="001B14EA">
        <w:rPr>
          <w:rFonts w:ascii="Times New Roman" w:hAnsi="Times New Roman" w:cs="Times New Roman"/>
          <w:sz w:val="24"/>
          <w:szCs w:val="24"/>
        </w:rPr>
        <w:t xml:space="preserve"> at 675°C was measured to be around 10</w:t>
      </w:r>
      <w:r w:rsidRPr="001B14EA">
        <w:rPr>
          <w:rFonts w:ascii="Times New Roman" w:hAnsi="Times New Roman" w:cs="Times New Roman"/>
          <w:sz w:val="24"/>
          <w:szCs w:val="24"/>
          <w:vertAlign w:val="superscript"/>
        </w:rPr>
        <w:t>-6</w:t>
      </w:r>
      <w:r w:rsidRPr="001B14EA">
        <w:rPr>
          <w:rFonts w:ascii="Times New Roman" w:hAnsi="Times New Roman" w:cs="Times New Roman"/>
          <w:sz w:val="24"/>
          <w:szCs w:val="24"/>
        </w:rPr>
        <w:t xml:space="preserve"> Torr.</w:t>
      </w:r>
      <w:r>
        <w:rPr>
          <w:rFonts w:ascii="Times New Roman" w:hAnsi="Times New Roman" w:cs="Times New Roman"/>
          <w:sz w:val="24"/>
          <w:szCs w:val="24"/>
        </w:rPr>
        <w:t xml:space="preserve"> </w:t>
      </w:r>
      <w:r w:rsidRPr="001B14EA">
        <w:rPr>
          <w:rFonts w:ascii="Times New Roman" w:hAnsi="Times New Roman" w:cs="Times New Roman"/>
          <w:sz w:val="24"/>
          <w:szCs w:val="24"/>
        </w:rPr>
        <w:t xml:space="preserve">The experiment ran for 4 hours and 8 hours, respectively. Radiation was unblocked once the temperature reached 675°C, with the beam having a current of approximately 80 </w:t>
      </w:r>
      <w:proofErr w:type="spellStart"/>
      <w:r w:rsidRPr="001B14EA">
        <w:rPr>
          <w:rFonts w:ascii="Times New Roman" w:hAnsi="Times New Roman" w:cs="Times New Roman"/>
          <w:sz w:val="24"/>
          <w:szCs w:val="24"/>
        </w:rPr>
        <w:t>nA</w:t>
      </w:r>
      <w:proofErr w:type="spellEnd"/>
      <w:r w:rsidRPr="001B14EA">
        <w:rPr>
          <w:rFonts w:ascii="Times New Roman" w:hAnsi="Times New Roman" w:cs="Times New Roman"/>
          <w:sz w:val="24"/>
          <w:szCs w:val="24"/>
        </w:rPr>
        <w:t xml:space="preserve"> striking the sample within a 5 mm</w:t>
      </w:r>
      <w:r w:rsidR="007748D3">
        <w:rPr>
          <w:rFonts w:ascii="Times New Roman" w:hAnsi="Times New Roman" w:cs="Times New Roman"/>
          <w:sz w:val="24"/>
          <w:szCs w:val="24"/>
        </w:rPr>
        <w:t>-diameter</w:t>
      </w:r>
      <w:r w:rsidRPr="001B14EA">
        <w:rPr>
          <w:rFonts w:ascii="Times New Roman" w:hAnsi="Times New Roman" w:cs="Times New Roman"/>
          <w:sz w:val="24"/>
          <w:szCs w:val="24"/>
        </w:rPr>
        <w:t xml:space="preserve"> circle.</w:t>
      </w:r>
    </w:p>
    <w:p w14:paraId="5866E190" w14:textId="77777777" w:rsidR="003C5203" w:rsidRDefault="003C5203" w:rsidP="003C5203">
      <w:pPr>
        <w:spacing w:line="360" w:lineRule="auto"/>
        <w:rPr>
          <w:rFonts w:ascii="Times New Roman" w:hAnsi="Times New Roman" w:cs="Times New Roman"/>
          <w:sz w:val="24"/>
          <w:szCs w:val="24"/>
        </w:rPr>
      </w:pPr>
    </w:p>
    <w:p w14:paraId="619A901C" w14:textId="59AE386C" w:rsidR="005C0B6C" w:rsidRDefault="00B46010"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2.2 </w:t>
      </w:r>
      <w:r w:rsidR="000A040D">
        <w:rPr>
          <w:rFonts w:ascii="Times New Roman" w:hAnsi="Times New Roman" w:cs="Times New Roman"/>
          <w:b/>
          <w:bCs/>
          <w:sz w:val="24"/>
          <w:szCs w:val="24"/>
        </w:rPr>
        <w:t>C</w:t>
      </w:r>
      <w:r>
        <w:rPr>
          <w:rFonts w:ascii="Times New Roman" w:hAnsi="Times New Roman" w:cs="Times New Roman"/>
          <w:b/>
          <w:bCs/>
          <w:sz w:val="24"/>
          <w:szCs w:val="24"/>
        </w:rPr>
        <w:t xml:space="preserve">haracterization and statistical analysis </w:t>
      </w:r>
    </w:p>
    <w:p w14:paraId="1269BE55" w14:textId="0F149138" w:rsidR="005C6302" w:rsidRDefault="00074DC6" w:rsidP="00A1331A">
      <w:pPr>
        <w:spacing w:line="360" w:lineRule="auto"/>
        <w:jc w:val="both"/>
        <w:rPr>
          <w:rFonts w:ascii="Times New Roman" w:hAnsi="Times New Roman" w:cs="Times New Roman"/>
          <w:sz w:val="24"/>
          <w:szCs w:val="24"/>
        </w:rPr>
      </w:pPr>
      <w:r w:rsidRPr="00074DC6">
        <w:rPr>
          <w:rFonts w:ascii="Times New Roman" w:hAnsi="Times New Roman" w:cs="Times New Roman"/>
          <w:sz w:val="24"/>
          <w:szCs w:val="24"/>
        </w:rPr>
        <w:t xml:space="preserve">After the simultaneous radiation and corrosion experiments, the corrosion cell was disassembled from the vacuum housing in the glovebox. As the sample foil was adhered to the solidified lead, the corrosion cell was reheated to around 400 °C for </w:t>
      </w:r>
      <w:r w:rsidR="00AF0B91">
        <w:rPr>
          <w:rFonts w:ascii="Times New Roman" w:hAnsi="Times New Roman" w:cs="Times New Roman"/>
          <w:sz w:val="24"/>
          <w:szCs w:val="24"/>
        </w:rPr>
        <w:t>4</w:t>
      </w:r>
      <w:r w:rsidRPr="00074DC6">
        <w:rPr>
          <w:rFonts w:ascii="Times New Roman" w:hAnsi="Times New Roman" w:cs="Times New Roman"/>
          <w:sz w:val="24"/>
          <w:szCs w:val="24"/>
        </w:rPr>
        <w:t xml:space="preserve">0 minutes to remelt the lead, allowing the liquid lead to drop through a pre-drilled hole </w:t>
      </w:r>
      <w:proofErr w:type="gramStart"/>
      <w:r w:rsidRPr="00074DC6">
        <w:rPr>
          <w:rFonts w:ascii="Times New Roman" w:hAnsi="Times New Roman" w:cs="Times New Roman"/>
          <w:sz w:val="24"/>
          <w:szCs w:val="24"/>
        </w:rPr>
        <w:t>on</w:t>
      </w:r>
      <w:proofErr w:type="gramEnd"/>
      <w:r w:rsidRPr="00074DC6">
        <w:rPr>
          <w:rFonts w:ascii="Times New Roman" w:hAnsi="Times New Roman" w:cs="Times New Roman"/>
          <w:sz w:val="24"/>
          <w:szCs w:val="24"/>
        </w:rPr>
        <w:t xml:space="preserve"> the upper part of the cell. Following the removal of the sample, it was cut vertically, as depicted in Fig. 3(a), along the center to ensure that both RAC regions and CO regions were included.</w:t>
      </w:r>
      <w:r>
        <w:rPr>
          <w:rFonts w:ascii="Times New Roman" w:hAnsi="Times New Roman" w:cs="Times New Roman"/>
          <w:sz w:val="24"/>
          <w:szCs w:val="24"/>
        </w:rPr>
        <w:t xml:space="preserve"> </w:t>
      </w:r>
      <w:r w:rsidRPr="00074DC6">
        <w:rPr>
          <w:rFonts w:ascii="Times New Roman" w:hAnsi="Times New Roman" w:cs="Times New Roman"/>
          <w:sz w:val="24"/>
          <w:szCs w:val="24"/>
        </w:rPr>
        <w:t xml:space="preserve">One part of the sample was used for cross-section analysis, while the other part was utilized for surface analysis. The cross sections </w:t>
      </w:r>
      <w:r w:rsidR="004F4DF1">
        <w:rPr>
          <w:rFonts w:ascii="Times New Roman" w:hAnsi="Times New Roman" w:cs="Times New Roman"/>
          <w:sz w:val="24"/>
          <w:szCs w:val="24"/>
        </w:rPr>
        <w:t xml:space="preserve">both at RAC and </w:t>
      </w:r>
      <w:r w:rsidR="00E10786">
        <w:rPr>
          <w:rFonts w:ascii="Times New Roman" w:hAnsi="Times New Roman" w:cs="Times New Roman"/>
          <w:sz w:val="24"/>
          <w:szCs w:val="24"/>
        </w:rPr>
        <w:t xml:space="preserve">CO </w:t>
      </w:r>
      <w:r w:rsidR="004F4DF1">
        <w:rPr>
          <w:rFonts w:ascii="Times New Roman" w:hAnsi="Times New Roman" w:cs="Times New Roman"/>
          <w:sz w:val="24"/>
          <w:szCs w:val="24"/>
        </w:rPr>
        <w:t xml:space="preserve">regions </w:t>
      </w:r>
      <w:r w:rsidRPr="00074DC6">
        <w:rPr>
          <w:rFonts w:ascii="Times New Roman" w:hAnsi="Times New Roman" w:cs="Times New Roman"/>
          <w:sz w:val="24"/>
          <w:szCs w:val="24"/>
        </w:rPr>
        <w:t xml:space="preserve">were obtained with a JEOL SM-Z04004T argon ion polisher at a voltage of 6 kV and a beam current of around 140 </w:t>
      </w:r>
      <w:proofErr w:type="spellStart"/>
      <w:r w:rsidRPr="00074DC6">
        <w:rPr>
          <w:rFonts w:ascii="Times New Roman" w:hAnsi="Times New Roman" w:cs="Times New Roman"/>
          <w:sz w:val="24"/>
          <w:szCs w:val="24"/>
        </w:rPr>
        <w:t>μA</w:t>
      </w:r>
      <w:proofErr w:type="spellEnd"/>
      <w:r w:rsidR="00406548">
        <w:rPr>
          <w:rFonts w:ascii="Times New Roman" w:hAnsi="Times New Roman" w:cs="Times New Roman" w:hint="eastAsia"/>
          <w:sz w:val="24"/>
          <w:szCs w:val="24"/>
        </w:rPr>
        <w:t xml:space="preserve">, as </w:t>
      </w:r>
      <w:r w:rsidR="00406548">
        <w:rPr>
          <w:rFonts w:ascii="Times New Roman" w:hAnsi="Times New Roman" w:cs="Times New Roman"/>
          <w:sz w:val="24"/>
          <w:szCs w:val="24"/>
        </w:rPr>
        <w:t>shown</w:t>
      </w:r>
      <w:r w:rsidR="00406548">
        <w:rPr>
          <w:rFonts w:ascii="Times New Roman" w:hAnsi="Times New Roman" w:cs="Times New Roman" w:hint="eastAsia"/>
          <w:sz w:val="24"/>
          <w:szCs w:val="24"/>
        </w:rPr>
        <w:t xml:space="preserve"> </w:t>
      </w:r>
      <w:r w:rsidR="00406548" w:rsidRPr="00074DC6">
        <w:rPr>
          <w:rFonts w:ascii="Times New Roman" w:hAnsi="Times New Roman" w:cs="Times New Roman"/>
          <w:sz w:val="24"/>
          <w:szCs w:val="24"/>
        </w:rPr>
        <w:t>in Fig. 3(a)</w:t>
      </w:r>
      <w:r w:rsidRPr="00074DC6">
        <w:rPr>
          <w:rFonts w:ascii="Times New Roman" w:hAnsi="Times New Roman" w:cs="Times New Roman"/>
          <w:sz w:val="24"/>
          <w:szCs w:val="24"/>
        </w:rPr>
        <w:t xml:space="preserve">. </w:t>
      </w:r>
      <w:r w:rsidR="00406548">
        <w:rPr>
          <w:rFonts w:ascii="Times New Roman" w:hAnsi="Times New Roman" w:cs="Times New Roman" w:hint="eastAsia"/>
          <w:sz w:val="24"/>
          <w:szCs w:val="24"/>
        </w:rPr>
        <w:t>Thus,</w:t>
      </w:r>
      <w:r w:rsidRPr="00074DC6">
        <w:rPr>
          <w:rFonts w:ascii="Times New Roman" w:hAnsi="Times New Roman" w:cs="Times New Roman"/>
          <w:sz w:val="24"/>
          <w:szCs w:val="24"/>
        </w:rPr>
        <w:t xml:space="preserve"> </w:t>
      </w:r>
      <w:r w:rsidR="00406548">
        <w:rPr>
          <w:rFonts w:ascii="Times New Roman" w:hAnsi="Times New Roman" w:cs="Times New Roman" w:hint="eastAsia"/>
          <w:sz w:val="24"/>
          <w:szCs w:val="24"/>
        </w:rPr>
        <w:t xml:space="preserve">a </w:t>
      </w:r>
      <w:r w:rsidRPr="00074DC6">
        <w:rPr>
          <w:rFonts w:ascii="Times New Roman" w:hAnsi="Times New Roman" w:cs="Times New Roman"/>
          <w:sz w:val="24"/>
          <w:szCs w:val="24"/>
        </w:rPr>
        <w:t xml:space="preserve">cross section with a width of 1 mm was prepared by polishing for approximately 1 hour and 10 minutes. Surface and cross-section images were captured using a Zeiss Gemini 450 field emission Scanning Electron Microscopy (SEM) in backscattering </w:t>
      </w:r>
      <w:r w:rsidR="00406548">
        <w:rPr>
          <w:rFonts w:ascii="Times New Roman" w:hAnsi="Times New Roman" w:cs="Times New Roman"/>
          <w:sz w:val="24"/>
          <w:szCs w:val="24"/>
        </w:rPr>
        <w:t>electron</w:t>
      </w:r>
      <w:r w:rsidR="00406548">
        <w:rPr>
          <w:rFonts w:ascii="Times New Roman" w:hAnsi="Times New Roman" w:cs="Times New Roman" w:hint="eastAsia"/>
          <w:sz w:val="24"/>
          <w:szCs w:val="24"/>
        </w:rPr>
        <w:t xml:space="preserve"> </w:t>
      </w:r>
      <w:r w:rsidRPr="00074DC6">
        <w:rPr>
          <w:rFonts w:ascii="Times New Roman" w:hAnsi="Times New Roman" w:cs="Times New Roman"/>
          <w:sz w:val="24"/>
          <w:szCs w:val="24"/>
        </w:rPr>
        <w:t>mode.</w:t>
      </w:r>
    </w:p>
    <w:p w14:paraId="0161D624" w14:textId="5E0A003D" w:rsidR="00F060D1" w:rsidRPr="00F060D1" w:rsidRDefault="00F060D1" w:rsidP="00F060D1">
      <w:pPr>
        <w:spacing w:line="360" w:lineRule="auto"/>
        <w:jc w:val="both"/>
        <w:rPr>
          <w:rFonts w:ascii="Times New Roman" w:hAnsi="Times New Roman" w:cs="Times New Roman"/>
          <w:sz w:val="24"/>
          <w:szCs w:val="24"/>
        </w:rPr>
      </w:pPr>
      <w:r w:rsidRPr="00F060D1">
        <w:rPr>
          <w:rFonts w:ascii="Times New Roman" w:hAnsi="Times New Roman" w:cs="Times New Roman"/>
          <w:sz w:val="24"/>
          <w:szCs w:val="24"/>
        </w:rPr>
        <w:t xml:space="preserve">The SEM images from each cross-section region were captured at the same magnification and taken sequentially. This set of images was then stitched together in sequence using Fiji </w:t>
      </w:r>
      <w:r w:rsidR="00862269">
        <w:rPr>
          <w:rFonts w:ascii="Times New Roman" w:hAnsi="Times New Roman" w:cs="Times New Roman"/>
          <w:sz w:val="24"/>
          <w:szCs w:val="24"/>
        </w:rPr>
        <w:fldChar w:fldCharType="begin">
          <w:fldData xml:space="preserve">PEVuZE5vdGU+PENpdGU+PEF1dGhvcj5TY2hpbmRlbGluPC9BdXRob3I+PFllYXI+MjAxMjwvWWVh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</w:fldData>
        </w:fldChar>
      </w:r>
      <w:r w:rsidR="00FF31BE">
        <w:rPr>
          <w:rFonts w:ascii="Times New Roman" w:hAnsi="Times New Roman" w:cs="Times New Roman"/>
          <w:sz w:val="24"/>
          <w:szCs w:val="24"/>
        </w:rPr>
        <w:instrText xml:space="preserve"> ADDIN EN.CITE </w:instrText>
      </w:r>
      <w:r w:rsidR="00FF31BE">
        <w:rPr>
          <w:rFonts w:ascii="Times New Roman" w:hAnsi="Times New Roman" w:cs="Times New Roman"/>
          <w:sz w:val="24"/>
          <w:szCs w:val="24"/>
        </w:rPr>
        <w:fldChar w:fldCharType="begin">
          <w:fldData xml:space="preserve">PEVuZE5vdGU+PENpdGU+PEF1dGhvcj5TY2hpbmRlbGluPC9BdXRob3I+PFllYXI+MjAxMjwvWWVh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</w:fldData>
        </w:fldChar>
      </w:r>
      <w:r w:rsidR="00FF31BE">
        <w:rPr>
          <w:rFonts w:ascii="Times New Roman" w:hAnsi="Times New Roman" w:cs="Times New Roman"/>
          <w:sz w:val="24"/>
          <w:szCs w:val="24"/>
        </w:rPr>
        <w:instrText xml:space="preserve"> ADDIN EN.CITE.DATA </w:instrText>
      </w:r>
      <w:r w:rsidR="00FF31BE">
        <w:rPr>
          <w:rFonts w:ascii="Times New Roman" w:hAnsi="Times New Roman" w:cs="Times New Roman"/>
          <w:sz w:val="24"/>
          <w:szCs w:val="24"/>
        </w:rPr>
      </w:r>
      <w:r w:rsidR="00FF31BE">
        <w:rPr>
          <w:rFonts w:ascii="Times New Roman" w:hAnsi="Times New Roman" w:cs="Times New Roman"/>
          <w:sz w:val="24"/>
          <w:szCs w:val="24"/>
        </w:rPr>
        <w:fldChar w:fldCharType="end"/>
      </w:r>
      <w:r w:rsidR="00862269">
        <w:rPr>
          <w:rFonts w:ascii="Times New Roman" w:hAnsi="Times New Roman" w:cs="Times New Roman"/>
          <w:sz w:val="24"/>
          <w:szCs w:val="24"/>
        </w:rPr>
      </w:r>
      <w:r w:rsidR="00862269">
        <w:rPr>
          <w:rFonts w:ascii="Times New Roman" w:hAnsi="Times New Roman" w:cs="Times New Roman"/>
          <w:sz w:val="24"/>
          <w:szCs w:val="24"/>
        </w:rPr>
        <w:fldChar w:fldCharType="separate"/>
      </w:r>
      <w:r w:rsidR="00FF31BE">
        <w:rPr>
          <w:rFonts w:ascii="Times New Roman" w:hAnsi="Times New Roman" w:cs="Times New Roman"/>
          <w:noProof/>
          <w:sz w:val="24"/>
          <w:szCs w:val="24"/>
        </w:rPr>
        <w:t>[29]</w:t>
      </w:r>
      <w:r w:rsidR="00862269">
        <w:rPr>
          <w:rFonts w:ascii="Times New Roman" w:hAnsi="Times New Roman" w:cs="Times New Roman"/>
          <w:sz w:val="24"/>
          <w:szCs w:val="24"/>
        </w:rPr>
        <w:fldChar w:fldCharType="end"/>
      </w:r>
      <w:r w:rsidRPr="00F060D1">
        <w:rPr>
          <w:rFonts w:ascii="Times New Roman" w:hAnsi="Times New Roman" w:cs="Times New Roman"/>
          <w:sz w:val="24"/>
          <w:szCs w:val="24"/>
        </w:rPr>
        <w:t xml:space="preserve">. </w:t>
      </w:r>
      <w:r w:rsidR="005A732D">
        <w:rPr>
          <w:rFonts w:ascii="Times New Roman" w:hAnsi="Times New Roman" w:cs="Times New Roman"/>
          <w:sz w:val="24"/>
          <w:szCs w:val="24"/>
        </w:rPr>
        <w:t>The</w:t>
      </w:r>
      <w:r w:rsidRPr="00F060D1">
        <w:rPr>
          <w:rFonts w:ascii="Times New Roman" w:hAnsi="Times New Roman" w:cs="Times New Roman"/>
          <w:sz w:val="24"/>
          <w:szCs w:val="24"/>
        </w:rPr>
        <w:t xml:space="preserve"> stitched image</w:t>
      </w:r>
      <w:r w:rsidR="005A732D">
        <w:rPr>
          <w:rFonts w:ascii="Times New Roman" w:hAnsi="Times New Roman" w:cs="Times New Roman"/>
          <w:sz w:val="24"/>
          <w:szCs w:val="24"/>
        </w:rPr>
        <w:t xml:space="preserve"> then</w:t>
      </w:r>
      <w:r w:rsidRPr="00F060D1">
        <w:rPr>
          <w:rFonts w:ascii="Times New Roman" w:hAnsi="Times New Roman" w:cs="Times New Roman"/>
          <w:sz w:val="24"/>
          <w:szCs w:val="24"/>
        </w:rPr>
        <w:t xml:space="preserve"> was straightened and cropped to correspond to a width of 1 mm. </w:t>
      </w:r>
      <w:r w:rsidR="005F1DFC" w:rsidRPr="005F1DFC">
        <w:rPr>
          <w:rFonts w:ascii="Times New Roman" w:hAnsi="Times New Roman" w:cs="Times New Roman"/>
          <w:sz w:val="24"/>
          <w:szCs w:val="24"/>
        </w:rPr>
        <w:t xml:space="preserve">A binary </w:t>
      </w:r>
      <w:r w:rsidR="005F1DFC" w:rsidRPr="005F1DFC">
        <w:rPr>
          <w:rFonts w:ascii="Times New Roman" w:hAnsi="Times New Roman" w:cs="Times New Roman"/>
          <w:sz w:val="24"/>
          <w:szCs w:val="24"/>
        </w:rPr>
        <w:lastRenderedPageBreak/>
        <w:t>process using the auto-threshold function in Fiji was applied, with the auto-threshold selected to achieve the best possible resolution of the bright contrast areas corresponding to lead penetration locations.</w:t>
      </w:r>
      <w:r w:rsidR="005F1DFC">
        <w:rPr>
          <w:rFonts w:ascii="Times New Roman" w:hAnsi="Times New Roman" w:cs="Times New Roman" w:hint="eastAsia"/>
          <w:sz w:val="24"/>
          <w:szCs w:val="24"/>
        </w:rPr>
        <w:t xml:space="preserve"> </w:t>
      </w:r>
      <w:r w:rsidRPr="00F060D1">
        <w:rPr>
          <w:rFonts w:ascii="Times New Roman" w:hAnsi="Times New Roman" w:cs="Times New Roman"/>
          <w:sz w:val="24"/>
          <w:szCs w:val="24"/>
        </w:rPr>
        <w:t xml:space="preserve">To address the </w:t>
      </w:r>
      <w:r w:rsidR="00D87F4E" w:rsidRPr="005B6D25">
        <w:rPr>
          <w:rFonts w:ascii="Times New Roman" w:hAnsi="Times New Roman" w:cs="Times New Roman" w:hint="eastAsia"/>
          <w:color w:val="FF0000"/>
          <w:sz w:val="24"/>
          <w:szCs w:val="24"/>
        </w:rPr>
        <w:t>puddle</w:t>
      </w:r>
      <w:commentRangeStart w:id="5"/>
      <w:commentRangeStart w:id="6"/>
      <w:r w:rsidR="00D87F4E" w:rsidRPr="005B6D25">
        <w:rPr>
          <w:rFonts w:ascii="Times New Roman" w:hAnsi="Times New Roman" w:cs="Times New Roman"/>
          <w:color w:val="FF0000"/>
          <w:sz w:val="24"/>
          <w:szCs w:val="24"/>
        </w:rPr>
        <w:t xml:space="preserve">-like </w:t>
      </w:r>
      <w:commentRangeEnd w:id="5"/>
      <w:r w:rsidR="00DF782C" w:rsidRPr="005B6D25">
        <w:rPr>
          <w:rStyle w:val="CommentReference"/>
          <w:color w:val="FF0000"/>
        </w:rPr>
        <w:commentReference w:id="5"/>
      </w:r>
      <w:commentRangeEnd w:id="6"/>
      <w:r w:rsidR="00D87F4E" w:rsidRPr="005B6D25">
        <w:rPr>
          <w:rStyle w:val="CommentReference"/>
          <w:color w:val="FF0000"/>
        </w:rPr>
        <w:commentReference w:id="6"/>
      </w:r>
      <w:r w:rsidRPr="00F060D1">
        <w:rPr>
          <w:rFonts w:ascii="Times New Roman" w:hAnsi="Times New Roman" w:cs="Times New Roman"/>
          <w:sz w:val="24"/>
          <w:szCs w:val="24"/>
        </w:rPr>
        <w:t>empty spaces on the sample surface caused by the spallation of lead, artificial re-filling was performed. Additionally, contaminants and artifacts from cross-section polishing along the argon beam-facing side of the foil were removed by comparison with the original SEM images.</w:t>
      </w:r>
    </w:p>
    <w:p w14:paraId="7DE0AACD" w14:textId="625F4B16" w:rsidR="00FA6A7A" w:rsidRDefault="00520473" w:rsidP="00FA6A7A">
      <w:pPr>
        <w:spacing w:line="360" w:lineRule="auto"/>
        <w:jc w:val="both"/>
        <w:rPr>
          <w:noProof/>
        </w:rPr>
      </w:pPr>
      <w:r w:rsidRPr="00520473">
        <w:rPr>
          <w:rFonts w:ascii="Times New Roman" w:hAnsi="Times New Roman" w:cs="Times New Roman"/>
          <w:sz w:val="24"/>
          <w:szCs w:val="24"/>
        </w:rPr>
        <w:t xml:space="preserve">Subsequently, as illustrated in Fig. 3(b), each stitched image was segmented into over 20k pixel rows. For every row, the entire pixels with a gray value greater than </w:t>
      </w:r>
      <w:r w:rsidR="003E0BE7">
        <w:rPr>
          <w:rFonts w:ascii="Times New Roman" w:hAnsi="Times New Roman" w:cs="Times New Roman"/>
          <w:sz w:val="24"/>
          <w:szCs w:val="24"/>
        </w:rPr>
        <w:t>0</w:t>
      </w:r>
      <w:r w:rsidRPr="00520473">
        <w:rPr>
          <w:rFonts w:ascii="Times New Roman" w:hAnsi="Times New Roman" w:cs="Times New Roman"/>
          <w:sz w:val="24"/>
          <w:szCs w:val="24"/>
        </w:rPr>
        <w:t xml:space="preserve"> in the width of the row were counted, representing the whole thickness of the sample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hint="eastAsia"/>
                <w:sz w:val="24"/>
                <w:szCs w:val="24"/>
              </w:rPr>
              <m:t>t</m:t>
            </m:r>
          </m:sub>
        </m:sSub>
      </m:oMath>
      <w:r w:rsidRPr="00520473">
        <w:rPr>
          <w:rFonts w:ascii="Times New Roman" w:hAnsi="Times New Roman" w:cs="Times New Roman"/>
          <w:sz w:val="24"/>
          <w:szCs w:val="24"/>
        </w:rPr>
        <w:t>). The count of pixels from the beam-side surface to the point of the first lead penetration was also determined, referred to as the un-corroded depth</w:t>
      </w:r>
      <w:r w:rsidR="003E0BE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u</m:t>
            </m:r>
          </m:sub>
        </m:sSub>
      </m:oMath>
      <w:r w:rsidR="003E0BE7" w:rsidRPr="00520473">
        <w:rPr>
          <w:rFonts w:ascii="Times New Roman" w:hAnsi="Times New Roman" w:cs="Times New Roman"/>
          <w:sz w:val="24"/>
          <w:szCs w:val="24"/>
        </w:rPr>
        <w:t xml:space="preserve">). </w:t>
      </w:r>
      <w:r w:rsidRPr="00520473">
        <w:rPr>
          <w:rFonts w:ascii="Times New Roman" w:hAnsi="Times New Roman" w:cs="Times New Roman"/>
          <w:sz w:val="24"/>
          <w:szCs w:val="24"/>
        </w:rPr>
        <w:t xml:space="preserve">The corrosion depth </w:t>
      </w:r>
      <w:r w:rsidR="003E0BE7">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c</m:t>
            </m:r>
          </m:sub>
        </m:sSub>
      </m:oMath>
      <w:r w:rsidR="003E0BE7" w:rsidRPr="00520473">
        <w:rPr>
          <w:rFonts w:ascii="Times New Roman" w:hAnsi="Times New Roman" w:cs="Times New Roman"/>
          <w:sz w:val="24"/>
          <w:szCs w:val="24"/>
        </w:rPr>
        <w:t>)</w:t>
      </w:r>
      <w:r w:rsidR="003E0BE7">
        <w:rPr>
          <w:rFonts w:ascii="Times New Roman" w:hAnsi="Times New Roman" w:cs="Times New Roman"/>
          <w:sz w:val="24"/>
          <w:szCs w:val="24"/>
        </w:rPr>
        <w:t xml:space="preserve"> </w:t>
      </w:r>
      <w:r w:rsidRPr="00520473">
        <w:rPr>
          <w:rFonts w:ascii="Times New Roman" w:hAnsi="Times New Roman" w:cs="Times New Roman"/>
          <w:sz w:val="24"/>
          <w:szCs w:val="24"/>
        </w:rPr>
        <w:t xml:space="preserve">was then calculated as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c</m:t>
            </m:r>
          </m:sub>
        </m:sSub>
      </m:oMath>
      <w:r w:rsidRPr="00520473">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hint="eastAsia"/>
                <w:sz w:val="24"/>
                <w:szCs w:val="24"/>
              </w:rPr>
              <m:t>t</m:t>
            </m:r>
          </m:sub>
        </m:sSub>
      </m:oMath>
      <w:r w:rsidRPr="00520473">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u</m:t>
            </m:r>
          </m:sub>
        </m:sSub>
      </m:oMath>
      <w:r w:rsidRPr="00520473">
        <w:rPr>
          <w:rFonts w:ascii="Times New Roman" w:hAnsi="Times New Roman" w:cs="Times New Roman"/>
          <w:sz w:val="24"/>
          <w:szCs w:val="24"/>
        </w:rPr>
        <w:t xml:space="preserve">. The normalized corrosion depth was given by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c</m:t>
            </m:r>
          </m:sub>
        </m:sSub>
      </m:oMath>
      <w:r w:rsidRPr="00520473">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c</m:t>
            </m:r>
          </m:sub>
        </m:sSub>
      </m:oMath>
      <w:r w:rsidR="003E0BE7">
        <w:rPr>
          <w:rFonts w:ascii="Times New Roman" w:hAnsi="Times New Roman" w:cs="Times New Roman"/>
          <w:sz w:val="24"/>
          <w:szCs w:val="24"/>
        </w:rPr>
        <w:t xml:space="preserve"> /</w:t>
      </w:r>
      <w:r w:rsidRPr="0052047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oMath>
      <w:r w:rsidRPr="00520473">
        <w:rPr>
          <w:rFonts w:ascii="Times New Roman" w:hAnsi="Times New Roman" w:cs="Times New Roman"/>
          <w:sz w:val="24"/>
          <w:szCs w:val="24"/>
        </w:rPr>
        <w:t xml:space="preserve">. Consequently, the statistical analysis of corrosion </w:t>
      </w:r>
      <w:r>
        <w:rPr>
          <w:rFonts w:ascii="Times New Roman" w:hAnsi="Times New Roman" w:cs="Times New Roman"/>
          <w:sz w:val="24"/>
          <w:szCs w:val="24"/>
        </w:rPr>
        <w:t>information with depth</w:t>
      </w:r>
      <w:r w:rsidRPr="00520473">
        <w:rPr>
          <w:rFonts w:ascii="Times New Roman" w:hAnsi="Times New Roman" w:cs="Times New Roman"/>
          <w:sz w:val="24"/>
          <w:szCs w:val="24"/>
        </w:rPr>
        <w:t xml:space="preserve"> followed the concept of a cumulative density function (CDF) </w:t>
      </w:r>
      <w:r w:rsidR="00FA6A7A">
        <w:rPr>
          <w:rFonts w:ascii="Times New Roman" w:hAnsi="Times New Roman" w:cs="Times New Roman"/>
          <w:sz w:val="24"/>
          <w:szCs w:val="24"/>
        </w:rPr>
        <w:fldChar w:fldCharType="begin"/>
      </w:r>
      <w:r w:rsidR="00C82DB7">
        <w:rPr>
          <w:rFonts w:ascii="Times New Roman" w:hAnsi="Times New Roman" w:cs="Times New Roman"/>
          <w:sz w:val="24"/>
          <w:szCs w:val="24"/>
        </w:rPr>
        <w:instrText xml:space="preserve"> ADDIN EN.CITE &lt;EndNote&gt;&lt;Cite&gt;&lt;Author&gt;Zhou&lt;/Author&gt;&lt;Year&gt;2020&lt;/Year&gt;&lt;RecNum&gt;213&lt;/RecNum&gt;&lt;DisplayText&gt;[19]&lt;/DisplayText&gt;&lt;record&gt;&lt;rec-number&gt;213&lt;/rec-number&gt;&lt;foreign-keys&gt;&lt;key app="EN" db-id="s0x252fwcp2w5jezpaev9rwn05tsvstptdrr" timestamp="1707327623"&gt;213&lt;/key&gt;&lt;/foreign-keys&gt;&lt;ref-type name="Journal Article"&gt;17&lt;/ref-type&gt;&lt;contributors&gt;&lt;authors&gt;&lt;author&gt;Zhou, W. Y.&lt;/author&gt;&lt;author&gt;Yang, Y.&lt;/author&gt;&lt;author&gt;Zheng, G. Q.&lt;/author&gt;&lt;author&gt;Woller, K. B.&lt;/author&gt;&lt;author&gt;Stahle, P. W.&lt;/author&gt;&lt;author&gt;Minor, A. M.&lt;/author&gt;&lt;author&gt;Short, M. P.&lt;/author&gt;&lt;/authors&gt;&lt;/contributors&gt;&lt;auth-address&gt;MIT, Dept Nucl Sci &amp;amp; Engn, 77 Massachusetts Ave, Cambridge, MA 02139 USA&amp;#xD;Lawrence Berkeley Natl Lab, Natl Ctr Electron Microscopy, Berkeley, CA USA&amp;#xD;MIT, Nucl Reactor Lab, Cambridge, MA 02139 USA&amp;#xD;Univ Calif Berkeley, Dept Mat Sci &amp;amp; Engn, Berkeley, CA 94720 USA&lt;/auth-address&gt;&lt;titles&gt;&lt;title&gt;Proton irradiation-decelerated intergranular corrosion of Ni-Cr alloys in molten salt&lt;/title&gt;&lt;secondary-title&gt;Nature Communications&lt;/secondary-title&gt;&lt;alt-title&gt;Nat Commun&lt;/alt-title&gt;&lt;/titles&gt;&lt;periodical&gt;&lt;full-title&gt;Nature Communications&lt;/full-title&gt;&lt;abbr-1&gt;Nat Commun&lt;/abbr-1&gt;&lt;/periodical&gt;&lt;alt-periodical&gt;&lt;full-title&gt;Nature Communications&lt;/full-title&gt;&lt;abbr-1&gt;Nat Commun&lt;/abbr-1&gt;&lt;/alt-periodical&gt;&lt;volume&gt;11&lt;/volume&gt;&lt;number&gt;1&lt;/number&gt;&lt;keywords&gt;&lt;keyword&gt;316l stainless-steel&lt;/keyword&gt;&lt;keyword&gt;radiation&lt;/keyword&gt;&lt;/keywords&gt;&lt;dates&gt;&lt;year&gt;2020&lt;/year&gt;&lt;pub-dates&gt;&lt;date&gt;Jul 9&lt;/date&gt;&lt;/pub-dates&gt;&lt;/dates&gt;&lt;accession-num&gt;WOS:000558680200002&lt;/accession-num&gt;&lt;urls&gt;&lt;related-urls&gt;&lt;url&gt;&amp;lt;Go to ISI&amp;gt;://WOS:000558680200002&lt;/url&gt;&lt;/related-urls&gt;&lt;/urls&gt;&lt;electronic-resource-num&gt;ARTN 3430&amp;#xD;10.1038/s41467-020-17244-y&lt;/electronic-resource-num&gt;&lt;language&gt;English&lt;/language&gt;&lt;/record&gt;&lt;/Cite&gt;&lt;/EndNote&gt;</w:instrText>
      </w:r>
      <w:r w:rsidR="00FA6A7A">
        <w:rPr>
          <w:rFonts w:ascii="Times New Roman" w:hAnsi="Times New Roman" w:cs="Times New Roman"/>
          <w:sz w:val="24"/>
          <w:szCs w:val="24"/>
        </w:rPr>
        <w:fldChar w:fldCharType="separate"/>
      </w:r>
      <w:r w:rsidR="00C82DB7">
        <w:rPr>
          <w:rFonts w:ascii="Times New Roman" w:hAnsi="Times New Roman" w:cs="Times New Roman"/>
          <w:noProof/>
          <w:sz w:val="24"/>
          <w:szCs w:val="24"/>
        </w:rPr>
        <w:t>[19]</w:t>
      </w:r>
      <w:r w:rsidR="00FA6A7A">
        <w:rPr>
          <w:rFonts w:ascii="Times New Roman" w:hAnsi="Times New Roman" w:cs="Times New Roman"/>
          <w:sz w:val="24"/>
          <w:szCs w:val="24"/>
        </w:rPr>
        <w:fldChar w:fldCharType="end"/>
      </w:r>
      <w:r w:rsidRPr="00520473">
        <w:rPr>
          <w:rFonts w:ascii="Times New Roman" w:hAnsi="Times New Roman" w:cs="Times New Roman"/>
          <w:sz w:val="24"/>
          <w:szCs w:val="24"/>
        </w:rPr>
        <w:t>.</w:t>
      </w:r>
      <w:r w:rsidR="00FA6A7A" w:rsidRPr="00FA6A7A">
        <w:rPr>
          <w:noProof/>
        </w:rPr>
        <w:t xml:space="preserve"> </w:t>
      </w:r>
    </w:p>
    <w:p w14:paraId="4B808A35" w14:textId="0114CCE1" w:rsidR="00FA6A7A" w:rsidRDefault="00DE489C" w:rsidP="00FA6A7A">
      <w:pPr>
        <w:spacing w:line="360" w:lineRule="auto"/>
        <w:jc w:val="center"/>
        <w:rPr>
          <w:rFonts w:ascii="Times New Roman" w:hAnsi="Times New Roman" w:cs="Times New Roman"/>
          <w:b/>
          <w:bCs/>
          <w:sz w:val="24"/>
          <w:szCs w:val="24"/>
        </w:rPr>
      </w:pPr>
      <w:r w:rsidRPr="00DE489C">
        <w:rPr>
          <w:rFonts w:ascii="Times New Roman" w:hAnsi="Times New Roman" w:cs="Times New Roman"/>
          <w:b/>
          <w:bCs/>
          <w:noProof/>
          <w:sz w:val="24"/>
          <w:szCs w:val="24"/>
        </w:rPr>
        <w:drawing>
          <wp:inline distT="0" distB="0" distL="0" distR="0" wp14:anchorId="1604856B" wp14:editId="69210C02">
            <wp:extent cx="5194091" cy="3544301"/>
            <wp:effectExtent l="0" t="0" r="6985" b="0"/>
            <wp:docPr id="1045168810" name="Picture 1" descr="A diagram of a radiation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8810" name="Picture 1" descr="A diagram of a radiation diagram&#10;&#10;Description automatically generated with medium confidence"/>
                    <pic:cNvPicPr/>
                  </pic:nvPicPr>
                  <pic:blipFill>
                    <a:blip r:embed="rId14"/>
                    <a:stretch>
                      <a:fillRect/>
                    </a:stretch>
                  </pic:blipFill>
                  <pic:spPr>
                    <a:xfrm>
                      <a:off x="0" y="0"/>
                      <a:ext cx="5196163" cy="3545715"/>
                    </a:xfrm>
                    <a:prstGeom prst="rect">
                      <a:avLst/>
                    </a:prstGeom>
                  </pic:spPr>
                </pic:pic>
              </a:graphicData>
            </a:graphic>
          </wp:inline>
        </w:drawing>
      </w:r>
    </w:p>
    <w:p w14:paraId="3B3844D9" w14:textId="5E38B54A" w:rsidR="005C6302" w:rsidRDefault="00FA6A7A" w:rsidP="00FA6A7A">
      <w:pPr>
        <w:spacing w:line="360" w:lineRule="auto"/>
        <w:jc w:val="both"/>
        <w:rPr>
          <w:rFonts w:ascii="Times New Roman" w:hAnsi="Times New Roman" w:cs="Times New Roman"/>
          <w:sz w:val="24"/>
          <w:szCs w:val="24"/>
        </w:r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Pr>
          <w:rFonts w:ascii="Times New Roman" w:hAnsi="Times New Roman" w:cs="Times New Roman"/>
          <w:b/>
          <w:bCs/>
          <w:sz w:val="20"/>
          <w:szCs w:val="20"/>
        </w:rPr>
        <w:t>3.</w:t>
      </w:r>
      <w:r w:rsidR="00F92085">
        <w:rPr>
          <w:rFonts w:ascii="Times New Roman" w:hAnsi="Times New Roman" w:cs="Times New Roman"/>
          <w:sz w:val="20"/>
          <w:szCs w:val="20"/>
        </w:rPr>
        <w:t xml:space="preserve"> Illustration of cross-section preparation after simultaneous radiation and corrosion (a) and corresponding statistical analysis of corrosion feature by borrowing the concept of cumulative distribution function </w:t>
      </w:r>
      <w:commentRangeStart w:id="7"/>
      <w:commentRangeStart w:id="8"/>
      <w:r w:rsidR="00F92085">
        <w:rPr>
          <w:rFonts w:ascii="Times New Roman" w:hAnsi="Times New Roman" w:cs="Times New Roman"/>
          <w:sz w:val="20"/>
          <w:szCs w:val="20"/>
        </w:rPr>
        <w:t>(b).</w:t>
      </w:r>
      <w:commentRangeEnd w:id="7"/>
      <w:r w:rsidR="006F2AB3">
        <w:rPr>
          <w:rStyle w:val="CommentReference"/>
        </w:rPr>
        <w:commentReference w:id="7"/>
      </w:r>
      <w:commentRangeEnd w:id="8"/>
      <w:r w:rsidR="00DE489C">
        <w:rPr>
          <w:rStyle w:val="CommentReference"/>
        </w:rPr>
        <w:commentReference w:id="8"/>
      </w:r>
    </w:p>
    <w:p w14:paraId="009808ED" w14:textId="3FA78B8E" w:rsidR="00FA6A7A" w:rsidRPr="005C0B6C" w:rsidRDefault="00FA6A7A" w:rsidP="00520473">
      <w:pPr>
        <w:spacing w:line="360" w:lineRule="auto"/>
        <w:jc w:val="both"/>
        <w:rPr>
          <w:rFonts w:ascii="Times New Roman" w:hAnsi="Times New Roman" w:cs="Times New Roman"/>
          <w:sz w:val="24"/>
          <w:szCs w:val="24"/>
        </w:rPr>
      </w:pPr>
      <w:r w:rsidRPr="00520473">
        <w:rPr>
          <w:rFonts w:ascii="Times New Roman" w:hAnsi="Times New Roman" w:cs="Times New Roman"/>
          <w:sz w:val="24"/>
          <w:szCs w:val="24"/>
        </w:rPr>
        <w:lastRenderedPageBreak/>
        <w:t>Transmission Electron Microscopy (TEM) specimens were produced through Ga</w:t>
      </w:r>
      <w:r w:rsidRPr="005F1DFC">
        <w:rPr>
          <w:rFonts w:ascii="Times New Roman" w:hAnsi="Times New Roman" w:cs="Times New Roman"/>
          <w:sz w:val="24"/>
          <w:szCs w:val="24"/>
          <w:vertAlign w:val="superscript"/>
        </w:rPr>
        <w:t>+</w:t>
      </w:r>
      <w:r w:rsidRPr="00520473">
        <w:rPr>
          <w:rFonts w:ascii="Times New Roman" w:hAnsi="Times New Roman" w:cs="Times New Roman"/>
          <w:sz w:val="24"/>
          <w:szCs w:val="24"/>
        </w:rPr>
        <w:t xml:space="preserve"> focused ion beam (FIB) lift-out from cross-section areas in both the RAC and CO regions. The beam energy utilized for thinning the sample gradually decreased from 30 to 2 </w:t>
      </w:r>
      <w:r>
        <w:rPr>
          <w:rFonts w:ascii="Times New Roman" w:hAnsi="Times New Roman" w:cs="Times New Roman"/>
          <w:sz w:val="24"/>
          <w:szCs w:val="24"/>
        </w:rPr>
        <w:t>k</w:t>
      </w:r>
      <w:r w:rsidRPr="00520473">
        <w:rPr>
          <w:rFonts w:ascii="Times New Roman" w:hAnsi="Times New Roman" w:cs="Times New Roman"/>
          <w:sz w:val="24"/>
          <w:szCs w:val="24"/>
        </w:rPr>
        <w:t>eV. STEM-EDX characterization was performed using an FEI 2010F TEM at MIT nano center. The TEM operated in STEM mode with an electron beam energy of 300 keV.</w:t>
      </w:r>
    </w:p>
    <w:p w14:paraId="3B94100C" w14:textId="3680712A" w:rsidR="00520473" w:rsidRPr="00FA6A7A" w:rsidRDefault="00520473" w:rsidP="00FA6A7A">
      <w:pPr>
        <w:spacing w:line="360" w:lineRule="auto"/>
        <w:jc w:val="both"/>
        <w:rPr>
          <w:rFonts w:ascii="Times New Roman" w:hAnsi="Times New Roman" w:cs="Times New Roman"/>
          <w:sz w:val="24"/>
          <w:szCs w:val="24"/>
        </w:rPr>
      </w:pPr>
    </w:p>
    <w:p w14:paraId="46666194" w14:textId="25D7255E" w:rsidR="00B46010" w:rsidRDefault="00B46010"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Pr="00B46010">
        <w:rPr>
          <w:rFonts w:ascii="Times New Roman" w:hAnsi="Times New Roman" w:cs="Times New Roman"/>
          <w:b/>
          <w:bCs/>
          <w:sz w:val="24"/>
          <w:szCs w:val="24"/>
        </w:rPr>
        <w:t>Results</w:t>
      </w:r>
    </w:p>
    <w:p w14:paraId="7E64E584" w14:textId="2E6A0AE6" w:rsidR="00B46010" w:rsidRDefault="00B46010"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3.1 </w:t>
      </w:r>
      <w:r w:rsidR="00BC2BF5">
        <w:rPr>
          <w:rFonts w:ascii="Times New Roman" w:hAnsi="Times New Roman" w:cs="Times New Roman"/>
          <w:b/>
          <w:bCs/>
          <w:sz w:val="24"/>
          <w:szCs w:val="24"/>
        </w:rPr>
        <w:t>Corrosion morphology</w:t>
      </w:r>
      <w:r w:rsidR="00BF5D26">
        <w:rPr>
          <w:rFonts w:ascii="Times New Roman" w:hAnsi="Times New Roman" w:cs="Times New Roman"/>
          <w:b/>
          <w:bCs/>
          <w:sz w:val="24"/>
          <w:szCs w:val="24"/>
        </w:rPr>
        <w:t xml:space="preserve"> and chemistry</w:t>
      </w:r>
      <w:r w:rsidR="00E10786">
        <w:rPr>
          <w:rFonts w:ascii="Times New Roman" w:hAnsi="Times New Roman" w:cs="Times New Roman"/>
          <w:b/>
          <w:bCs/>
          <w:sz w:val="24"/>
          <w:szCs w:val="24"/>
        </w:rPr>
        <w:t xml:space="preserve"> </w:t>
      </w:r>
    </w:p>
    <w:p w14:paraId="25A0D8D5" w14:textId="2212F26A" w:rsidR="00E2576C" w:rsidRDefault="00D053F7" w:rsidP="00D053F7">
      <w:pPr>
        <w:spacing w:line="360" w:lineRule="auto"/>
        <w:jc w:val="both"/>
        <w:rPr>
          <w:rFonts w:ascii="Times New Roman" w:hAnsi="Times New Roman" w:cs="Times New Roman"/>
          <w:sz w:val="24"/>
          <w:szCs w:val="24"/>
        </w:rPr>
      </w:pPr>
      <w:r w:rsidRPr="00D053F7">
        <w:rPr>
          <w:rFonts w:ascii="Times New Roman" w:hAnsi="Times New Roman" w:cs="Times New Roman"/>
          <w:sz w:val="24"/>
          <w:szCs w:val="24"/>
        </w:rPr>
        <w:t>Fig</w:t>
      </w:r>
      <w:r>
        <w:rPr>
          <w:rFonts w:ascii="Times New Roman" w:hAnsi="Times New Roman" w:cs="Times New Roman"/>
          <w:sz w:val="24"/>
          <w:szCs w:val="24"/>
        </w:rPr>
        <w:t xml:space="preserve">. </w:t>
      </w:r>
      <w:r w:rsidRPr="00D053F7">
        <w:rPr>
          <w:rFonts w:ascii="Times New Roman" w:hAnsi="Times New Roman" w:cs="Times New Roman"/>
          <w:sz w:val="24"/>
          <w:szCs w:val="24"/>
        </w:rPr>
        <w:t>4 displays the SEM surface morphology and corresponding Pb coverage on the surface after simultaneous radiation and corrosion experiments. In the zoom-out area depicted in Fig. 4(a), RAC regions exhibit a larger blocky Pb</w:t>
      </w:r>
      <w:r w:rsidR="00DE489C">
        <w:rPr>
          <w:rFonts w:ascii="Times New Roman" w:hAnsi="Times New Roman" w:cs="Times New Roman"/>
          <w:sz w:val="24"/>
          <w:szCs w:val="24"/>
        </w:rPr>
        <w:t>-4Bi</w:t>
      </w:r>
      <w:r w:rsidRPr="00D053F7">
        <w:rPr>
          <w:rFonts w:ascii="Times New Roman" w:hAnsi="Times New Roman" w:cs="Times New Roman"/>
          <w:sz w:val="24"/>
          <w:szCs w:val="24"/>
        </w:rPr>
        <w:t xml:space="preserve"> coverage, as indicated by the brighter contrast of Pb in </w:t>
      </w:r>
      <w:r w:rsidR="001E6B56">
        <w:rPr>
          <w:rFonts w:ascii="Times New Roman" w:hAnsi="Times New Roman" w:cs="Times New Roman" w:hint="eastAsia"/>
          <w:sz w:val="24"/>
          <w:szCs w:val="24"/>
        </w:rPr>
        <w:t>BSE</w:t>
      </w:r>
      <w:r w:rsidRPr="00D053F7">
        <w:rPr>
          <w:rFonts w:ascii="Times New Roman" w:hAnsi="Times New Roman" w:cs="Times New Roman"/>
          <w:sz w:val="24"/>
          <w:szCs w:val="24"/>
        </w:rPr>
        <w:t xml:space="preserve"> mode for both 4h and 8h. In contrast, CO regions show less Pb coverage. This observation is further supported by SEM EDX elemental mapping of Pb, where the Pb intensity is much more pronounced in RAC regions compared to CO regions.</w:t>
      </w:r>
      <w:r>
        <w:rPr>
          <w:rFonts w:ascii="Times New Roman" w:hAnsi="Times New Roman" w:cs="Times New Roman"/>
          <w:sz w:val="24"/>
          <w:szCs w:val="24"/>
        </w:rPr>
        <w:t xml:space="preserve"> </w:t>
      </w:r>
      <w:r w:rsidR="00600B66" w:rsidRPr="00600B66">
        <w:rPr>
          <w:rFonts w:ascii="Times New Roman" w:hAnsi="Times New Roman" w:cs="Times New Roman"/>
          <w:sz w:val="24"/>
          <w:szCs w:val="24"/>
        </w:rPr>
        <w:t xml:space="preserve">Similar results are also evident in the zoom-in regions from Fig. 4(a), as depicted in Fig. 4(b), revealing a higher Pb attachment in RAC regions compared to CO regions. This observation </w:t>
      </w:r>
      <w:r w:rsidR="00600B66">
        <w:rPr>
          <w:rFonts w:ascii="Times New Roman" w:hAnsi="Times New Roman" w:cs="Times New Roman"/>
          <w:sz w:val="24"/>
          <w:szCs w:val="24"/>
        </w:rPr>
        <w:t>indicates</w:t>
      </w:r>
      <w:r w:rsidR="00600B66" w:rsidRPr="00600B66">
        <w:rPr>
          <w:rFonts w:ascii="Times New Roman" w:hAnsi="Times New Roman" w:cs="Times New Roman"/>
          <w:sz w:val="24"/>
          <w:szCs w:val="24"/>
        </w:rPr>
        <w:t xml:space="preserve"> that radiation enhances the </w:t>
      </w:r>
      <w:r w:rsidR="006F2AB3">
        <w:rPr>
          <w:rFonts w:ascii="Times New Roman" w:hAnsi="Times New Roman" w:cs="Times New Roman"/>
          <w:sz w:val="24"/>
          <w:szCs w:val="24"/>
        </w:rPr>
        <w:t xml:space="preserve">final </w:t>
      </w:r>
      <w:r w:rsidR="00600B66" w:rsidRPr="00600B66">
        <w:rPr>
          <w:rFonts w:ascii="Times New Roman" w:hAnsi="Times New Roman" w:cs="Times New Roman"/>
          <w:sz w:val="24"/>
          <w:szCs w:val="24"/>
        </w:rPr>
        <w:t>Pb coverage at the surface, further</w:t>
      </w:r>
      <w:r w:rsidR="00600B66">
        <w:rPr>
          <w:rFonts w:ascii="Times New Roman" w:hAnsi="Times New Roman" w:cs="Times New Roman"/>
          <w:sz w:val="24"/>
          <w:szCs w:val="24"/>
        </w:rPr>
        <w:t xml:space="preserve"> suggesting </w:t>
      </w:r>
      <w:r w:rsidR="00600B66" w:rsidRPr="00600B66">
        <w:rPr>
          <w:rFonts w:ascii="Times New Roman" w:hAnsi="Times New Roman" w:cs="Times New Roman"/>
          <w:sz w:val="24"/>
          <w:szCs w:val="24"/>
        </w:rPr>
        <w:t xml:space="preserve">that more Pb corrosion initiation </w:t>
      </w:r>
      <w:r w:rsidR="001E6B56">
        <w:rPr>
          <w:rFonts w:ascii="Times New Roman" w:hAnsi="Times New Roman" w:cs="Times New Roman" w:hint="eastAsia"/>
          <w:sz w:val="24"/>
          <w:szCs w:val="24"/>
        </w:rPr>
        <w:t>could occur</w:t>
      </w:r>
      <w:r w:rsidR="00600B66" w:rsidRPr="00600B66">
        <w:rPr>
          <w:rFonts w:ascii="Times New Roman" w:hAnsi="Times New Roman" w:cs="Times New Roman"/>
          <w:sz w:val="24"/>
          <w:szCs w:val="24"/>
        </w:rPr>
        <w:t xml:space="preserve"> beneath the Pb coverage in RAC regions than in CO regions.</w:t>
      </w:r>
      <w:r w:rsidR="006C2BC9">
        <w:rPr>
          <w:rFonts w:ascii="Times New Roman" w:hAnsi="Times New Roman" w:cs="Times New Roman"/>
          <w:sz w:val="24"/>
          <w:szCs w:val="24"/>
        </w:rPr>
        <w:t xml:space="preserve"> </w:t>
      </w:r>
    </w:p>
    <w:p w14:paraId="2E73506E" w14:textId="5873929C" w:rsidR="00C2105A" w:rsidRPr="00C2105A" w:rsidRDefault="00C2105A" w:rsidP="00C2105A">
      <w:pPr>
        <w:spacing w:line="360" w:lineRule="auto"/>
        <w:jc w:val="both"/>
        <w:rPr>
          <w:rFonts w:ascii="Times New Roman" w:hAnsi="Times New Roman" w:cs="Times New Roman"/>
          <w:sz w:val="24"/>
          <w:szCs w:val="24"/>
        </w:rPr>
      </w:pPr>
      <w:r w:rsidRPr="00C2105A">
        <w:rPr>
          <w:rFonts w:ascii="Times New Roman" w:hAnsi="Times New Roman" w:cs="Times New Roman"/>
          <w:sz w:val="24"/>
          <w:szCs w:val="24"/>
        </w:rPr>
        <w:t xml:space="preserve">Beyond the lead coverage shown in Fig. 4, the shape of the solidified lead islands </w:t>
      </w:r>
      <w:r>
        <w:rPr>
          <w:rFonts w:ascii="Times New Roman" w:hAnsi="Times New Roman" w:cs="Times New Roman" w:hint="eastAsia"/>
          <w:sz w:val="24"/>
          <w:szCs w:val="24"/>
        </w:rPr>
        <w:t xml:space="preserve">formed </w:t>
      </w:r>
      <w:r w:rsidRPr="00C2105A">
        <w:rPr>
          <w:rFonts w:ascii="Times New Roman" w:hAnsi="Times New Roman" w:cs="Times New Roman"/>
          <w:sz w:val="24"/>
          <w:szCs w:val="24"/>
        </w:rPr>
        <w:t xml:space="preserve">on the </w:t>
      </w:r>
      <w:r>
        <w:rPr>
          <w:rFonts w:ascii="Times New Roman" w:hAnsi="Times New Roman" w:cs="Times New Roman" w:hint="eastAsia"/>
          <w:sz w:val="24"/>
          <w:szCs w:val="24"/>
        </w:rPr>
        <w:t xml:space="preserve">sample </w:t>
      </w:r>
      <w:r w:rsidRPr="00C2105A">
        <w:rPr>
          <w:rFonts w:ascii="Times New Roman" w:hAnsi="Times New Roman" w:cs="Times New Roman"/>
          <w:sz w:val="24"/>
          <w:szCs w:val="24"/>
        </w:rPr>
        <w:t>surface</w:t>
      </w:r>
      <w:r>
        <w:rPr>
          <w:rFonts w:ascii="Times New Roman" w:hAnsi="Times New Roman" w:cs="Times New Roman" w:hint="eastAsia"/>
          <w:sz w:val="24"/>
          <w:szCs w:val="24"/>
        </w:rPr>
        <w:t xml:space="preserve"> also can </w:t>
      </w:r>
      <w:r w:rsidRPr="00C2105A">
        <w:rPr>
          <w:rFonts w:ascii="Times New Roman" w:hAnsi="Times New Roman" w:cs="Times New Roman"/>
          <w:sz w:val="24"/>
          <w:szCs w:val="24"/>
        </w:rPr>
        <w:t>serve as an indicator of</w:t>
      </w:r>
      <w:r>
        <w:rPr>
          <w:rFonts w:ascii="Times New Roman" w:hAnsi="Times New Roman" w:cs="Times New Roman" w:hint="eastAsia"/>
          <w:sz w:val="24"/>
          <w:szCs w:val="24"/>
        </w:rPr>
        <w:t xml:space="preserve"> the </w:t>
      </w:r>
      <w:r>
        <w:rPr>
          <w:rFonts w:ascii="Times New Roman" w:hAnsi="Times New Roman" w:cs="Times New Roman"/>
          <w:sz w:val="24"/>
          <w:szCs w:val="24"/>
        </w:rPr>
        <w:t>enhancement</w:t>
      </w:r>
      <w:r>
        <w:rPr>
          <w:rFonts w:ascii="Times New Roman" w:hAnsi="Times New Roman" w:cs="Times New Roman" w:hint="eastAsia"/>
          <w:sz w:val="24"/>
          <w:szCs w:val="24"/>
        </w:rPr>
        <w:t xml:space="preserve"> in</w:t>
      </w:r>
      <w:r w:rsidRPr="00C2105A">
        <w:rPr>
          <w:rFonts w:ascii="Times New Roman" w:hAnsi="Times New Roman" w:cs="Times New Roman"/>
          <w:sz w:val="24"/>
          <w:szCs w:val="24"/>
        </w:rPr>
        <w:t xml:space="preserve"> lead wetting </w:t>
      </w:r>
      <w:r>
        <w:rPr>
          <w:rFonts w:ascii="Times New Roman" w:hAnsi="Times New Roman" w:cs="Times New Roman" w:hint="eastAsia"/>
          <w:sz w:val="24"/>
          <w:szCs w:val="24"/>
        </w:rPr>
        <w:t xml:space="preserve">by </w:t>
      </w:r>
      <w:r w:rsidRPr="00C2105A">
        <w:rPr>
          <w:rFonts w:ascii="Times New Roman" w:hAnsi="Times New Roman" w:cs="Times New Roman"/>
          <w:sz w:val="24"/>
          <w:szCs w:val="24"/>
        </w:rPr>
        <w:t xml:space="preserve">radiation. In Fig. 5(a) and (b), the lead islands in the CO region </w:t>
      </w:r>
      <w:r>
        <w:rPr>
          <w:rFonts w:ascii="Times New Roman" w:hAnsi="Times New Roman" w:cs="Times New Roman" w:hint="eastAsia"/>
          <w:sz w:val="24"/>
          <w:szCs w:val="24"/>
        </w:rPr>
        <w:t>for 4-h experiment</w:t>
      </w:r>
      <w:r w:rsidRPr="00C2105A">
        <w:rPr>
          <w:rFonts w:ascii="Times New Roman" w:hAnsi="Times New Roman" w:cs="Times New Roman"/>
          <w:sz w:val="24"/>
          <w:szCs w:val="24"/>
        </w:rPr>
        <w:t xml:space="preserve"> exhibit a spherical shape, while in the RAC region, the islands are flatter with a smaller contact angle </w:t>
      </w:r>
      <w:r>
        <w:rPr>
          <w:rFonts w:ascii="Times New Roman" w:hAnsi="Times New Roman" w:cs="Times New Roman" w:hint="eastAsia"/>
          <w:sz w:val="24"/>
          <w:szCs w:val="24"/>
        </w:rPr>
        <w:t xml:space="preserve">respect </w:t>
      </w:r>
      <w:r w:rsidRPr="00C2105A">
        <w:rPr>
          <w:rFonts w:ascii="Times New Roman" w:hAnsi="Times New Roman" w:cs="Times New Roman"/>
          <w:sz w:val="24"/>
          <w:szCs w:val="24"/>
        </w:rPr>
        <w:t xml:space="preserve">to the sample surface. Additionally, in the RAC region of 4-hour experiment, the lead islands have several roots embedded in the sample surface, unlike in the CO region, where only a few roots are observed </w:t>
      </w:r>
      <w:r>
        <w:rPr>
          <w:rFonts w:ascii="Times New Roman" w:hAnsi="Times New Roman" w:cs="Times New Roman" w:hint="eastAsia"/>
          <w:sz w:val="24"/>
          <w:szCs w:val="24"/>
        </w:rPr>
        <w:t>around</w:t>
      </w:r>
      <w:r w:rsidRPr="00C2105A">
        <w:rPr>
          <w:rFonts w:ascii="Times New Roman" w:hAnsi="Times New Roman" w:cs="Times New Roman"/>
          <w:sz w:val="24"/>
          <w:szCs w:val="24"/>
        </w:rPr>
        <w:t xml:space="preserve"> the spherical lead islands. This enhancement in contact angle is more pronounced in the RAC region after 8 hours, using the CO region as a reference.</w:t>
      </w:r>
    </w:p>
    <w:p w14:paraId="70BAD144" w14:textId="77777777" w:rsidR="00C2105A" w:rsidRDefault="00C2105A" w:rsidP="0077369F">
      <w:pPr>
        <w:spacing w:line="360" w:lineRule="auto"/>
        <w:jc w:val="center"/>
      </w:pPr>
    </w:p>
    <w:p w14:paraId="103F2A6F" w14:textId="668E009F" w:rsidR="0077369F" w:rsidRDefault="00CD15F8" w:rsidP="0077369F">
      <w:pPr>
        <w:spacing w:line="360" w:lineRule="auto"/>
        <w:jc w:val="center"/>
      </w:pPr>
      <w:r w:rsidRPr="00CD15F8">
        <w:rPr>
          <w:noProof/>
        </w:rPr>
        <w:lastRenderedPageBreak/>
        <w:drawing>
          <wp:inline distT="0" distB="0" distL="0" distR="0" wp14:anchorId="2C0396D8" wp14:editId="6DCDA7E5">
            <wp:extent cx="4312838" cy="2918538"/>
            <wp:effectExtent l="0" t="0" r="0" b="0"/>
            <wp:docPr id="1649538184" name="Picture 1" descr="A collage of different images of l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38184" name="Picture 1" descr="A collage of different images of lead&#10;&#10;Description automatically generated"/>
                    <pic:cNvPicPr/>
                  </pic:nvPicPr>
                  <pic:blipFill>
                    <a:blip r:embed="rId15"/>
                    <a:stretch>
                      <a:fillRect/>
                    </a:stretch>
                  </pic:blipFill>
                  <pic:spPr>
                    <a:xfrm>
                      <a:off x="0" y="0"/>
                      <a:ext cx="4322677" cy="2925196"/>
                    </a:xfrm>
                    <a:prstGeom prst="rect">
                      <a:avLst/>
                    </a:prstGeom>
                  </pic:spPr>
                </pic:pic>
              </a:graphicData>
            </a:graphic>
          </wp:inline>
        </w:drawing>
      </w:r>
    </w:p>
    <w:p w14:paraId="78FA1FEF" w14:textId="4FCE6B07" w:rsidR="0077369F" w:rsidRDefault="0077369F" w:rsidP="0077369F">
      <w:pPr>
        <w:spacing w:line="360" w:lineRule="auto"/>
        <w:jc w:val="both"/>
        <w:rPr>
          <w:rFonts w:ascii="Times New Roman" w:hAnsi="Times New Roman" w:cs="Times New Roman"/>
          <w:sz w:val="20"/>
          <w:szCs w:val="20"/>
        </w:rPr>
      </w:pPr>
      <w:r w:rsidRPr="0077369F">
        <w:rPr>
          <w:rFonts w:ascii="Times New Roman" w:hAnsi="Times New Roman" w:cs="Times New Roman"/>
          <w:b/>
          <w:bCs/>
          <w:sz w:val="20"/>
          <w:szCs w:val="20"/>
        </w:rPr>
        <w:t>Fig. 4.</w:t>
      </w:r>
      <w:r w:rsidRPr="0077369F">
        <w:rPr>
          <w:rFonts w:ascii="Times New Roman" w:hAnsi="Times New Roman" w:cs="Times New Roman"/>
          <w:sz w:val="20"/>
          <w:szCs w:val="20"/>
        </w:rPr>
        <w:t xml:space="preserve"> Surface SEM morphology and EDX chemistry</w:t>
      </w:r>
      <w:r>
        <w:rPr>
          <w:rFonts w:ascii="Times New Roman" w:hAnsi="Times New Roman" w:cs="Times New Roman"/>
          <w:sz w:val="20"/>
          <w:szCs w:val="20"/>
        </w:rPr>
        <w:t xml:space="preserve"> of Pb</w:t>
      </w:r>
      <w:r w:rsidRPr="0077369F">
        <w:rPr>
          <w:rFonts w:ascii="Times New Roman" w:hAnsi="Times New Roman" w:cs="Times New Roman"/>
          <w:sz w:val="20"/>
          <w:szCs w:val="20"/>
        </w:rPr>
        <w:t xml:space="preserve"> after simultaneous radiation and corrosion for 4 hours and 8 hours. (a) Zoomed-out view showing corrosion features over a large area, while (b) presents a zoomed-in view revealing localized chemistry.</w:t>
      </w:r>
      <w:r w:rsidR="008B3693">
        <w:rPr>
          <w:rFonts w:ascii="Times New Roman" w:hAnsi="Times New Roman" w:cs="Times New Roman"/>
          <w:sz w:val="20"/>
          <w:szCs w:val="20"/>
        </w:rPr>
        <w:t xml:space="preserve"> </w:t>
      </w:r>
    </w:p>
    <w:p w14:paraId="73A29E56" w14:textId="41F18735" w:rsidR="00321CEB" w:rsidRDefault="00DE489C" w:rsidP="00321CEB">
      <w:pPr>
        <w:spacing w:line="360" w:lineRule="auto"/>
        <w:jc w:val="center"/>
        <w:rPr>
          <w:rFonts w:ascii="Times New Roman" w:hAnsi="Times New Roman" w:cs="Times New Roman"/>
          <w:sz w:val="24"/>
          <w:szCs w:val="24"/>
        </w:rPr>
      </w:pPr>
      <w:r w:rsidRPr="00DE489C">
        <w:rPr>
          <w:rFonts w:ascii="Times New Roman" w:hAnsi="Times New Roman" w:cs="Times New Roman"/>
          <w:noProof/>
          <w:sz w:val="24"/>
          <w:szCs w:val="24"/>
        </w:rPr>
        <w:drawing>
          <wp:inline distT="0" distB="0" distL="0" distR="0" wp14:anchorId="69DCDD22" wp14:editId="1BA9D24E">
            <wp:extent cx="4448873" cy="3684104"/>
            <wp:effectExtent l="0" t="0" r="8890" b="0"/>
            <wp:docPr id="1024861877" name="Picture 1" descr="A collage of images of different shap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1877" name="Picture 1" descr="A collage of images of different shapes and colors&#10;&#10;Description automatically generated"/>
                    <pic:cNvPicPr/>
                  </pic:nvPicPr>
                  <pic:blipFill>
                    <a:blip r:embed="rId16"/>
                    <a:stretch>
                      <a:fillRect/>
                    </a:stretch>
                  </pic:blipFill>
                  <pic:spPr>
                    <a:xfrm>
                      <a:off x="0" y="0"/>
                      <a:ext cx="4462228" cy="3695163"/>
                    </a:xfrm>
                    <a:prstGeom prst="rect">
                      <a:avLst/>
                    </a:prstGeom>
                  </pic:spPr>
                </pic:pic>
              </a:graphicData>
            </a:graphic>
          </wp:inline>
        </w:drawing>
      </w:r>
    </w:p>
    <w:p w14:paraId="535F2172" w14:textId="30F88925" w:rsidR="00321CEB" w:rsidRDefault="00321CEB" w:rsidP="00321CEB">
      <w:pPr>
        <w:spacing w:line="360" w:lineRule="auto"/>
        <w:jc w:val="both"/>
        <w:rPr>
          <w:rFonts w:ascii="Times New Roman" w:hAnsi="Times New Roman" w:cs="Times New Roman"/>
          <w:sz w:val="20"/>
          <w:szCs w:val="20"/>
        </w:rPr>
      </w:pPr>
      <w:r w:rsidRPr="0077369F">
        <w:rPr>
          <w:rFonts w:ascii="Times New Roman" w:hAnsi="Times New Roman" w:cs="Times New Roman"/>
          <w:b/>
          <w:bCs/>
          <w:sz w:val="20"/>
          <w:szCs w:val="20"/>
        </w:rPr>
        <w:t xml:space="preserve">Fig. </w:t>
      </w:r>
      <w:r w:rsidR="00C2105A">
        <w:rPr>
          <w:rFonts w:ascii="Times New Roman" w:hAnsi="Times New Roman" w:cs="Times New Roman" w:hint="eastAsia"/>
          <w:b/>
          <w:bCs/>
          <w:sz w:val="20"/>
          <w:szCs w:val="20"/>
        </w:rPr>
        <w:t>5</w:t>
      </w:r>
      <w:r w:rsidRPr="0077369F">
        <w:rPr>
          <w:rFonts w:ascii="Times New Roman" w:hAnsi="Times New Roman" w:cs="Times New Roman"/>
          <w:b/>
          <w:bCs/>
          <w:sz w:val="20"/>
          <w:szCs w:val="20"/>
        </w:rPr>
        <w:t>.</w:t>
      </w:r>
      <w:r w:rsidRPr="0077369F">
        <w:rPr>
          <w:rFonts w:ascii="Times New Roman" w:hAnsi="Times New Roman" w:cs="Times New Roman"/>
          <w:sz w:val="20"/>
          <w:szCs w:val="20"/>
        </w:rPr>
        <w:t xml:space="preserve"> SEM morphology and </w:t>
      </w:r>
      <w:commentRangeStart w:id="9"/>
      <w:commentRangeStart w:id="10"/>
      <w:r w:rsidRPr="0077369F">
        <w:rPr>
          <w:rFonts w:ascii="Times New Roman" w:hAnsi="Times New Roman" w:cs="Times New Roman"/>
          <w:sz w:val="20"/>
          <w:szCs w:val="20"/>
        </w:rPr>
        <w:t>EDX chemistry</w:t>
      </w:r>
      <w:r>
        <w:rPr>
          <w:rFonts w:ascii="Times New Roman" w:hAnsi="Times New Roman" w:cs="Times New Roman"/>
          <w:sz w:val="20"/>
          <w:szCs w:val="20"/>
        </w:rPr>
        <w:t xml:space="preserve"> </w:t>
      </w:r>
      <w:commentRangeEnd w:id="9"/>
      <w:r w:rsidR="004576E2">
        <w:rPr>
          <w:rStyle w:val="CommentReference"/>
        </w:rPr>
        <w:commentReference w:id="9"/>
      </w:r>
      <w:commentRangeEnd w:id="10"/>
      <w:r w:rsidR="00DE489C">
        <w:rPr>
          <w:rStyle w:val="CommentReference"/>
        </w:rPr>
        <w:commentReference w:id="10"/>
      </w:r>
      <w:r>
        <w:rPr>
          <w:rFonts w:ascii="Times New Roman" w:hAnsi="Times New Roman" w:cs="Times New Roman"/>
          <w:sz w:val="20"/>
          <w:szCs w:val="20"/>
        </w:rPr>
        <w:t xml:space="preserve">of </w:t>
      </w:r>
      <w:r w:rsidR="00A756A5">
        <w:rPr>
          <w:rFonts w:ascii="Times New Roman" w:hAnsi="Times New Roman" w:cs="Times New Roman" w:hint="eastAsia"/>
          <w:sz w:val="20"/>
          <w:szCs w:val="20"/>
        </w:rPr>
        <w:t>lead islands</w:t>
      </w:r>
      <w:r w:rsidRPr="0077369F">
        <w:rPr>
          <w:rFonts w:ascii="Times New Roman" w:hAnsi="Times New Roman" w:cs="Times New Roman"/>
          <w:sz w:val="20"/>
          <w:szCs w:val="20"/>
        </w:rPr>
        <w:t xml:space="preserve"> after simultaneous radiation and corrosion for 4 hours and 8 hours. (a) </w:t>
      </w:r>
      <w:r w:rsidR="00A756A5">
        <w:rPr>
          <w:rFonts w:ascii="Times New Roman" w:hAnsi="Times New Roman" w:cs="Times New Roman" w:hint="eastAsia"/>
          <w:sz w:val="20"/>
          <w:szCs w:val="20"/>
        </w:rPr>
        <w:t xml:space="preserve">CO 4h. </w:t>
      </w:r>
      <w:r w:rsidR="00A756A5" w:rsidRPr="0077369F">
        <w:rPr>
          <w:rFonts w:ascii="Times New Roman" w:hAnsi="Times New Roman" w:cs="Times New Roman"/>
          <w:sz w:val="20"/>
          <w:szCs w:val="20"/>
        </w:rPr>
        <w:t>(</w:t>
      </w:r>
      <w:r w:rsidR="00A756A5">
        <w:rPr>
          <w:rFonts w:ascii="Times New Roman" w:hAnsi="Times New Roman" w:cs="Times New Roman" w:hint="eastAsia"/>
          <w:sz w:val="20"/>
          <w:szCs w:val="20"/>
        </w:rPr>
        <w:t>b</w:t>
      </w:r>
      <w:r w:rsidR="00A756A5" w:rsidRPr="0077369F">
        <w:rPr>
          <w:rFonts w:ascii="Times New Roman" w:hAnsi="Times New Roman" w:cs="Times New Roman"/>
          <w:sz w:val="20"/>
          <w:szCs w:val="20"/>
        </w:rPr>
        <w:t xml:space="preserve">) </w:t>
      </w:r>
      <w:r w:rsidR="00A756A5">
        <w:rPr>
          <w:rFonts w:ascii="Times New Roman" w:hAnsi="Times New Roman" w:cs="Times New Roman" w:hint="eastAsia"/>
          <w:sz w:val="20"/>
          <w:szCs w:val="20"/>
        </w:rPr>
        <w:t>RAC 4h.</w:t>
      </w:r>
      <w:r w:rsidR="00A756A5" w:rsidRPr="00A756A5">
        <w:rPr>
          <w:rFonts w:ascii="Times New Roman" w:hAnsi="Times New Roman" w:cs="Times New Roman"/>
          <w:sz w:val="20"/>
          <w:szCs w:val="20"/>
        </w:rPr>
        <w:t xml:space="preserve"> </w:t>
      </w:r>
      <w:r w:rsidR="00A756A5" w:rsidRPr="0077369F">
        <w:rPr>
          <w:rFonts w:ascii="Times New Roman" w:hAnsi="Times New Roman" w:cs="Times New Roman"/>
          <w:sz w:val="20"/>
          <w:szCs w:val="20"/>
        </w:rPr>
        <w:t>(</w:t>
      </w:r>
      <w:r w:rsidR="00A756A5">
        <w:rPr>
          <w:rFonts w:ascii="Times New Roman" w:hAnsi="Times New Roman" w:cs="Times New Roman" w:hint="eastAsia"/>
          <w:sz w:val="20"/>
          <w:szCs w:val="20"/>
        </w:rPr>
        <w:t>c</w:t>
      </w:r>
      <w:r w:rsidR="00A756A5" w:rsidRPr="0077369F">
        <w:rPr>
          <w:rFonts w:ascii="Times New Roman" w:hAnsi="Times New Roman" w:cs="Times New Roman"/>
          <w:sz w:val="20"/>
          <w:szCs w:val="20"/>
        </w:rPr>
        <w:t xml:space="preserve">) </w:t>
      </w:r>
      <w:r w:rsidR="00A756A5">
        <w:rPr>
          <w:rFonts w:ascii="Times New Roman" w:hAnsi="Times New Roman" w:cs="Times New Roman" w:hint="eastAsia"/>
          <w:sz w:val="20"/>
          <w:szCs w:val="20"/>
        </w:rPr>
        <w:t xml:space="preserve">CO 8h. </w:t>
      </w:r>
      <w:r w:rsidR="00A756A5" w:rsidRPr="0077369F">
        <w:rPr>
          <w:rFonts w:ascii="Times New Roman" w:hAnsi="Times New Roman" w:cs="Times New Roman"/>
          <w:sz w:val="20"/>
          <w:szCs w:val="20"/>
        </w:rPr>
        <w:t>(</w:t>
      </w:r>
      <w:r w:rsidR="00A756A5">
        <w:rPr>
          <w:rFonts w:ascii="Times New Roman" w:hAnsi="Times New Roman" w:cs="Times New Roman" w:hint="eastAsia"/>
          <w:sz w:val="20"/>
          <w:szCs w:val="20"/>
        </w:rPr>
        <w:t>d</w:t>
      </w:r>
      <w:r w:rsidR="00A756A5" w:rsidRPr="0077369F">
        <w:rPr>
          <w:rFonts w:ascii="Times New Roman" w:hAnsi="Times New Roman" w:cs="Times New Roman"/>
          <w:sz w:val="20"/>
          <w:szCs w:val="20"/>
        </w:rPr>
        <w:t xml:space="preserve">) </w:t>
      </w:r>
      <w:r w:rsidR="00A756A5">
        <w:rPr>
          <w:rFonts w:ascii="Times New Roman" w:hAnsi="Times New Roman" w:cs="Times New Roman" w:hint="eastAsia"/>
          <w:sz w:val="20"/>
          <w:szCs w:val="20"/>
        </w:rPr>
        <w:t>RAC 8h.</w:t>
      </w:r>
    </w:p>
    <w:p w14:paraId="013B19F3" w14:textId="77777777" w:rsidR="00321CEB" w:rsidRDefault="00321CEB" w:rsidP="00321CEB">
      <w:pPr>
        <w:spacing w:line="360" w:lineRule="auto"/>
        <w:jc w:val="center"/>
        <w:rPr>
          <w:rFonts w:ascii="Times New Roman" w:hAnsi="Times New Roman" w:cs="Times New Roman"/>
          <w:sz w:val="24"/>
          <w:szCs w:val="24"/>
        </w:rPr>
      </w:pPr>
    </w:p>
    <w:p w14:paraId="4CF05F44" w14:textId="65A6D7DD" w:rsidR="00D647E8" w:rsidRPr="008F5BF2" w:rsidRDefault="006F3C21" w:rsidP="008F5BF2">
      <w:pPr>
        <w:spacing w:line="360" w:lineRule="auto"/>
        <w:jc w:val="both"/>
        <w:rPr>
          <w:rFonts w:ascii="Times New Roman" w:hAnsi="Times New Roman" w:cs="Times New Roman"/>
          <w:sz w:val="24"/>
          <w:szCs w:val="24"/>
        </w:rPr>
      </w:pPr>
      <w:r w:rsidRPr="006F3C21">
        <w:rPr>
          <w:rFonts w:ascii="Times New Roman" w:hAnsi="Times New Roman" w:cs="Times New Roman"/>
          <w:sz w:val="24"/>
          <w:szCs w:val="24"/>
        </w:rPr>
        <w:t xml:space="preserve">To observe the corrosion features beneath the Pb coverage </w:t>
      </w:r>
      <w:r w:rsidR="00A23D59">
        <w:rPr>
          <w:rFonts w:ascii="Times New Roman" w:hAnsi="Times New Roman" w:cs="Times New Roman" w:hint="eastAsia"/>
          <w:sz w:val="24"/>
          <w:szCs w:val="24"/>
        </w:rPr>
        <w:t>on</w:t>
      </w:r>
      <w:r w:rsidRPr="006F3C21">
        <w:rPr>
          <w:rFonts w:ascii="Times New Roman" w:hAnsi="Times New Roman" w:cs="Times New Roman"/>
          <w:sz w:val="24"/>
          <w:szCs w:val="24"/>
        </w:rPr>
        <w:t xml:space="preserve"> the surface, cross-section SEM images in </w:t>
      </w:r>
      <w:r w:rsidR="00A23D59">
        <w:rPr>
          <w:rFonts w:ascii="Times New Roman" w:hAnsi="Times New Roman" w:cs="Times New Roman" w:hint="eastAsia"/>
          <w:sz w:val="24"/>
          <w:szCs w:val="24"/>
        </w:rPr>
        <w:t xml:space="preserve">BSE </w:t>
      </w:r>
      <w:r w:rsidRPr="006F3C21">
        <w:rPr>
          <w:rFonts w:ascii="Times New Roman" w:hAnsi="Times New Roman" w:cs="Times New Roman"/>
          <w:sz w:val="24"/>
          <w:szCs w:val="24"/>
        </w:rPr>
        <w:t xml:space="preserve">mode are presented in Fig. </w:t>
      </w:r>
      <w:r w:rsidR="00A23D59">
        <w:rPr>
          <w:rFonts w:ascii="Times New Roman" w:hAnsi="Times New Roman" w:cs="Times New Roman" w:hint="eastAsia"/>
          <w:sz w:val="24"/>
          <w:szCs w:val="24"/>
        </w:rPr>
        <w:t>6</w:t>
      </w:r>
      <w:r w:rsidRPr="006F3C21">
        <w:rPr>
          <w:rFonts w:ascii="Times New Roman" w:hAnsi="Times New Roman" w:cs="Times New Roman"/>
          <w:sz w:val="24"/>
          <w:szCs w:val="24"/>
        </w:rPr>
        <w:t xml:space="preserve">. Firstly, as shown in Fig. </w:t>
      </w:r>
      <w:r w:rsidR="00A23D59">
        <w:rPr>
          <w:rFonts w:ascii="Times New Roman" w:hAnsi="Times New Roman" w:cs="Times New Roman" w:hint="eastAsia"/>
          <w:sz w:val="24"/>
          <w:szCs w:val="24"/>
        </w:rPr>
        <w:t>6</w:t>
      </w:r>
      <w:r w:rsidRPr="006F3C21">
        <w:rPr>
          <w:rFonts w:ascii="Times New Roman" w:hAnsi="Times New Roman" w:cs="Times New Roman"/>
          <w:sz w:val="24"/>
          <w:szCs w:val="24"/>
        </w:rPr>
        <w:t xml:space="preserve">(a) and (b), more Pb can be observed near the surface in RAC </w:t>
      </w:r>
      <w:r w:rsidR="0059422B">
        <w:rPr>
          <w:rFonts w:ascii="Times New Roman" w:hAnsi="Times New Roman" w:cs="Times New Roman"/>
          <w:sz w:val="24"/>
          <w:szCs w:val="24"/>
        </w:rPr>
        <w:t xml:space="preserve">regions </w:t>
      </w:r>
      <w:r w:rsidRPr="006F3C21">
        <w:rPr>
          <w:rFonts w:ascii="Times New Roman" w:hAnsi="Times New Roman" w:cs="Times New Roman"/>
          <w:sz w:val="24"/>
          <w:szCs w:val="24"/>
        </w:rPr>
        <w:t>than in CO</w:t>
      </w:r>
      <w:r w:rsidR="0059422B">
        <w:rPr>
          <w:rFonts w:ascii="Times New Roman" w:hAnsi="Times New Roman" w:cs="Times New Roman"/>
          <w:sz w:val="24"/>
          <w:szCs w:val="24"/>
        </w:rPr>
        <w:t xml:space="preserve"> regions</w:t>
      </w:r>
      <w:r w:rsidRPr="006F3C21">
        <w:rPr>
          <w:rFonts w:ascii="Times New Roman" w:hAnsi="Times New Roman" w:cs="Times New Roman"/>
          <w:sz w:val="24"/>
          <w:szCs w:val="24"/>
        </w:rPr>
        <w:t xml:space="preserve">, indicated by the presence of more white dots near the surface in RAC regions compared to CO regions. This supports the </w:t>
      </w:r>
      <w:r w:rsidR="00965EF4">
        <w:rPr>
          <w:rFonts w:ascii="Times New Roman" w:hAnsi="Times New Roman" w:cs="Times New Roman"/>
          <w:sz w:val="24"/>
          <w:szCs w:val="24"/>
        </w:rPr>
        <w:t xml:space="preserve">speculation </w:t>
      </w:r>
      <w:r w:rsidRPr="006F3C21">
        <w:rPr>
          <w:rFonts w:ascii="Times New Roman" w:hAnsi="Times New Roman" w:cs="Times New Roman"/>
          <w:sz w:val="24"/>
          <w:szCs w:val="24"/>
        </w:rPr>
        <w:t xml:space="preserve">from the surface results in Fig. </w:t>
      </w:r>
      <w:r w:rsidR="00A23D59">
        <w:rPr>
          <w:rFonts w:ascii="Times New Roman" w:hAnsi="Times New Roman" w:cs="Times New Roman" w:hint="eastAsia"/>
          <w:sz w:val="24"/>
          <w:szCs w:val="24"/>
        </w:rPr>
        <w:t>4 and 5</w:t>
      </w:r>
      <w:r w:rsidRPr="006F3C21">
        <w:rPr>
          <w:rFonts w:ascii="Times New Roman" w:hAnsi="Times New Roman" w:cs="Times New Roman"/>
          <w:sz w:val="24"/>
          <w:szCs w:val="24"/>
        </w:rPr>
        <w:t xml:space="preserve"> that radiation enhances Pb corrosion initiation. </w:t>
      </w:r>
      <w:r w:rsidR="004D2B20" w:rsidRPr="004D2B20">
        <w:rPr>
          <w:rFonts w:ascii="Times New Roman" w:hAnsi="Times New Roman" w:cs="Times New Roman"/>
          <w:sz w:val="24"/>
          <w:szCs w:val="24"/>
        </w:rPr>
        <w:t xml:space="preserve">Secondly, while the difference in the deepest Pb penetration is </w:t>
      </w:r>
      <w:r w:rsidR="004576E2">
        <w:rPr>
          <w:rFonts w:ascii="Times New Roman" w:hAnsi="Times New Roman" w:cs="Times New Roman"/>
          <w:sz w:val="24"/>
          <w:szCs w:val="24"/>
        </w:rPr>
        <w:t>insignificant</w:t>
      </w:r>
      <w:r w:rsidR="004576E2" w:rsidRPr="004D2B20">
        <w:rPr>
          <w:rFonts w:ascii="Times New Roman" w:hAnsi="Times New Roman" w:cs="Times New Roman"/>
          <w:sz w:val="24"/>
          <w:szCs w:val="24"/>
        </w:rPr>
        <w:t xml:space="preserve"> </w:t>
      </w:r>
      <w:r w:rsidR="004D2B20" w:rsidRPr="004D2B20">
        <w:rPr>
          <w:rFonts w:ascii="Times New Roman" w:hAnsi="Times New Roman" w:cs="Times New Roman"/>
          <w:sz w:val="24"/>
          <w:szCs w:val="24"/>
        </w:rPr>
        <w:t>in the 4-hour experiments, as indicated by the orange dashed lines, the RAC regions in the 8-hour experiments exhibit significantly deeper Pb penetration compared to the CO regions, as shown in Fig. 6(c) and (d).</w:t>
      </w:r>
      <w:r w:rsidR="004D2B20">
        <w:rPr>
          <w:rFonts w:ascii="Times New Roman" w:hAnsi="Times New Roman" w:cs="Times New Roman" w:hint="eastAsia"/>
          <w:sz w:val="24"/>
          <w:szCs w:val="24"/>
        </w:rPr>
        <w:t xml:space="preserve"> </w:t>
      </w:r>
      <w:r w:rsidR="008F5BF2" w:rsidRPr="008F5BF2">
        <w:rPr>
          <w:rFonts w:ascii="Times New Roman" w:hAnsi="Times New Roman" w:cs="Times New Roman"/>
          <w:sz w:val="24"/>
          <w:szCs w:val="24"/>
        </w:rPr>
        <w:t xml:space="preserve">This suggests that </w:t>
      </w:r>
      <w:r w:rsidR="004576E2">
        <w:rPr>
          <w:rFonts w:ascii="Times New Roman" w:hAnsi="Times New Roman" w:cs="Times New Roman"/>
          <w:sz w:val="24"/>
          <w:szCs w:val="24"/>
        </w:rPr>
        <w:t>the development of corrosion</w:t>
      </w:r>
      <w:r w:rsidR="008F5BF2" w:rsidRPr="008F5BF2">
        <w:rPr>
          <w:rFonts w:ascii="Times New Roman" w:hAnsi="Times New Roman" w:cs="Times New Roman"/>
          <w:sz w:val="24"/>
          <w:szCs w:val="24"/>
        </w:rPr>
        <w:t xml:space="preserve"> </w:t>
      </w:r>
      <w:r w:rsidR="004576E2">
        <w:rPr>
          <w:rFonts w:ascii="Times New Roman" w:hAnsi="Times New Roman" w:cs="Times New Roman"/>
          <w:sz w:val="24"/>
          <w:szCs w:val="24"/>
        </w:rPr>
        <w:t>is faster</w:t>
      </w:r>
      <w:r w:rsidR="008F5BF2" w:rsidRPr="008F5BF2">
        <w:rPr>
          <w:rFonts w:ascii="Times New Roman" w:hAnsi="Times New Roman" w:cs="Times New Roman"/>
          <w:sz w:val="24"/>
          <w:szCs w:val="24"/>
        </w:rPr>
        <w:t xml:space="preserve"> in RAC regions than in CO regions.</w:t>
      </w:r>
      <w:r w:rsidR="008F5BF2">
        <w:rPr>
          <w:rFonts w:ascii="Times New Roman" w:hAnsi="Times New Roman" w:cs="Times New Roman"/>
          <w:sz w:val="24"/>
          <w:szCs w:val="24"/>
        </w:rPr>
        <w:t xml:space="preserve"> </w:t>
      </w:r>
      <w:r w:rsidRPr="006F3C21">
        <w:rPr>
          <w:rFonts w:ascii="Times New Roman" w:hAnsi="Times New Roman" w:cs="Times New Roman"/>
          <w:sz w:val="24"/>
          <w:szCs w:val="24"/>
        </w:rPr>
        <w:t>Therefore, by combining surface information with cross-section results, it can be concluded that radiation enhance</w:t>
      </w:r>
      <w:r w:rsidR="00A23D59">
        <w:rPr>
          <w:rFonts w:ascii="Times New Roman" w:hAnsi="Times New Roman" w:cs="Times New Roman" w:hint="eastAsia"/>
          <w:sz w:val="24"/>
          <w:szCs w:val="24"/>
        </w:rPr>
        <w:t>s</w:t>
      </w:r>
      <w:r w:rsidRPr="006F3C21">
        <w:rPr>
          <w:rFonts w:ascii="Times New Roman" w:hAnsi="Times New Roman" w:cs="Times New Roman"/>
          <w:sz w:val="24"/>
          <w:szCs w:val="24"/>
        </w:rPr>
        <w:t xml:space="preserve"> both the Pb corrosion initiation and </w:t>
      </w:r>
      <w:r w:rsidR="00A23D59">
        <w:rPr>
          <w:rFonts w:ascii="Times New Roman" w:hAnsi="Times New Roman" w:cs="Times New Roman" w:hint="eastAsia"/>
          <w:sz w:val="24"/>
          <w:szCs w:val="24"/>
        </w:rPr>
        <w:t>development</w:t>
      </w:r>
      <w:r w:rsidRPr="006F3C21">
        <w:rPr>
          <w:rFonts w:ascii="Times New Roman" w:hAnsi="Times New Roman" w:cs="Times New Roman"/>
          <w:sz w:val="24"/>
          <w:szCs w:val="24"/>
        </w:rPr>
        <w:t>. A statistical analysis will be illustrated in the following section.</w:t>
      </w:r>
    </w:p>
    <w:p w14:paraId="65A28CCD" w14:textId="65DF1F95" w:rsidR="00642869" w:rsidRPr="00642869" w:rsidRDefault="00E641A1" w:rsidP="00642869">
      <w:pPr>
        <w:spacing w:line="360" w:lineRule="auto"/>
        <w:jc w:val="center"/>
      </w:pPr>
      <w:r w:rsidRPr="00E641A1">
        <w:rPr>
          <w:noProof/>
        </w:rPr>
        <w:drawing>
          <wp:inline distT="0" distB="0" distL="0" distR="0" wp14:anchorId="3BCB7730" wp14:editId="59615BD5">
            <wp:extent cx="5943600" cy="1990090"/>
            <wp:effectExtent l="0" t="0" r="0" b="0"/>
            <wp:docPr id="640215601" name="Picture 1" descr="A comparison of a black and whit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5601" name="Picture 1" descr="A comparison of a black and white image&#10;&#10;Description automatically generated with medium confidence"/>
                    <pic:cNvPicPr/>
                  </pic:nvPicPr>
                  <pic:blipFill>
                    <a:blip r:embed="rId17"/>
                    <a:stretch>
                      <a:fillRect/>
                    </a:stretch>
                  </pic:blipFill>
                  <pic:spPr>
                    <a:xfrm>
                      <a:off x="0" y="0"/>
                      <a:ext cx="5943600" cy="1990090"/>
                    </a:xfrm>
                    <a:prstGeom prst="rect">
                      <a:avLst/>
                    </a:prstGeom>
                  </pic:spPr>
                </pic:pic>
              </a:graphicData>
            </a:graphic>
          </wp:inline>
        </w:drawing>
      </w:r>
    </w:p>
    <w:p w14:paraId="25A3F7BB" w14:textId="3042FCC2" w:rsidR="00F52B2E" w:rsidRPr="00F52B2E" w:rsidRDefault="00642869" w:rsidP="00642869">
      <w:pPr>
        <w:spacing w:line="360" w:lineRule="auto"/>
        <w:jc w:val="both"/>
      </w:pPr>
      <w:r w:rsidRPr="00642869">
        <w:rPr>
          <w:rFonts w:ascii="Times New Roman" w:hAnsi="Times New Roman" w:cs="Times New Roman"/>
          <w:b/>
          <w:bCs/>
          <w:sz w:val="20"/>
          <w:szCs w:val="20"/>
        </w:rPr>
        <w:t xml:space="preserve">Fig. </w:t>
      </w:r>
      <w:r w:rsidR="004D2B20">
        <w:rPr>
          <w:rFonts w:ascii="Times New Roman" w:hAnsi="Times New Roman" w:cs="Times New Roman" w:hint="eastAsia"/>
          <w:b/>
          <w:bCs/>
          <w:sz w:val="20"/>
          <w:szCs w:val="20"/>
        </w:rPr>
        <w:t>6</w:t>
      </w:r>
      <w:r w:rsidRPr="00642869">
        <w:rPr>
          <w:rFonts w:ascii="Times New Roman" w:hAnsi="Times New Roman" w:cs="Times New Roman"/>
          <w:b/>
          <w:bCs/>
          <w:sz w:val="20"/>
          <w:szCs w:val="20"/>
        </w:rPr>
        <w:t xml:space="preserve">. </w:t>
      </w:r>
      <w:r w:rsidRPr="00642869">
        <w:rPr>
          <w:rFonts w:ascii="Times New Roman" w:hAnsi="Times New Roman" w:cs="Times New Roman"/>
          <w:sz w:val="20"/>
          <w:szCs w:val="20"/>
        </w:rPr>
        <w:t xml:space="preserve">Representative SEM images in backscattering mode </w:t>
      </w:r>
      <w:r>
        <w:rPr>
          <w:rFonts w:ascii="Times New Roman" w:hAnsi="Times New Roman" w:cs="Times New Roman"/>
          <w:sz w:val="20"/>
          <w:szCs w:val="20"/>
        </w:rPr>
        <w:t>presenting</w:t>
      </w:r>
      <w:r w:rsidRPr="00642869">
        <w:rPr>
          <w:rFonts w:ascii="Times New Roman" w:hAnsi="Times New Roman" w:cs="Times New Roman"/>
          <w:sz w:val="20"/>
          <w:szCs w:val="20"/>
        </w:rPr>
        <w:t xml:space="preserve"> the corrosion features in cross-section after simultaneous radiation and corrosion for durations of 4 hours (a-b) and 8 hours (c-d), with the deepest lead penetrations highlighted by orange dashed lines.</w:t>
      </w:r>
      <w:r w:rsidR="008B3693">
        <w:rPr>
          <w:rFonts w:ascii="Times New Roman" w:hAnsi="Times New Roman" w:cs="Times New Roman"/>
          <w:sz w:val="20"/>
          <w:szCs w:val="20"/>
        </w:rPr>
        <w:t xml:space="preserve"> </w:t>
      </w:r>
    </w:p>
    <w:p w14:paraId="359DCB66" w14:textId="63DC779D" w:rsidR="00566FD5" w:rsidRPr="00D94D92" w:rsidRDefault="00E55E47" w:rsidP="00D94D92">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3.2 </w:t>
      </w:r>
      <w:r w:rsidR="001B1D61">
        <w:rPr>
          <w:rFonts w:ascii="Times New Roman" w:hAnsi="Times New Roman" w:cs="Times New Roman"/>
          <w:b/>
          <w:bCs/>
          <w:sz w:val="24"/>
          <w:szCs w:val="24"/>
        </w:rPr>
        <w:t xml:space="preserve">Image </w:t>
      </w:r>
      <w:r w:rsidR="00F52B2E">
        <w:rPr>
          <w:rFonts w:ascii="Times New Roman" w:hAnsi="Times New Roman" w:cs="Times New Roman"/>
          <w:b/>
          <w:bCs/>
          <w:sz w:val="24"/>
          <w:szCs w:val="24"/>
        </w:rPr>
        <w:t>analysis</w:t>
      </w:r>
    </w:p>
    <w:p w14:paraId="6179B65B" w14:textId="72269BCF" w:rsidR="009925D3" w:rsidRDefault="009925D3" w:rsidP="009925D3">
      <w:pPr>
        <w:spacing w:line="360" w:lineRule="auto"/>
        <w:jc w:val="both"/>
        <w:rPr>
          <w:rFonts w:ascii="Times New Roman" w:hAnsi="Times New Roman" w:cs="Times New Roman"/>
          <w:sz w:val="24"/>
          <w:szCs w:val="24"/>
        </w:rPr>
      </w:pPr>
      <w:r w:rsidRPr="009925D3">
        <w:rPr>
          <w:rFonts w:ascii="Times New Roman" w:hAnsi="Times New Roman" w:cs="Times New Roman"/>
          <w:sz w:val="24"/>
          <w:szCs w:val="24"/>
        </w:rPr>
        <w:t>To quantify radiation-affected Pb corrosion initiation near the surface, a subsurface area was defined, extending vertically from the surface down to a depth ranging from 3% to 10% of the total thickness of the cross-section. This range was selected to ensure that it represents Pb corrosion initiation near the surface.</w:t>
      </w:r>
      <w:r>
        <w:rPr>
          <w:rFonts w:ascii="Times New Roman" w:hAnsi="Times New Roman" w:cs="Times New Roman" w:hint="eastAsia"/>
          <w:sz w:val="24"/>
          <w:szCs w:val="24"/>
        </w:rPr>
        <w:t xml:space="preserve"> One </w:t>
      </w:r>
      <w:r>
        <w:rPr>
          <w:rFonts w:ascii="Times New Roman" w:hAnsi="Times New Roman" w:cs="Times New Roman"/>
          <w:sz w:val="24"/>
          <w:szCs w:val="24"/>
        </w:rPr>
        <w:t>demonstration</w:t>
      </w:r>
      <w:r>
        <w:rPr>
          <w:rFonts w:ascii="Times New Roman" w:hAnsi="Times New Roman" w:cs="Times New Roman" w:hint="eastAsia"/>
          <w:sz w:val="24"/>
          <w:szCs w:val="24"/>
        </w:rPr>
        <w:t xml:space="preserve"> of the subsurface area is</w:t>
      </w:r>
      <w:r w:rsidR="000629A8" w:rsidRPr="000629A8">
        <w:rPr>
          <w:rFonts w:ascii="Times New Roman" w:hAnsi="Times New Roman" w:cs="Times New Roman"/>
          <w:sz w:val="24"/>
          <w:szCs w:val="24"/>
        </w:rPr>
        <w:t xml:space="preserve"> illustrated in Fig. 6(a) by two green parallel lines using ImageJ. Within the subsurface area, the Pb area was determined by </w:t>
      </w:r>
      <w:r w:rsidR="000629A8" w:rsidRPr="000629A8">
        <w:rPr>
          <w:rFonts w:ascii="Times New Roman" w:hAnsi="Times New Roman" w:cs="Times New Roman"/>
          <w:sz w:val="24"/>
          <w:szCs w:val="24"/>
        </w:rPr>
        <w:lastRenderedPageBreak/>
        <w:t>counting the pixels of Pb dots displayed in red in Fig. 6(</w:t>
      </w:r>
      <w:r w:rsidR="00FC20A8">
        <w:rPr>
          <w:rFonts w:ascii="Times New Roman" w:hAnsi="Times New Roman" w:cs="Times New Roman" w:hint="eastAsia"/>
          <w:sz w:val="24"/>
          <w:szCs w:val="24"/>
        </w:rPr>
        <w:t>a</w:t>
      </w:r>
      <w:r w:rsidR="000629A8" w:rsidRPr="000629A8">
        <w:rPr>
          <w:rFonts w:ascii="Times New Roman" w:hAnsi="Times New Roman" w:cs="Times New Roman"/>
          <w:sz w:val="24"/>
          <w:szCs w:val="24"/>
        </w:rPr>
        <w:t>), while the total area of the subsurface area was measured by counting the total pixels</w:t>
      </w:r>
      <w:r w:rsidR="00FC20A8">
        <w:rPr>
          <w:rFonts w:ascii="Times New Roman" w:hAnsi="Times New Roman" w:cs="Times New Roman" w:hint="eastAsia"/>
          <w:sz w:val="24"/>
          <w:szCs w:val="24"/>
        </w:rPr>
        <w:t xml:space="preserve"> within the subsurface area</w:t>
      </w:r>
      <w:r w:rsidR="000629A8" w:rsidRPr="000629A8">
        <w:rPr>
          <w:rFonts w:ascii="Times New Roman" w:hAnsi="Times New Roman" w:cs="Times New Roman"/>
          <w:sz w:val="24"/>
          <w:szCs w:val="24"/>
        </w:rPr>
        <w:t xml:space="preserve">. The ratio of the Pb area </w:t>
      </w:r>
      <w:r w:rsidR="00FC20A8">
        <w:rPr>
          <w:rFonts w:ascii="Times New Roman" w:hAnsi="Times New Roman" w:cs="Times New Roman" w:hint="eastAsia"/>
          <w:sz w:val="24"/>
          <w:szCs w:val="24"/>
        </w:rPr>
        <w:t>(</w:t>
      </w:r>
      <w:proofErr w:type="spellStart"/>
      <w:r w:rsidR="00FC20A8" w:rsidRPr="00FC20A8">
        <w:rPr>
          <w:rFonts w:ascii="Times New Roman" w:hAnsi="Times New Roman" w:cs="Times New Roman" w:hint="eastAsia"/>
          <w:i/>
          <w:iCs/>
          <w:sz w:val="24"/>
          <w:szCs w:val="24"/>
        </w:rPr>
        <w:t>S</w:t>
      </w:r>
      <w:r w:rsidR="00FC20A8" w:rsidRPr="00FC20A8">
        <w:rPr>
          <w:rFonts w:ascii="Times New Roman" w:hAnsi="Times New Roman" w:cs="Times New Roman" w:hint="eastAsia"/>
          <w:i/>
          <w:iCs/>
          <w:sz w:val="24"/>
          <w:szCs w:val="24"/>
          <w:vertAlign w:val="subscript"/>
        </w:rPr>
        <w:t>pb</w:t>
      </w:r>
      <w:proofErr w:type="spellEnd"/>
      <w:r w:rsidR="00FC20A8">
        <w:rPr>
          <w:rFonts w:ascii="Times New Roman" w:hAnsi="Times New Roman" w:cs="Times New Roman" w:hint="eastAsia"/>
          <w:sz w:val="24"/>
          <w:szCs w:val="24"/>
        </w:rPr>
        <w:t xml:space="preserve">) </w:t>
      </w:r>
      <w:r w:rsidR="000629A8" w:rsidRPr="000629A8">
        <w:rPr>
          <w:rFonts w:ascii="Times New Roman" w:hAnsi="Times New Roman" w:cs="Times New Roman"/>
          <w:sz w:val="24"/>
          <w:szCs w:val="24"/>
        </w:rPr>
        <w:t>to the total area of the subsurface</w:t>
      </w:r>
      <w:r w:rsidR="00FC20A8">
        <w:rPr>
          <w:rFonts w:ascii="Times New Roman" w:hAnsi="Times New Roman" w:cs="Times New Roman" w:hint="eastAsia"/>
          <w:sz w:val="24"/>
          <w:szCs w:val="24"/>
        </w:rPr>
        <w:t xml:space="preserve"> (</w:t>
      </w:r>
      <w:proofErr w:type="spellStart"/>
      <w:r w:rsidR="00FC20A8" w:rsidRPr="00FC20A8">
        <w:rPr>
          <w:rFonts w:ascii="Times New Roman" w:hAnsi="Times New Roman" w:cs="Times New Roman" w:hint="eastAsia"/>
          <w:i/>
          <w:iCs/>
          <w:sz w:val="24"/>
          <w:szCs w:val="24"/>
        </w:rPr>
        <w:t>S</w:t>
      </w:r>
      <w:r w:rsidR="00FC20A8" w:rsidRPr="00FC20A8">
        <w:rPr>
          <w:rFonts w:ascii="Times New Roman" w:hAnsi="Times New Roman" w:cs="Times New Roman" w:hint="eastAsia"/>
          <w:i/>
          <w:iCs/>
          <w:sz w:val="24"/>
          <w:szCs w:val="24"/>
          <w:vertAlign w:val="subscript"/>
        </w:rPr>
        <w:t>tot</w:t>
      </w:r>
      <w:proofErr w:type="spellEnd"/>
      <w:r w:rsidR="00FC20A8">
        <w:rPr>
          <w:rFonts w:ascii="Times New Roman" w:hAnsi="Times New Roman" w:cs="Times New Roman" w:hint="eastAsia"/>
          <w:sz w:val="24"/>
          <w:szCs w:val="24"/>
        </w:rPr>
        <w:t xml:space="preserve">) </w:t>
      </w:r>
      <w:r w:rsidR="000629A8" w:rsidRPr="000629A8">
        <w:rPr>
          <w:rFonts w:ascii="Times New Roman" w:hAnsi="Times New Roman" w:cs="Times New Roman"/>
          <w:sz w:val="24"/>
          <w:szCs w:val="24"/>
        </w:rPr>
        <w:t>was then used to quantify the Pb corrosion initiation</w:t>
      </w:r>
      <w:r w:rsidR="00742025">
        <w:rPr>
          <w:rFonts w:ascii="Times New Roman" w:hAnsi="Times New Roman" w:cs="Times New Roman" w:hint="eastAsia"/>
          <w:sz w:val="24"/>
          <w:szCs w:val="24"/>
        </w:rPr>
        <w:t xml:space="preserve"> as follows, </w:t>
      </w:r>
      <w:r w:rsidR="00616771">
        <w:rPr>
          <w:rFonts w:ascii="Times New Roman" w:hAnsi="Times New Roman" w:cs="Times New Roman"/>
          <w:sz w:val="24"/>
          <w:szCs w:val="24"/>
        </w:rPr>
        <w:t xml:space="preserve"> </w:t>
      </w:r>
    </w:p>
    <w:p w14:paraId="09079050" w14:textId="2BF843D4" w:rsidR="00FC20A8" w:rsidRDefault="00000000" w:rsidP="00FC20A8">
      <w:pPr>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Pb</m:t>
            </m:r>
          </m:e>
          <m:sub>
            <m:r>
              <w:rPr>
                <w:rFonts w:ascii="Cambria Math" w:hAnsi="Cambria Math" w:cs="Times New Roman"/>
                <w:sz w:val="24"/>
                <w:szCs w:val="24"/>
              </w:rPr>
              <m:t>initiation</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Pb</m:t>
                </m:r>
              </m:sub>
            </m:sSub>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tot</m:t>
                </m:r>
              </m:sub>
            </m:sSub>
          </m:den>
        </m:f>
        <m:r>
          <w:rPr>
            <w:rFonts w:ascii="Cambria Math" w:hAnsi="Cambria Math" w:cs="Times New Roman" w:hint="eastAsia"/>
            <w:sz w:val="24"/>
            <w:szCs w:val="24"/>
          </w:rPr>
          <m:t>×</m:t>
        </m:r>
        <m:r>
          <w:rPr>
            <w:rFonts w:ascii="Cambria Math" w:hAnsi="Cambria Math" w:cs="Times New Roman"/>
            <w:sz w:val="24"/>
            <w:szCs w:val="24"/>
          </w:rPr>
          <m:t>100%</m:t>
        </m:r>
      </m:oMath>
      <w:r w:rsidR="00FC20A8">
        <w:rPr>
          <w:rFonts w:ascii="Times New Roman" w:hAnsi="Times New Roman" w:cs="Times New Roman" w:hint="eastAsia"/>
          <w:sz w:val="24"/>
          <w:szCs w:val="24"/>
        </w:rPr>
        <w:t xml:space="preserve">                (3)</w:t>
      </w:r>
    </w:p>
    <w:p w14:paraId="4BA39A14" w14:textId="695F1D0A" w:rsidR="00372FE2" w:rsidRDefault="002B154E" w:rsidP="00FC20A8">
      <w:pPr>
        <w:spacing w:line="360" w:lineRule="auto"/>
        <w:jc w:val="both"/>
        <w:rPr>
          <w:rFonts w:ascii="Times New Roman" w:hAnsi="Times New Roman" w:cs="Times New Roman"/>
          <w:sz w:val="24"/>
          <w:szCs w:val="24"/>
        </w:rPr>
      </w:pPr>
      <w:r w:rsidRPr="002B154E">
        <w:rPr>
          <w:rFonts w:ascii="Times New Roman" w:hAnsi="Times New Roman" w:cs="Times New Roman"/>
          <w:sz w:val="24"/>
          <w:szCs w:val="24"/>
        </w:rPr>
        <w:t>As shown in Fig. 7(b), an increase in Pb corrosion initiation is observed in RAC regions compared to CO regions across the subsurface range for both the 4-h</w:t>
      </w:r>
      <w:r>
        <w:rPr>
          <w:rFonts w:ascii="Times New Roman" w:hAnsi="Times New Roman" w:cs="Times New Roman" w:hint="eastAsia"/>
          <w:sz w:val="24"/>
          <w:szCs w:val="24"/>
        </w:rPr>
        <w:t xml:space="preserve">our </w:t>
      </w:r>
      <w:r w:rsidRPr="002B154E">
        <w:rPr>
          <w:rFonts w:ascii="Times New Roman" w:hAnsi="Times New Roman" w:cs="Times New Roman"/>
          <w:sz w:val="24"/>
          <w:szCs w:val="24"/>
        </w:rPr>
        <w:t>and 8-h</w:t>
      </w:r>
      <w:r>
        <w:rPr>
          <w:rFonts w:ascii="Times New Roman" w:hAnsi="Times New Roman" w:cs="Times New Roman" w:hint="eastAsia"/>
          <w:sz w:val="24"/>
          <w:szCs w:val="24"/>
        </w:rPr>
        <w:t>our</w:t>
      </w:r>
      <w:r w:rsidRPr="002B154E">
        <w:rPr>
          <w:rFonts w:ascii="Times New Roman" w:hAnsi="Times New Roman" w:cs="Times New Roman"/>
          <w:sz w:val="24"/>
          <w:szCs w:val="24"/>
        </w:rPr>
        <w:t xml:space="preserve"> experiments. For instance, at a normalized corrosion depth of 0.05, Pb </w:t>
      </w:r>
      <w:r w:rsidR="001B1D61">
        <w:rPr>
          <w:rFonts w:ascii="Times New Roman" w:hAnsi="Times New Roman" w:cs="Times New Roman"/>
          <w:sz w:val="24"/>
          <w:szCs w:val="24"/>
        </w:rPr>
        <w:t>area</w:t>
      </w:r>
      <w:r w:rsidR="001B1D61" w:rsidRPr="002B154E">
        <w:rPr>
          <w:rFonts w:ascii="Times New Roman" w:hAnsi="Times New Roman" w:cs="Times New Roman"/>
          <w:sz w:val="24"/>
          <w:szCs w:val="24"/>
        </w:rPr>
        <w:t xml:space="preserve"> </w:t>
      </w:r>
      <w:r w:rsidRPr="002B154E">
        <w:rPr>
          <w:rFonts w:ascii="Times New Roman" w:hAnsi="Times New Roman" w:cs="Times New Roman"/>
          <w:sz w:val="24"/>
          <w:szCs w:val="24"/>
        </w:rPr>
        <w:t xml:space="preserve">accounts for only 5% of the total subsurface area in CO regions for the 4-hour experiment. In contrast, in RAC regions, Pb </w:t>
      </w:r>
      <w:r w:rsidR="001B1D61">
        <w:rPr>
          <w:rFonts w:ascii="Times New Roman" w:hAnsi="Times New Roman" w:cs="Times New Roman"/>
          <w:sz w:val="24"/>
          <w:szCs w:val="24"/>
        </w:rPr>
        <w:t>area</w:t>
      </w:r>
      <w:r w:rsidR="001B1D61" w:rsidRPr="002B154E">
        <w:rPr>
          <w:rFonts w:ascii="Times New Roman" w:hAnsi="Times New Roman" w:cs="Times New Roman"/>
          <w:sz w:val="24"/>
          <w:szCs w:val="24"/>
        </w:rPr>
        <w:t xml:space="preserve"> </w:t>
      </w:r>
      <w:r w:rsidRPr="002B154E">
        <w:rPr>
          <w:rFonts w:ascii="Times New Roman" w:hAnsi="Times New Roman" w:cs="Times New Roman"/>
          <w:sz w:val="24"/>
          <w:szCs w:val="24"/>
        </w:rPr>
        <w:t xml:space="preserve">comprises approximately 12% of the total subsurface area. The corresponding images in Fig. 7(c-d) further illustrate the difference in Pb corrosion initiation within the subsurface, where Pb </w:t>
      </w:r>
      <w:r>
        <w:rPr>
          <w:rFonts w:ascii="Times New Roman" w:hAnsi="Times New Roman" w:cs="Times New Roman" w:hint="eastAsia"/>
          <w:sz w:val="24"/>
          <w:szCs w:val="24"/>
        </w:rPr>
        <w:t>penetration</w:t>
      </w:r>
      <w:r w:rsidRPr="002B154E">
        <w:rPr>
          <w:rFonts w:ascii="Times New Roman" w:hAnsi="Times New Roman" w:cs="Times New Roman"/>
          <w:sz w:val="24"/>
          <w:szCs w:val="24"/>
        </w:rPr>
        <w:t xml:space="preserve"> </w:t>
      </w:r>
      <w:r w:rsidR="001B1D61">
        <w:rPr>
          <w:rFonts w:ascii="Times New Roman" w:hAnsi="Times New Roman" w:cs="Times New Roman"/>
          <w:sz w:val="24"/>
          <w:szCs w:val="24"/>
        </w:rPr>
        <w:t>is</w:t>
      </w:r>
      <w:r w:rsidR="001B1D61" w:rsidRPr="002B154E">
        <w:rPr>
          <w:rFonts w:ascii="Times New Roman" w:hAnsi="Times New Roman" w:cs="Times New Roman"/>
          <w:sz w:val="24"/>
          <w:szCs w:val="24"/>
        </w:rPr>
        <w:t xml:space="preserve"> </w:t>
      </w:r>
      <w:r w:rsidRPr="002B154E">
        <w:rPr>
          <w:rFonts w:ascii="Times New Roman" w:hAnsi="Times New Roman" w:cs="Times New Roman"/>
          <w:sz w:val="24"/>
          <w:szCs w:val="24"/>
        </w:rPr>
        <w:t xml:space="preserve">more </w:t>
      </w:r>
      <w:r>
        <w:rPr>
          <w:rFonts w:ascii="Times New Roman" w:hAnsi="Times New Roman" w:cs="Times New Roman" w:hint="eastAsia"/>
          <w:sz w:val="24"/>
          <w:szCs w:val="24"/>
        </w:rPr>
        <w:t>intense</w:t>
      </w:r>
      <w:r w:rsidRPr="002B154E">
        <w:rPr>
          <w:rFonts w:ascii="Times New Roman" w:hAnsi="Times New Roman" w:cs="Times New Roman"/>
          <w:sz w:val="24"/>
          <w:szCs w:val="24"/>
        </w:rPr>
        <w:t xml:space="preserve"> in RAC regions than in CO regions.</w:t>
      </w:r>
      <w:r>
        <w:rPr>
          <w:rFonts w:ascii="Times New Roman" w:hAnsi="Times New Roman" w:cs="Times New Roman" w:hint="eastAsia"/>
          <w:sz w:val="24"/>
          <w:szCs w:val="24"/>
        </w:rPr>
        <w:t xml:space="preserve"> </w:t>
      </w:r>
      <w:r w:rsidR="00372FE2" w:rsidRPr="00372FE2">
        <w:rPr>
          <w:rFonts w:ascii="Times New Roman" w:hAnsi="Times New Roman" w:cs="Times New Roman"/>
          <w:sz w:val="24"/>
          <w:szCs w:val="24"/>
        </w:rPr>
        <w:t xml:space="preserve">A similar trend is observed in the 8-hour experiment, where Pb corrosion accounts for 14% of the subsurface area in CO regions and 18% in RAC regions. </w:t>
      </w:r>
      <w:r w:rsidR="00372FE2">
        <w:rPr>
          <w:rFonts w:ascii="Times New Roman" w:hAnsi="Times New Roman" w:cs="Times New Roman"/>
          <w:sz w:val="24"/>
          <w:szCs w:val="24"/>
        </w:rPr>
        <w:t>T</w:t>
      </w:r>
      <w:r w:rsidR="00372FE2">
        <w:rPr>
          <w:rFonts w:ascii="Times New Roman" w:hAnsi="Times New Roman" w:cs="Times New Roman" w:hint="eastAsia"/>
          <w:sz w:val="24"/>
          <w:szCs w:val="24"/>
        </w:rPr>
        <w:t>he corresponding</w:t>
      </w:r>
      <w:r w:rsidR="00372FE2" w:rsidRPr="00372FE2">
        <w:rPr>
          <w:rFonts w:ascii="Times New Roman" w:hAnsi="Times New Roman" w:cs="Times New Roman"/>
          <w:sz w:val="24"/>
          <w:szCs w:val="24"/>
        </w:rPr>
        <w:t xml:space="preserve"> representative cross-section images shown in Fig. 7(e-f), highlight the more extensive Pb corrosion in RAC regions compared to CO regions.</w:t>
      </w:r>
    </w:p>
    <w:p w14:paraId="4B6EB295" w14:textId="00EE28E5" w:rsidR="0014644E" w:rsidRDefault="002B154E" w:rsidP="00FC20A8">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Supplementary Fig. 1</w:t>
      </w:r>
      <w:r w:rsidR="004A3FAE" w:rsidRPr="004A3FAE">
        <w:rPr>
          <w:rFonts w:ascii="Times New Roman" w:hAnsi="Times New Roman" w:cs="Times New Roman"/>
          <w:sz w:val="24"/>
          <w:szCs w:val="24"/>
        </w:rPr>
        <w:t xml:space="preserve"> depict</w:t>
      </w:r>
      <w:r>
        <w:rPr>
          <w:rFonts w:ascii="Times New Roman" w:hAnsi="Times New Roman" w:cs="Times New Roman" w:hint="eastAsia"/>
          <w:sz w:val="24"/>
          <w:szCs w:val="24"/>
        </w:rPr>
        <w:t>s</w:t>
      </w:r>
      <w:r w:rsidR="004A3FAE" w:rsidRPr="004A3FAE">
        <w:rPr>
          <w:rFonts w:ascii="Times New Roman" w:hAnsi="Times New Roman" w:cs="Times New Roman"/>
          <w:sz w:val="24"/>
          <w:szCs w:val="24"/>
        </w:rPr>
        <w:t xml:space="preserve"> the sensitivity study demonstrating how the subsurface lead ratio varies with different thresholds </w:t>
      </w:r>
      <w:r w:rsidR="004A3FAE">
        <w:rPr>
          <w:rFonts w:ascii="Times New Roman" w:hAnsi="Times New Roman" w:cs="Times New Roman"/>
          <w:sz w:val="24"/>
          <w:szCs w:val="24"/>
        </w:rPr>
        <w:t>for the</w:t>
      </w:r>
      <w:r w:rsidR="00BE4499">
        <w:rPr>
          <w:rFonts w:ascii="Times New Roman" w:hAnsi="Times New Roman" w:cs="Times New Roman"/>
          <w:sz w:val="24"/>
          <w:szCs w:val="24"/>
        </w:rPr>
        <w:t xml:space="preserve"> subsurface</w:t>
      </w:r>
      <w:r w:rsidR="004A3FAE" w:rsidRPr="004A3FAE">
        <w:rPr>
          <w:rFonts w:ascii="Times New Roman" w:hAnsi="Times New Roman" w:cs="Times New Roman"/>
          <w:sz w:val="24"/>
          <w:szCs w:val="24"/>
        </w:rPr>
        <w:t xml:space="preserve"> statistical analysis. The ratio presented in Fig. 6(b) was derived from the plateau curves with the same threshold for both CO and RAC regions at each time duration (4 hours and 8 hours). This approach ensures that the ratio is less dependent on the threshold, making it more representative.</w:t>
      </w:r>
    </w:p>
    <w:p w14:paraId="3F3A9082" w14:textId="75E85494" w:rsidR="0009197F" w:rsidRDefault="00E24391" w:rsidP="00076E21">
      <w:pPr>
        <w:spacing w:line="360" w:lineRule="auto"/>
        <w:jc w:val="center"/>
        <w:rPr>
          <w:rFonts w:ascii="Times New Roman" w:hAnsi="Times New Roman" w:cs="Times New Roman"/>
          <w:sz w:val="24"/>
          <w:szCs w:val="24"/>
        </w:rPr>
      </w:pPr>
      <w:r w:rsidRPr="00E24391">
        <w:rPr>
          <w:rFonts w:ascii="Times New Roman" w:hAnsi="Times New Roman" w:cs="Times New Roman"/>
          <w:noProof/>
          <w:sz w:val="24"/>
          <w:szCs w:val="24"/>
        </w:rPr>
        <w:lastRenderedPageBreak/>
        <w:drawing>
          <wp:inline distT="0" distB="0" distL="0" distR="0" wp14:anchorId="6D019EC9" wp14:editId="3543E9F1">
            <wp:extent cx="4203290" cy="2971942"/>
            <wp:effectExtent l="0" t="0" r="6985" b="0"/>
            <wp:docPr id="1122984708" name="Picture 1" descr="A graph and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84708" name="Picture 1" descr="A graph and diagram of a graph&#10;&#10;Description automatically generated with medium confidence"/>
                    <pic:cNvPicPr/>
                  </pic:nvPicPr>
                  <pic:blipFill>
                    <a:blip r:embed="rId18"/>
                    <a:stretch>
                      <a:fillRect/>
                    </a:stretch>
                  </pic:blipFill>
                  <pic:spPr>
                    <a:xfrm>
                      <a:off x="0" y="0"/>
                      <a:ext cx="4209122" cy="2976066"/>
                    </a:xfrm>
                    <a:prstGeom prst="rect">
                      <a:avLst/>
                    </a:prstGeom>
                  </pic:spPr>
                </pic:pic>
              </a:graphicData>
            </a:graphic>
          </wp:inline>
        </w:drawing>
      </w:r>
    </w:p>
    <w:p w14:paraId="32BA82CA" w14:textId="53A9B678" w:rsidR="003360E9" w:rsidRPr="00E60779" w:rsidRDefault="009C03D7" w:rsidP="00E60779">
      <w:pPr>
        <w:spacing w:line="360" w:lineRule="auto"/>
        <w:jc w:val="both"/>
        <w:rPr>
          <w:rFonts w:ascii="Times New Roman" w:hAnsi="Times New Roman" w:cs="Times New Roman"/>
          <w:sz w:val="24"/>
          <w:szCs w:val="24"/>
        </w:r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sidR="009925D3">
        <w:rPr>
          <w:rFonts w:ascii="Times New Roman" w:hAnsi="Times New Roman" w:cs="Times New Roman" w:hint="eastAsia"/>
          <w:b/>
          <w:bCs/>
          <w:sz w:val="20"/>
          <w:szCs w:val="20"/>
        </w:rPr>
        <w:t>7</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5554B5" w:rsidRPr="005554B5">
        <w:rPr>
          <w:rFonts w:ascii="Times New Roman" w:hAnsi="Times New Roman" w:cs="Times New Roman"/>
          <w:sz w:val="20"/>
          <w:szCs w:val="20"/>
        </w:rPr>
        <w:t xml:space="preserve">Quantification of corrosion initiation by determining the Pb </w:t>
      </w:r>
      <w:r w:rsidR="00372FE2">
        <w:rPr>
          <w:rFonts w:ascii="Times New Roman" w:hAnsi="Times New Roman" w:cs="Times New Roman" w:hint="eastAsia"/>
          <w:sz w:val="20"/>
          <w:szCs w:val="20"/>
        </w:rPr>
        <w:t>corrosion ratio</w:t>
      </w:r>
      <w:r w:rsidR="005554B5" w:rsidRPr="005554B5">
        <w:rPr>
          <w:rFonts w:ascii="Times New Roman" w:hAnsi="Times New Roman" w:cs="Times New Roman"/>
          <w:sz w:val="20"/>
          <w:szCs w:val="20"/>
        </w:rPr>
        <w:t xml:space="preserve"> in a subsurface area </w:t>
      </w:r>
      <w:r w:rsidR="00372FE2">
        <w:rPr>
          <w:rFonts w:ascii="Times New Roman" w:hAnsi="Times New Roman" w:cs="Times New Roman" w:hint="eastAsia"/>
          <w:sz w:val="20"/>
          <w:szCs w:val="20"/>
        </w:rPr>
        <w:t xml:space="preserve">from </w:t>
      </w:r>
      <w:r w:rsidR="00372FE2">
        <w:rPr>
          <w:rFonts w:ascii="Times New Roman" w:hAnsi="Times New Roman" w:cs="Times New Roman"/>
          <w:sz w:val="20"/>
          <w:szCs w:val="20"/>
        </w:rPr>
        <w:t>surface to</w:t>
      </w:r>
      <w:r w:rsidR="00372FE2">
        <w:rPr>
          <w:rFonts w:ascii="Times New Roman" w:hAnsi="Times New Roman" w:cs="Times New Roman" w:hint="eastAsia"/>
          <w:sz w:val="20"/>
          <w:szCs w:val="20"/>
        </w:rPr>
        <w:t xml:space="preserve"> </w:t>
      </w:r>
      <w:r w:rsidR="00372FE2" w:rsidRPr="00372FE2">
        <w:rPr>
          <w:rFonts w:ascii="Times New Roman" w:hAnsi="Times New Roman" w:cs="Times New Roman"/>
          <w:sz w:val="20"/>
          <w:szCs w:val="20"/>
        </w:rPr>
        <w:t>a depth ranging from 3% to 10% of the total thickness of the cross-section</w:t>
      </w:r>
      <w:r w:rsidR="00372FE2">
        <w:rPr>
          <w:rFonts w:ascii="Times New Roman" w:hAnsi="Times New Roman" w:cs="Times New Roman" w:hint="eastAsia"/>
          <w:sz w:val="20"/>
          <w:szCs w:val="20"/>
        </w:rPr>
        <w:t xml:space="preserve"> sample</w:t>
      </w:r>
      <w:r w:rsidR="005554B5" w:rsidRPr="005554B5">
        <w:rPr>
          <w:rFonts w:ascii="Times New Roman" w:hAnsi="Times New Roman" w:cs="Times New Roman"/>
          <w:sz w:val="20"/>
          <w:szCs w:val="20"/>
        </w:rPr>
        <w:t xml:space="preserve">. (a) </w:t>
      </w:r>
      <w:r w:rsidR="005554B5">
        <w:rPr>
          <w:rFonts w:ascii="Times New Roman" w:hAnsi="Times New Roman" w:cs="Times New Roman"/>
          <w:sz w:val="20"/>
          <w:szCs w:val="20"/>
        </w:rPr>
        <w:t>Demonstration showing</w:t>
      </w:r>
      <w:r w:rsidR="005554B5" w:rsidRPr="005554B5">
        <w:rPr>
          <w:rFonts w:ascii="Times New Roman" w:hAnsi="Times New Roman" w:cs="Times New Roman"/>
          <w:sz w:val="20"/>
          <w:szCs w:val="20"/>
        </w:rPr>
        <w:t xml:space="preserve"> the definition of the subsurface area and lead particles using Fiji. (b) Calculated subsurface </w:t>
      </w:r>
      <w:r w:rsidR="00372FE2">
        <w:rPr>
          <w:rFonts w:ascii="Times New Roman" w:hAnsi="Times New Roman" w:cs="Times New Roman" w:hint="eastAsia"/>
          <w:sz w:val="20"/>
          <w:szCs w:val="20"/>
        </w:rPr>
        <w:t xml:space="preserve">Pb </w:t>
      </w:r>
      <w:r w:rsidR="005554B5" w:rsidRPr="005554B5">
        <w:rPr>
          <w:rFonts w:ascii="Times New Roman" w:hAnsi="Times New Roman" w:cs="Times New Roman"/>
          <w:sz w:val="20"/>
          <w:szCs w:val="20"/>
        </w:rPr>
        <w:t xml:space="preserve">corrosion </w:t>
      </w:r>
      <w:r w:rsidR="00372FE2">
        <w:rPr>
          <w:rFonts w:ascii="Times New Roman" w:hAnsi="Times New Roman" w:cs="Times New Roman" w:hint="eastAsia"/>
          <w:sz w:val="20"/>
          <w:szCs w:val="20"/>
        </w:rPr>
        <w:t>initiation</w:t>
      </w:r>
      <w:r w:rsidR="005554B5" w:rsidRPr="005554B5">
        <w:rPr>
          <w:rFonts w:ascii="Times New Roman" w:hAnsi="Times New Roman" w:cs="Times New Roman"/>
          <w:sz w:val="20"/>
          <w:szCs w:val="20"/>
        </w:rPr>
        <w:t xml:space="preserve"> for CO and RAC regions for 4 hours and 8 hours, accompanied by representative images</w:t>
      </w:r>
      <w:r w:rsidR="00372FE2">
        <w:rPr>
          <w:rFonts w:ascii="Times New Roman" w:hAnsi="Times New Roman" w:cs="Times New Roman" w:hint="eastAsia"/>
          <w:sz w:val="20"/>
          <w:szCs w:val="20"/>
        </w:rPr>
        <w:t xml:space="preserve"> (c) CO 4h, (b) RAC 4h, (c) CO 8h, (d) RAC 8h, accordingly. </w:t>
      </w:r>
    </w:p>
    <w:p w14:paraId="45393D7E" w14:textId="68FBE27F" w:rsidR="004D3754" w:rsidRDefault="000D07CE" w:rsidP="005554B5">
      <w:pPr>
        <w:spacing w:line="360" w:lineRule="auto"/>
        <w:jc w:val="both"/>
        <w:rPr>
          <w:rFonts w:ascii="Times New Roman" w:hAnsi="Times New Roman" w:cs="Times New Roman"/>
          <w:sz w:val="24"/>
          <w:szCs w:val="24"/>
        </w:rPr>
      </w:pPr>
      <w:r w:rsidRPr="000D07CE">
        <w:rPr>
          <w:rFonts w:ascii="Times New Roman" w:hAnsi="Times New Roman" w:cs="Times New Roman"/>
          <w:sz w:val="24"/>
          <w:szCs w:val="24"/>
        </w:rPr>
        <w:t>Fig</w:t>
      </w:r>
      <w:r>
        <w:rPr>
          <w:rFonts w:ascii="Times New Roman" w:hAnsi="Times New Roman" w:cs="Times New Roman"/>
          <w:sz w:val="24"/>
          <w:szCs w:val="24"/>
        </w:rPr>
        <w:t>.</w:t>
      </w:r>
      <w:r w:rsidRPr="000D07CE">
        <w:rPr>
          <w:rFonts w:ascii="Times New Roman" w:hAnsi="Times New Roman" w:cs="Times New Roman"/>
          <w:sz w:val="24"/>
          <w:szCs w:val="24"/>
        </w:rPr>
        <w:t xml:space="preserve"> </w:t>
      </w:r>
      <w:r w:rsidR="00372FE2">
        <w:rPr>
          <w:rFonts w:ascii="Times New Roman" w:hAnsi="Times New Roman" w:cs="Times New Roman" w:hint="eastAsia"/>
          <w:sz w:val="24"/>
          <w:szCs w:val="24"/>
        </w:rPr>
        <w:t>8</w:t>
      </w:r>
      <w:r w:rsidRPr="000D07CE">
        <w:rPr>
          <w:rFonts w:ascii="Times New Roman" w:hAnsi="Times New Roman" w:cs="Times New Roman"/>
          <w:sz w:val="24"/>
          <w:szCs w:val="24"/>
        </w:rPr>
        <w:t xml:space="preserve"> </w:t>
      </w:r>
      <w:r w:rsidR="004D3754" w:rsidRPr="004D3754">
        <w:rPr>
          <w:rFonts w:ascii="Times New Roman" w:hAnsi="Times New Roman" w:cs="Times New Roman"/>
          <w:sz w:val="24"/>
          <w:szCs w:val="24"/>
        </w:rPr>
        <w:t xml:space="preserve">illustrates the cumulative </w:t>
      </w:r>
      <w:r w:rsidR="00C52BF9">
        <w:rPr>
          <w:rFonts w:ascii="Times New Roman" w:hAnsi="Times New Roman" w:cs="Times New Roman"/>
          <w:sz w:val="24"/>
          <w:szCs w:val="24"/>
        </w:rPr>
        <w:t>distribution</w:t>
      </w:r>
      <w:r w:rsidR="00C52BF9" w:rsidRPr="004D3754">
        <w:rPr>
          <w:rFonts w:ascii="Times New Roman" w:hAnsi="Times New Roman" w:cs="Times New Roman"/>
          <w:sz w:val="24"/>
          <w:szCs w:val="24"/>
        </w:rPr>
        <w:t xml:space="preserve"> </w:t>
      </w:r>
      <w:r w:rsidR="004D3754" w:rsidRPr="004D3754">
        <w:rPr>
          <w:rFonts w:ascii="Times New Roman" w:hAnsi="Times New Roman" w:cs="Times New Roman"/>
          <w:sz w:val="24"/>
          <w:szCs w:val="24"/>
        </w:rPr>
        <w:t xml:space="preserve">function (CDF) plot, depicting the </w:t>
      </w:r>
      <w:r w:rsidR="001963E0">
        <w:rPr>
          <w:rFonts w:ascii="Times New Roman" w:hAnsi="Times New Roman" w:cs="Times New Roman"/>
          <w:sz w:val="24"/>
          <w:szCs w:val="24"/>
        </w:rPr>
        <w:t xml:space="preserve">cumulative </w:t>
      </w:r>
      <w:r w:rsidR="00C52BF9">
        <w:rPr>
          <w:rFonts w:ascii="Times New Roman" w:hAnsi="Times New Roman" w:cs="Times New Roman"/>
          <w:sz w:val="24"/>
          <w:szCs w:val="24"/>
        </w:rPr>
        <w:t>distribution of lead penetration depth</w:t>
      </w:r>
      <w:r w:rsidR="004D3754" w:rsidRPr="004D3754">
        <w:rPr>
          <w:rFonts w:ascii="Times New Roman" w:hAnsi="Times New Roman" w:cs="Times New Roman"/>
          <w:sz w:val="24"/>
          <w:szCs w:val="24"/>
        </w:rPr>
        <w:t xml:space="preserve">. As shown in Fig. </w:t>
      </w:r>
      <w:r w:rsidR="00372FE2">
        <w:rPr>
          <w:rFonts w:ascii="Times New Roman" w:hAnsi="Times New Roman" w:cs="Times New Roman" w:hint="eastAsia"/>
          <w:sz w:val="24"/>
          <w:szCs w:val="24"/>
        </w:rPr>
        <w:t>8</w:t>
      </w:r>
      <w:r w:rsidR="004D3754" w:rsidRPr="004D3754">
        <w:rPr>
          <w:rFonts w:ascii="Times New Roman" w:hAnsi="Times New Roman" w:cs="Times New Roman"/>
          <w:sz w:val="24"/>
          <w:szCs w:val="24"/>
        </w:rPr>
        <w:t xml:space="preserve">(a) over </w:t>
      </w:r>
      <w:r w:rsidR="004D3754">
        <w:rPr>
          <w:rFonts w:ascii="Times New Roman" w:hAnsi="Times New Roman" w:cs="Times New Roman"/>
          <w:sz w:val="24"/>
          <w:szCs w:val="24"/>
        </w:rPr>
        <w:t>4</w:t>
      </w:r>
      <w:r w:rsidR="00372FE2">
        <w:rPr>
          <w:rFonts w:ascii="Times New Roman" w:hAnsi="Times New Roman" w:cs="Times New Roman" w:hint="eastAsia"/>
          <w:sz w:val="24"/>
          <w:szCs w:val="24"/>
        </w:rPr>
        <w:t>-</w:t>
      </w:r>
      <w:r w:rsidR="004D3754">
        <w:rPr>
          <w:rFonts w:ascii="Times New Roman" w:hAnsi="Times New Roman" w:cs="Times New Roman"/>
          <w:sz w:val="24"/>
          <w:szCs w:val="24"/>
        </w:rPr>
        <w:t>h</w:t>
      </w:r>
      <w:r w:rsidR="004D3754" w:rsidRPr="004D3754">
        <w:rPr>
          <w:rFonts w:ascii="Times New Roman" w:hAnsi="Times New Roman" w:cs="Times New Roman"/>
          <w:sz w:val="24"/>
          <w:szCs w:val="24"/>
        </w:rPr>
        <w:t xml:space="preserve"> duration, Pb penetration extended to approximately 0.36 of the normalized corrosion depth in the RAC region, contrasting with the CO region where Pb penetration </w:t>
      </w:r>
      <w:r w:rsidR="00D12FE4">
        <w:rPr>
          <w:rFonts w:ascii="Times New Roman" w:hAnsi="Times New Roman" w:cs="Times New Roman" w:hint="eastAsia"/>
          <w:sz w:val="24"/>
          <w:szCs w:val="24"/>
        </w:rPr>
        <w:t>only</w:t>
      </w:r>
      <w:r w:rsidR="004D3754" w:rsidRPr="004D3754">
        <w:rPr>
          <w:rFonts w:ascii="Times New Roman" w:hAnsi="Times New Roman" w:cs="Times New Roman"/>
          <w:sz w:val="24"/>
          <w:szCs w:val="24"/>
        </w:rPr>
        <w:t xml:space="preserve"> reached 0.3 of the normalized corrosion depth. </w:t>
      </w:r>
      <w:r w:rsidRPr="000D07CE">
        <w:rPr>
          <w:rFonts w:ascii="Times New Roman" w:hAnsi="Times New Roman" w:cs="Times New Roman"/>
          <w:sz w:val="24"/>
          <w:szCs w:val="24"/>
        </w:rPr>
        <w:t xml:space="preserve">This </w:t>
      </w:r>
      <w:r w:rsidR="004D3754">
        <w:rPr>
          <w:rFonts w:ascii="Times New Roman" w:hAnsi="Times New Roman" w:cs="Times New Roman"/>
          <w:sz w:val="24"/>
          <w:szCs w:val="24"/>
        </w:rPr>
        <w:t>enhancement</w:t>
      </w:r>
      <w:r w:rsidRPr="000D07CE">
        <w:rPr>
          <w:rFonts w:ascii="Times New Roman" w:hAnsi="Times New Roman" w:cs="Times New Roman"/>
          <w:sz w:val="24"/>
          <w:szCs w:val="24"/>
        </w:rPr>
        <w:t xml:space="preserve"> in the development of </w:t>
      </w:r>
      <w:r w:rsidR="004D3754">
        <w:rPr>
          <w:rFonts w:ascii="Times New Roman" w:hAnsi="Times New Roman" w:cs="Times New Roman"/>
          <w:sz w:val="24"/>
          <w:szCs w:val="24"/>
        </w:rPr>
        <w:t>Pb penetration</w:t>
      </w:r>
      <w:r w:rsidRPr="000D07CE">
        <w:rPr>
          <w:rFonts w:ascii="Times New Roman" w:hAnsi="Times New Roman" w:cs="Times New Roman"/>
          <w:sz w:val="24"/>
          <w:szCs w:val="24"/>
        </w:rPr>
        <w:t xml:space="preserve"> becomes more </w:t>
      </w:r>
      <w:r w:rsidR="004D3754">
        <w:rPr>
          <w:rFonts w:ascii="Times New Roman" w:hAnsi="Times New Roman" w:cs="Times New Roman"/>
          <w:sz w:val="24"/>
          <w:szCs w:val="24"/>
        </w:rPr>
        <w:t>significant</w:t>
      </w:r>
      <w:r w:rsidRPr="000D07CE">
        <w:rPr>
          <w:rFonts w:ascii="Times New Roman" w:hAnsi="Times New Roman" w:cs="Times New Roman"/>
          <w:sz w:val="24"/>
          <w:szCs w:val="24"/>
        </w:rPr>
        <w:t xml:space="preserve"> in 8</w:t>
      </w:r>
      <w:r w:rsidR="004D3754">
        <w:rPr>
          <w:rFonts w:ascii="Times New Roman" w:hAnsi="Times New Roman" w:cs="Times New Roman"/>
          <w:sz w:val="24"/>
          <w:szCs w:val="24"/>
        </w:rPr>
        <w:t>h duration</w:t>
      </w:r>
      <w:r w:rsidRPr="000D07CE">
        <w:rPr>
          <w:rFonts w:ascii="Times New Roman" w:hAnsi="Times New Roman" w:cs="Times New Roman"/>
          <w:sz w:val="24"/>
          <w:szCs w:val="24"/>
        </w:rPr>
        <w:t>, where Pb penetrated nearly 0.5 of the normalized corrosion depth in RAC regions, while only around 0.3</w:t>
      </w:r>
      <w:r w:rsidR="004D3754">
        <w:rPr>
          <w:rFonts w:ascii="Times New Roman" w:hAnsi="Times New Roman" w:cs="Times New Roman"/>
          <w:sz w:val="24"/>
          <w:szCs w:val="24"/>
        </w:rPr>
        <w:t xml:space="preserve"> </w:t>
      </w:r>
      <w:r w:rsidRPr="000D07CE">
        <w:rPr>
          <w:rFonts w:ascii="Times New Roman" w:hAnsi="Times New Roman" w:cs="Times New Roman"/>
          <w:sz w:val="24"/>
          <w:szCs w:val="24"/>
        </w:rPr>
        <w:t>was reached by Pb</w:t>
      </w:r>
      <w:r w:rsidR="004D3754">
        <w:rPr>
          <w:rFonts w:ascii="Times New Roman" w:hAnsi="Times New Roman" w:cs="Times New Roman"/>
          <w:sz w:val="24"/>
          <w:szCs w:val="24"/>
        </w:rPr>
        <w:t xml:space="preserve"> </w:t>
      </w:r>
      <w:r w:rsidR="004D3754" w:rsidRPr="000D07CE">
        <w:rPr>
          <w:rFonts w:ascii="Times New Roman" w:hAnsi="Times New Roman" w:cs="Times New Roman"/>
          <w:sz w:val="24"/>
          <w:szCs w:val="24"/>
        </w:rPr>
        <w:t>in CO regions</w:t>
      </w:r>
      <w:r w:rsidRPr="000D07CE">
        <w:rPr>
          <w:rFonts w:ascii="Times New Roman" w:hAnsi="Times New Roman" w:cs="Times New Roman"/>
          <w:sz w:val="24"/>
          <w:szCs w:val="24"/>
        </w:rPr>
        <w:t>.</w:t>
      </w:r>
      <w:r>
        <w:rPr>
          <w:rFonts w:ascii="Times New Roman" w:hAnsi="Times New Roman" w:cs="Times New Roman"/>
          <w:sz w:val="24"/>
          <w:szCs w:val="24"/>
        </w:rPr>
        <w:t xml:space="preserve"> </w:t>
      </w:r>
      <w:r w:rsidR="00DF19FD" w:rsidRPr="00DF19FD">
        <w:rPr>
          <w:rFonts w:ascii="Times New Roman" w:hAnsi="Times New Roman" w:cs="Times New Roman"/>
          <w:sz w:val="24"/>
          <w:szCs w:val="24"/>
        </w:rPr>
        <w:t xml:space="preserve">The zoomed-in view in Fig. </w:t>
      </w:r>
      <w:r w:rsidR="00D12FE4">
        <w:rPr>
          <w:rFonts w:ascii="Times New Roman" w:hAnsi="Times New Roman" w:cs="Times New Roman" w:hint="eastAsia"/>
          <w:sz w:val="24"/>
          <w:szCs w:val="24"/>
        </w:rPr>
        <w:t>8</w:t>
      </w:r>
      <w:r w:rsidR="00DF19FD" w:rsidRPr="00DF19FD">
        <w:rPr>
          <w:rFonts w:ascii="Times New Roman" w:hAnsi="Times New Roman" w:cs="Times New Roman"/>
          <w:sz w:val="24"/>
          <w:szCs w:val="24"/>
        </w:rPr>
        <w:t xml:space="preserve">(b), derived from Fig. </w:t>
      </w:r>
      <w:r w:rsidR="00D12FE4">
        <w:rPr>
          <w:rFonts w:ascii="Times New Roman" w:hAnsi="Times New Roman" w:cs="Times New Roman" w:hint="eastAsia"/>
          <w:sz w:val="24"/>
          <w:szCs w:val="24"/>
        </w:rPr>
        <w:t>8</w:t>
      </w:r>
      <w:r w:rsidR="00DF19FD" w:rsidRPr="00DF19FD">
        <w:rPr>
          <w:rFonts w:ascii="Times New Roman" w:hAnsi="Times New Roman" w:cs="Times New Roman"/>
          <w:sz w:val="24"/>
          <w:szCs w:val="24"/>
        </w:rPr>
        <w:t>(a), provides Pb corrosion information</w:t>
      </w:r>
      <w:r w:rsidR="001963E0">
        <w:rPr>
          <w:rFonts w:ascii="Times New Roman" w:hAnsi="Times New Roman" w:cs="Times New Roman"/>
          <w:sz w:val="24"/>
          <w:szCs w:val="24"/>
        </w:rPr>
        <w:t xml:space="preserve"> near surface</w:t>
      </w:r>
      <w:r w:rsidR="00DF19FD" w:rsidRPr="00DF19FD">
        <w:rPr>
          <w:rFonts w:ascii="Times New Roman" w:hAnsi="Times New Roman" w:cs="Times New Roman"/>
          <w:sz w:val="24"/>
          <w:szCs w:val="24"/>
        </w:rPr>
        <w:t xml:space="preserve">. The lower value in the RAC region at the surface indicates that more Pb is </w:t>
      </w:r>
      <w:r w:rsidR="00DF19FD">
        <w:rPr>
          <w:rFonts w:ascii="Times New Roman" w:hAnsi="Times New Roman" w:cs="Times New Roman"/>
          <w:sz w:val="24"/>
          <w:szCs w:val="24"/>
        </w:rPr>
        <w:t>attached</w:t>
      </w:r>
      <w:r w:rsidR="00DF19FD" w:rsidRPr="00DF19FD">
        <w:rPr>
          <w:rFonts w:ascii="Times New Roman" w:hAnsi="Times New Roman" w:cs="Times New Roman"/>
          <w:sz w:val="24"/>
          <w:szCs w:val="24"/>
        </w:rPr>
        <w:t xml:space="preserve"> at the surface in RAC regions compared to CO regions. </w:t>
      </w:r>
    </w:p>
    <w:p w14:paraId="56E7FDE9" w14:textId="4A4613D3" w:rsidR="008C6D71" w:rsidRPr="008C6D71" w:rsidRDefault="00326CD3" w:rsidP="005554B5">
      <w:pPr>
        <w:spacing w:line="360" w:lineRule="auto"/>
        <w:jc w:val="both"/>
        <w:rPr>
          <w:rFonts w:ascii="Times New Roman" w:hAnsi="Times New Roman" w:cs="Times New Roman"/>
          <w:sz w:val="24"/>
          <w:szCs w:val="24"/>
        </w:rPr>
      </w:pPr>
      <w:r w:rsidRPr="00326CD3">
        <w:rPr>
          <w:rFonts w:ascii="Times New Roman" w:hAnsi="Times New Roman" w:cs="Times New Roman"/>
          <w:sz w:val="24"/>
          <w:szCs w:val="24"/>
        </w:rPr>
        <w:t>The corrosion development is</w:t>
      </w:r>
      <w:r>
        <w:rPr>
          <w:rFonts w:ascii="Times New Roman" w:hAnsi="Times New Roman" w:cs="Times New Roman" w:hint="eastAsia"/>
          <w:sz w:val="24"/>
          <w:szCs w:val="24"/>
        </w:rPr>
        <w:t xml:space="preserve"> also</w:t>
      </w:r>
      <w:r w:rsidRPr="00326CD3">
        <w:rPr>
          <w:rFonts w:ascii="Times New Roman" w:hAnsi="Times New Roman" w:cs="Times New Roman"/>
          <w:sz w:val="24"/>
          <w:szCs w:val="24"/>
        </w:rPr>
        <w:t xml:space="preserve"> analyzed using two approaches: first, by averaging the 10% deepest Pb penetration in pixel rows from ImageJ processed data, as illustrated in Fig. 8(c); and second, by manually measuring the average of the 10 deepest Pb penetration clusters in a stitched long image, as shown in Fig. 8(d). Both figures demonstrate that the difference in Pb corrosion development between RAC and CO regions is </w:t>
      </w:r>
      <w:r>
        <w:rPr>
          <w:rFonts w:ascii="Times New Roman" w:hAnsi="Times New Roman" w:cs="Times New Roman" w:hint="eastAsia"/>
          <w:sz w:val="24"/>
          <w:szCs w:val="24"/>
        </w:rPr>
        <w:t xml:space="preserve">less </w:t>
      </w:r>
      <w:r>
        <w:rPr>
          <w:rFonts w:ascii="Times New Roman" w:hAnsi="Times New Roman" w:cs="Times New Roman"/>
          <w:sz w:val="24"/>
          <w:szCs w:val="24"/>
        </w:rPr>
        <w:t>obvious</w:t>
      </w:r>
      <w:r w:rsidRPr="00326CD3">
        <w:rPr>
          <w:rFonts w:ascii="Times New Roman" w:hAnsi="Times New Roman" w:cs="Times New Roman"/>
          <w:sz w:val="24"/>
          <w:szCs w:val="24"/>
        </w:rPr>
        <w:t xml:space="preserve"> within the 4-hour experiment, as the </w:t>
      </w:r>
      <w:r w:rsidRPr="00326CD3">
        <w:rPr>
          <w:rFonts w:ascii="Times New Roman" w:hAnsi="Times New Roman" w:cs="Times New Roman"/>
          <w:sz w:val="24"/>
          <w:szCs w:val="24"/>
        </w:rPr>
        <w:lastRenderedPageBreak/>
        <w:t xml:space="preserve">differences fall within the error bars. However, in the 8-hour experiment, the differences become more pronounced in both figures. This indicates that within the first 4 hours, radiation primarily affects Pb corrosion initiation, without significantly influencing its development. However, over a longer period, such as 8 hours, radiation not only </w:t>
      </w:r>
      <w:r>
        <w:rPr>
          <w:rFonts w:ascii="Times New Roman" w:hAnsi="Times New Roman" w:cs="Times New Roman" w:hint="eastAsia"/>
          <w:sz w:val="24"/>
          <w:szCs w:val="24"/>
        </w:rPr>
        <w:t>enhances</w:t>
      </w:r>
      <w:r w:rsidRPr="00326CD3">
        <w:rPr>
          <w:rFonts w:ascii="Times New Roman" w:hAnsi="Times New Roman" w:cs="Times New Roman"/>
          <w:sz w:val="24"/>
          <w:szCs w:val="24"/>
        </w:rPr>
        <w:t xml:space="preserve"> Pb corrosion</w:t>
      </w:r>
      <w:r>
        <w:rPr>
          <w:rFonts w:ascii="Times New Roman" w:hAnsi="Times New Roman" w:cs="Times New Roman" w:hint="eastAsia"/>
          <w:sz w:val="24"/>
          <w:szCs w:val="24"/>
        </w:rPr>
        <w:t xml:space="preserve"> initiation</w:t>
      </w:r>
      <w:r w:rsidRPr="00326CD3">
        <w:rPr>
          <w:rFonts w:ascii="Times New Roman" w:hAnsi="Times New Roman" w:cs="Times New Roman"/>
          <w:sz w:val="24"/>
          <w:szCs w:val="24"/>
        </w:rPr>
        <w:t xml:space="preserve"> but also accelerates its development.</w:t>
      </w:r>
    </w:p>
    <w:p w14:paraId="148A3657" w14:textId="57DB8AF7" w:rsidR="00F52B2E" w:rsidRDefault="009A0A2F" w:rsidP="00326CD3">
      <w:pPr>
        <w:spacing w:line="360" w:lineRule="auto"/>
        <w:jc w:val="center"/>
      </w:pPr>
      <w:r w:rsidRPr="009A0A2F">
        <w:rPr>
          <w:noProof/>
        </w:rPr>
        <w:drawing>
          <wp:inline distT="0" distB="0" distL="0" distR="0" wp14:anchorId="1C6EFBAE" wp14:editId="39267651">
            <wp:extent cx="5943600" cy="4406265"/>
            <wp:effectExtent l="0" t="0" r="0" b="0"/>
            <wp:docPr id="713334255" name="Picture 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34255" name="Picture 1" descr="A collage of graphs and diagrams&#10;&#10;Description automatically generated"/>
                    <pic:cNvPicPr/>
                  </pic:nvPicPr>
                  <pic:blipFill>
                    <a:blip r:embed="rId19"/>
                    <a:stretch>
                      <a:fillRect/>
                    </a:stretch>
                  </pic:blipFill>
                  <pic:spPr>
                    <a:xfrm>
                      <a:off x="0" y="0"/>
                      <a:ext cx="5943600" cy="4406265"/>
                    </a:xfrm>
                    <a:prstGeom prst="rect">
                      <a:avLst/>
                    </a:prstGeom>
                  </pic:spPr>
                </pic:pic>
              </a:graphicData>
            </a:graphic>
          </wp:inline>
        </w:drawing>
      </w:r>
    </w:p>
    <w:p w14:paraId="3EB3EC51" w14:textId="5DD65EF3" w:rsidR="0076556B" w:rsidRDefault="0076556B" w:rsidP="00FB6658">
      <w:pPr>
        <w:spacing w:line="360" w:lineRule="auto"/>
        <w:jc w:val="both"/>
        <w:rPr>
          <w:rFonts w:ascii="Times New Roman" w:hAnsi="Times New Roman" w:cs="Times New Roman"/>
          <w:sz w:val="20"/>
          <w:szCs w:val="20"/>
        </w:r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sidR="00062DD2">
        <w:rPr>
          <w:rFonts w:ascii="Times New Roman" w:hAnsi="Times New Roman" w:cs="Times New Roman" w:hint="eastAsia"/>
          <w:b/>
          <w:bCs/>
          <w:sz w:val="20"/>
          <w:szCs w:val="20"/>
        </w:rPr>
        <w:t>8</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commentRangeStart w:id="11"/>
      <w:commentRangeStart w:id="12"/>
      <w:r w:rsidR="00253039" w:rsidRPr="00253039">
        <w:rPr>
          <w:rFonts w:ascii="Times New Roman" w:hAnsi="Times New Roman" w:cs="Times New Roman"/>
          <w:sz w:val="20"/>
          <w:szCs w:val="20"/>
        </w:rPr>
        <w:t xml:space="preserve">Statistical analysis </w:t>
      </w:r>
      <w:commentRangeEnd w:id="11"/>
      <w:r w:rsidR="001963E0">
        <w:rPr>
          <w:rStyle w:val="CommentReference"/>
        </w:rPr>
        <w:commentReference w:id="11"/>
      </w:r>
      <w:commentRangeEnd w:id="12"/>
      <w:r w:rsidR="00DE489C">
        <w:rPr>
          <w:rStyle w:val="CommentReference"/>
        </w:rPr>
        <w:commentReference w:id="12"/>
      </w:r>
      <w:r w:rsidR="00253039" w:rsidRPr="00253039">
        <w:rPr>
          <w:rFonts w:ascii="Times New Roman" w:hAnsi="Times New Roman" w:cs="Times New Roman"/>
          <w:sz w:val="20"/>
          <w:szCs w:val="20"/>
        </w:rPr>
        <w:t>of corrosion features with corrosion depth using cumulative distribution function (CDF)</w:t>
      </w:r>
      <w:r w:rsidR="00326CD3">
        <w:rPr>
          <w:rFonts w:ascii="Times New Roman" w:hAnsi="Times New Roman" w:cs="Times New Roman" w:hint="eastAsia"/>
          <w:sz w:val="20"/>
          <w:szCs w:val="20"/>
        </w:rPr>
        <w:t xml:space="preserve"> and averaged corrosion depth</w:t>
      </w:r>
      <w:r w:rsidR="00253039" w:rsidRPr="00253039">
        <w:rPr>
          <w:rFonts w:ascii="Times New Roman" w:hAnsi="Times New Roman" w:cs="Times New Roman"/>
          <w:sz w:val="20"/>
          <w:szCs w:val="20"/>
        </w:rPr>
        <w:t xml:space="preserve">. (a) Overall CDF displaying the </w:t>
      </w:r>
      <w:r w:rsidR="001963E0">
        <w:rPr>
          <w:rFonts w:ascii="Times New Roman" w:hAnsi="Times New Roman" w:cs="Times New Roman"/>
          <w:sz w:val="20"/>
          <w:szCs w:val="20"/>
        </w:rPr>
        <w:t>cumulative distribution of normalized corrosion depth.</w:t>
      </w:r>
      <w:r w:rsidR="00253039" w:rsidRPr="00253039">
        <w:rPr>
          <w:rFonts w:ascii="Times New Roman" w:hAnsi="Times New Roman" w:cs="Times New Roman"/>
          <w:sz w:val="20"/>
          <w:szCs w:val="20"/>
        </w:rPr>
        <w:t xml:space="preserve"> (b) Zoomed-in view of near-surface information extracted from a normalized corrosion depth of 0.1 from (a).</w:t>
      </w:r>
      <w:r w:rsidR="00326CD3">
        <w:rPr>
          <w:rFonts w:ascii="Times New Roman" w:hAnsi="Times New Roman" w:cs="Times New Roman" w:hint="eastAsia"/>
          <w:sz w:val="20"/>
          <w:szCs w:val="20"/>
        </w:rPr>
        <w:t xml:space="preserve"> (c) Normalized corrosion depth in </w:t>
      </w:r>
      <w:r w:rsidR="00326CD3">
        <w:rPr>
          <w:rFonts w:ascii="Times New Roman" w:hAnsi="Times New Roman" w:cs="Times New Roman"/>
          <w:sz w:val="20"/>
          <w:szCs w:val="20"/>
        </w:rPr>
        <w:t>averaging</w:t>
      </w:r>
      <w:r w:rsidR="00326CD3">
        <w:rPr>
          <w:rFonts w:ascii="Times New Roman" w:hAnsi="Times New Roman" w:cs="Times New Roman" w:hint="eastAsia"/>
          <w:sz w:val="20"/>
          <w:szCs w:val="20"/>
        </w:rPr>
        <w:t xml:space="preserve"> 10% deepest Pb </w:t>
      </w:r>
      <w:r w:rsidR="00326CD3">
        <w:rPr>
          <w:rFonts w:ascii="Times New Roman" w:hAnsi="Times New Roman" w:cs="Times New Roman"/>
          <w:sz w:val="20"/>
          <w:szCs w:val="20"/>
        </w:rPr>
        <w:t>penetration</w:t>
      </w:r>
      <w:r w:rsidR="00326CD3">
        <w:rPr>
          <w:rFonts w:ascii="Times New Roman" w:hAnsi="Times New Roman" w:cs="Times New Roman" w:hint="eastAsia"/>
          <w:sz w:val="20"/>
          <w:szCs w:val="20"/>
        </w:rPr>
        <w:t xml:space="preserve"> in </w:t>
      </w:r>
      <w:r w:rsidR="00326CD3">
        <w:rPr>
          <w:rFonts w:ascii="Times New Roman" w:hAnsi="Times New Roman" w:cs="Times New Roman"/>
          <w:sz w:val="20"/>
          <w:szCs w:val="20"/>
        </w:rPr>
        <w:t>ImageJ</w:t>
      </w:r>
      <w:r w:rsidR="00326CD3">
        <w:rPr>
          <w:rFonts w:ascii="Times New Roman" w:hAnsi="Times New Roman" w:cs="Times New Roman" w:hint="eastAsia"/>
          <w:sz w:val="20"/>
          <w:szCs w:val="20"/>
        </w:rPr>
        <w:t xml:space="preserve"> processed data. (d)</w:t>
      </w:r>
      <w:r w:rsidR="00326CD3" w:rsidRPr="00326CD3">
        <w:rPr>
          <w:rFonts w:ascii="Times New Roman" w:hAnsi="Times New Roman" w:cs="Times New Roman" w:hint="eastAsia"/>
          <w:sz w:val="20"/>
          <w:szCs w:val="20"/>
        </w:rPr>
        <w:t xml:space="preserve"> </w:t>
      </w:r>
      <w:r w:rsidR="00326CD3">
        <w:rPr>
          <w:rFonts w:ascii="Times New Roman" w:hAnsi="Times New Roman" w:cs="Times New Roman" w:hint="eastAsia"/>
          <w:sz w:val="20"/>
          <w:szCs w:val="20"/>
        </w:rPr>
        <w:t xml:space="preserve">Corrosion depth in </w:t>
      </w:r>
      <w:r w:rsidR="00326CD3">
        <w:rPr>
          <w:rFonts w:ascii="Times New Roman" w:hAnsi="Times New Roman" w:cs="Times New Roman"/>
          <w:sz w:val="20"/>
          <w:szCs w:val="20"/>
        </w:rPr>
        <w:t>averaging</w:t>
      </w:r>
      <w:r w:rsidR="00326CD3">
        <w:rPr>
          <w:rFonts w:ascii="Times New Roman" w:hAnsi="Times New Roman" w:cs="Times New Roman" w:hint="eastAsia"/>
          <w:sz w:val="20"/>
          <w:szCs w:val="20"/>
        </w:rPr>
        <w:t xml:space="preserve"> 10 deepest Pb </w:t>
      </w:r>
      <w:r w:rsidR="00326CD3">
        <w:rPr>
          <w:rFonts w:ascii="Times New Roman" w:hAnsi="Times New Roman" w:cs="Times New Roman"/>
          <w:sz w:val="20"/>
          <w:szCs w:val="20"/>
        </w:rPr>
        <w:t>penetration</w:t>
      </w:r>
      <w:r w:rsidR="00326CD3">
        <w:rPr>
          <w:rFonts w:ascii="Times New Roman" w:hAnsi="Times New Roman" w:cs="Times New Roman" w:hint="eastAsia"/>
          <w:sz w:val="20"/>
          <w:szCs w:val="20"/>
        </w:rPr>
        <w:t xml:space="preserve"> measured </w:t>
      </w:r>
      <w:r w:rsidR="00326CD3">
        <w:rPr>
          <w:rFonts w:ascii="Times New Roman" w:hAnsi="Times New Roman" w:cs="Times New Roman"/>
          <w:sz w:val="20"/>
          <w:szCs w:val="20"/>
        </w:rPr>
        <w:t>manually</w:t>
      </w:r>
      <w:r w:rsidR="00326CD3">
        <w:rPr>
          <w:rFonts w:ascii="Times New Roman" w:hAnsi="Times New Roman" w:cs="Times New Roman" w:hint="eastAsia"/>
          <w:sz w:val="20"/>
          <w:szCs w:val="20"/>
        </w:rPr>
        <w:t>.</w:t>
      </w:r>
    </w:p>
    <w:p w14:paraId="6F8E3C80" w14:textId="77777777" w:rsidR="0076556B" w:rsidRDefault="0076556B" w:rsidP="003C5203">
      <w:pPr>
        <w:spacing w:line="360" w:lineRule="auto"/>
        <w:jc w:val="center"/>
      </w:pPr>
    </w:p>
    <w:p w14:paraId="4B23B3FA" w14:textId="77777777" w:rsidR="00062DD2" w:rsidRDefault="00062DD2" w:rsidP="003C5203">
      <w:pPr>
        <w:spacing w:line="360" w:lineRule="auto"/>
        <w:jc w:val="center"/>
      </w:pPr>
    </w:p>
    <w:p w14:paraId="78A8ACE4" w14:textId="77777777" w:rsidR="00372FE2" w:rsidRDefault="00372FE2" w:rsidP="003C5203">
      <w:pPr>
        <w:spacing w:line="360" w:lineRule="auto"/>
        <w:jc w:val="center"/>
      </w:pPr>
    </w:p>
    <w:p w14:paraId="75DE04BC" w14:textId="477F26BF" w:rsidR="00D13279" w:rsidRDefault="00586E05"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3.3 </w:t>
      </w:r>
      <w:r w:rsidR="005A59AA">
        <w:rPr>
          <w:rFonts w:ascii="Times New Roman" w:hAnsi="Times New Roman" w:cs="Times New Roman"/>
          <w:b/>
          <w:bCs/>
          <w:sz w:val="24"/>
          <w:szCs w:val="24"/>
        </w:rPr>
        <w:t>M</w:t>
      </w:r>
      <w:r w:rsidR="00D13279">
        <w:rPr>
          <w:rFonts w:ascii="Times New Roman" w:hAnsi="Times New Roman" w:cs="Times New Roman"/>
          <w:b/>
          <w:bCs/>
          <w:sz w:val="24"/>
          <w:szCs w:val="24"/>
        </w:rPr>
        <w:t>icrostructural elemental and phase analysis</w:t>
      </w:r>
    </w:p>
    <w:p w14:paraId="62BFCE0A" w14:textId="2E2EC8B2" w:rsidR="0093372D" w:rsidRDefault="00A07083" w:rsidP="002C674A">
      <w:pPr>
        <w:spacing w:line="360" w:lineRule="auto"/>
        <w:jc w:val="both"/>
        <w:rPr>
          <w:rFonts w:ascii="Times New Roman" w:hAnsi="Times New Roman" w:cs="Times New Roman"/>
          <w:sz w:val="24"/>
          <w:szCs w:val="24"/>
        </w:rPr>
      </w:pPr>
      <w:r w:rsidRPr="00A07083">
        <w:rPr>
          <w:rFonts w:ascii="Times New Roman" w:hAnsi="Times New Roman" w:cs="Times New Roman"/>
          <w:sz w:val="24"/>
          <w:szCs w:val="24"/>
        </w:rPr>
        <w:t>So far, both quantitative and qualitative observations have been utilized to distinguish between RAC and CO, revealing that radiation enhances both the initiation and development of Pb corrosion. To comprehend the radiation effects on corrosion, it is crucial to first understand the mechanism of corrosion itself</w:t>
      </w:r>
      <w:r w:rsidRPr="005B6D25">
        <w:rPr>
          <w:rFonts w:ascii="Times New Roman" w:hAnsi="Times New Roman" w:cs="Times New Roman"/>
          <w:color w:val="FF0000"/>
          <w:sz w:val="24"/>
          <w:szCs w:val="24"/>
        </w:rPr>
        <w:t xml:space="preserve">. Therefore, this section will </w:t>
      </w:r>
      <w:r w:rsidR="00FE08E2" w:rsidRPr="005B6D25">
        <w:rPr>
          <w:rFonts w:ascii="Times New Roman" w:hAnsi="Times New Roman" w:cs="Times New Roman"/>
          <w:color w:val="FF0000"/>
          <w:sz w:val="24"/>
          <w:szCs w:val="24"/>
        </w:rPr>
        <w:t xml:space="preserve">focus </w:t>
      </w:r>
      <w:r w:rsidRPr="005B6D25">
        <w:rPr>
          <w:rFonts w:ascii="Times New Roman" w:hAnsi="Times New Roman" w:cs="Times New Roman"/>
          <w:color w:val="FF0000"/>
          <w:sz w:val="24"/>
          <w:szCs w:val="24"/>
        </w:rPr>
        <w:t xml:space="preserve">on </w:t>
      </w:r>
      <w:r w:rsidR="009A0A2F" w:rsidRPr="005B6D25">
        <w:rPr>
          <w:rFonts w:ascii="Times New Roman" w:hAnsi="Times New Roman" w:cs="Times New Roman"/>
          <w:color w:val="FF0000"/>
          <w:sz w:val="24"/>
          <w:szCs w:val="24"/>
        </w:rPr>
        <w:t>elemental</w:t>
      </w:r>
      <w:r w:rsidRPr="005B6D25">
        <w:rPr>
          <w:rFonts w:ascii="Times New Roman" w:hAnsi="Times New Roman" w:cs="Times New Roman"/>
          <w:color w:val="FF0000"/>
          <w:sz w:val="24"/>
          <w:szCs w:val="24"/>
        </w:rPr>
        <w:t xml:space="preserve"> and phase changes durin</w:t>
      </w:r>
      <w:r w:rsidR="009A0A2F" w:rsidRPr="005B6D25">
        <w:rPr>
          <w:rFonts w:ascii="Times New Roman" w:hAnsi="Times New Roman" w:cs="Times New Roman"/>
          <w:color w:val="FF0000"/>
          <w:sz w:val="24"/>
          <w:szCs w:val="24"/>
        </w:rPr>
        <w:t>g corrosion</w:t>
      </w:r>
      <w:r w:rsidRPr="005B6D25">
        <w:rPr>
          <w:rFonts w:ascii="Times New Roman" w:hAnsi="Times New Roman" w:cs="Times New Roman"/>
          <w:color w:val="FF0000"/>
          <w:sz w:val="24"/>
          <w:szCs w:val="24"/>
        </w:rPr>
        <w:t>.</w:t>
      </w:r>
      <w:r w:rsidR="002C674A" w:rsidRPr="005B6D25">
        <w:rPr>
          <w:rFonts w:ascii="Times New Roman" w:hAnsi="Times New Roman" w:cs="Times New Roman"/>
          <w:color w:val="FF0000"/>
          <w:sz w:val="24"/>
          <w:szCs w:val="24"/>
        </w:rPr>
        <w:t xml:space="preserve"> </w:t>
      </w:r>
      <w:r w:rsidRPr="00A07083">
        <w:rPr>
          <w:rFonts w:ascii="Times New Roman" w:hAnsi="Times New Roman" w:cs="Times New Roman"/>
          <w:sz w:val="24"/>
          <w:szCs w:val="24"/>
        </w:rPr>
        <w:t>Fig</w:t>
      </w:r>
      <w:r w:rsidR="002C674A">
        <w:rPr>
          <w:rFonts w:ascii="Times New Roman" w:hAnsi="Times New Roman" w:cs="Times New Roman"/>
          <w:sz w:val="24"/>
          <w:szCs w:val="24"/>
        </w:rPr>
        <w:t xml:space="preserve">. </w:t>
      </w:r>
      <w:r w:rsidR="00C85869">
        <w:rPr>
          <w:rFonts w:ascii="Times New Roman" w:hAnsi="Times New Roman" w:cs="Times New Roman" w:hint="eastAsia"/>
          <w:sz w:val="24"/>
          <w:szCs w:val="24"/>
        </w:rPr>
        <w:t>9</w:t>
      </w:r>
      <w:r w:rsidRPr="00A07083">
        <w:rPr>
          <w:rFonts w:ascii="Times New Roman" w:hAnsi="Times New Roman" w:cs="Times New Roman"/>
          <w:sz w:val="24"/>
          <w:szCs w:val="24"/>
        </w:rPr>
        <w:t xml:space="preserve"> illustrates the local Pb corrosion features in both RAC and CO regions. It is evident that </w:t>
      </w:r>
      <w:proofErr w:type="spellStart"/>
      <w:r w:rsidRPr="00A07083">
        <w:rPr>
          <w:rFonts w:ascii="Times New Roman" w:hAnsi="Times New Roman" w:cs="Times New Roman"/>
          <w:sz w:val="24"/>
          <w:szCs w:val="24"/>
        </w:rPr>
        <w:t>transgranular</w:t>
      </w:r>
      <w:proofErr w:type="spellEnd"/>
      <w:r w:rsidRPr="00A07083">
        <w:rPr>
          <w:rFonts w:ascii="Times New Roman" w:hAnsi="Times New Roman" w:cs="Times New Roman"/>
          <w:sz w:val="24"/>
          <w:szCs w:val="24"/>
        </w:rPr>
        <w:t xml:space="preserve"> corrosion predominates in both regions, as indicated by the white Pb contrast </w:t>
      </w:r>
      <w:r w:rsidR="003F0980">
        <w:rPr>
          <w:rFonts w:ascii="Times New Roman" w:hAnsi="Times New Roman" w:cs="Times New Roman"/>
          <w:sz w:val="24"/>
          <w:szCs w:val="24"/>
        </w:rPr>
        <w:t>within</w:t>
      </w:r>
      <w:r w:rsidRPr="00A07083">
        <w:rPr>
          <w:rFonts w:ascii="Times New Roman" w:hAnsi="Times New Roman" w:cs="Times New Roman"/>
          <w:sz w:val="24"/>
          <w:szCs w:val="24"/>
        </w:rPr>
        <w:t xml:space="preserve"> grain</w:t>
      </w:r>
      <w:r w:rsidR="003F0980">
        <w:rPr>
          <w:rFonts w:ascii="Times New Roman" w:hAnsi="Times New Roman" w:cs="Times New Roman"/>
          <w:sz w:val="24"/>
          <w:szCs w:val="24"/>
        </w:rPr>
        <w:t>s where representative grain boundaries</w:t>
      </w:r>
      <w:r w:rsidR="00C85869">
        <w:rPr>
          <w:rFonts w:ascii="Times New Roman" w:hAnsi="Times New Roman" w:cs="Times New Roman" w:hint="eastAsia"/>
          <w:sz w:val="24"/>
          <w:szCs w:val="24"/>
        </w:rPr>
        <w:t xml:space="preserve"> (GBs)</w:t>
      </w:r>
      <w:r w:rsidR="003F0980">
        <w:rPr>
          <w:rFonts w:ascii="Times New Roman" w:hAnsi="Times New Roman" w:cs="Times New Roman"/>
          <w:sz w:val="24"/>
          <w:szCs w:val="24"/>
        </w:rPr>
        <w:t xml:space="preserve"> were shown in </w:t>
      </w:r>
      <w:r w:rsidRPr="00A07083">
        <w:rPr>
          <w:rFonts w:ascii="Times New Roman" w:hAnsi="Times New Roman" w:cs="Times New Roman"/>
          <w:sz w:val="24"/>
          <w:szCs w:val="24"/>
        </w:rPr>
        <w:t>white arrows. Apart from Pb penetration, the darker regions surrounding the Pb penetration suggest elemental changes in these areas, as depicted in representative regions shown in</w:t>
      </w:r>
      <w:r w:rsidR="00427248">
        <w:rPr>
          <w:rFonts w:ascii="Times New Roman" w:hAnsi="Times New Roman" w:cs="Times New Roman" w:hint="eastAsia"/>
          <w:sz w:val="24"/>
          <w:szCs w:val="24"/>
        </w:rPr>
        <w:t xml:space="preserve"> SEM-BSE image in</w:t>
      </w:r>
      <w:r w:rsidRPr="00A07083">
        <w:rPr>
          <w:rFonts w:ascii="Times New Roman" w:hAnsi="Times New Roman" w:cs="Times New Roman"/>
          <w:sz w:val="24"/>
          <w:szCs w:val="24"/>
        </w:rPr>
        <w:t xml:space="preserve"> Fig. </w:t>
      </w:r>
      <w:r w:rsidR="00A82849">
        <w:rPr>
          <w:rFonts w:ascii="Times New Roman" w:hAnsi="Times New Roman" w:cs="Times New Roman" w:hint="eastAsia"/>
          <w:sz w:val="24"/>
          <w:szCs w:val="24"/>
        </w:rPr>
        <w:t>9</w:t>
      </w:r>
      <w:r w:rsidRPr="00A07083">
        <w:rPr>
          <w:rFonts w:ascii="Times New Roman" w:hAnsi="Times New Roman" w:cs="Times New Roman"/>
          <w:sz w:val="24"/>
          <w:szCs w:val="24"/>
        </w:rPr>
        <w:t>(b).</w:t>
      </w:r>
      <w:r w:rsidR="00CB6EEA">
        <w:rPr>
          <w:rFonts w:ascii="Times New Roman" w:hAnsi="Times New Roman" w:cs="Times New Roman"/>
          <w:sz w:val="24"/>
          <w:szCs w:val="24"/>
        </w:rPr>
        <w:t xml:space="preserve"> </w:t>
      </w:r>
    </w:p>
    <w:p w14:paraId="225B997F" w14:textId="77590B60" w:rsidR="000B664C" w:rsidRPr="00201343" w:rsidRDefault="0093372D" w:rsidP="002C674A">
      <w:pPr>
        <w:spacing w:line="360" w:lineRule="auto"/>
        <w:jc w:val="both"/>
        <w:rPr>
          <w:rFonts w:ascii="Times New Roman" w:hAnsi="Times New Roman" w:cs="Times New Roman"/>
          <w:sz w:val="24"/>
          <w:szCs w:val="24"/>
        </w:rPr>
      </w:pPr>
      <w:r w:rsidRPr="0093372D">
        <w:rPr>
          <w:rFonts w:ascii="Times New Roman" w:hAnsi="Times New Roman" w:cs="Times New Roman"/>
          <w:sz w:val="24"/>
          <w:szCs w:val="24"/>
        </w:rPr>
        <w:t>Fig</w:t>
      </w:r>
      <w:r>
        <w:rPr>
          <w:rFonts w:ascii="Times New Roman" w:hAnsi="Times New Roman" w:cs="Times New Roman"/>
          <w:sz w:val="24"/>
          <w:szCs w:val="24"/>
        </w:rPr>
        <w:t>.</w:t>
      </w:r>
      <w:r w:rsidRPr="0093372D">
        <w:rPr>
          <w:rFonts w:ascii="Times New Roman" w:hAnsi="Times New Roman" w:cs="Times New Roman"/>
          <w:sz w:val="24"/>
          <w:szCs w:val="24"/>
        </w:rPr>
        <w:t xml:space="preserve"> </w:t>
      </w:r>
      <w:r w:rsidR="00A82849">
        <w:rPr>
          <w:rFonts w:ascii="Times New Roman" w:hAnsi="Times New Roman" w:cs="Times New Roman" w:hint="eastAsia"/>
          <w:sz w:val="24"/>
          <w:szCs w:val="24"/>
        </w:rPr>
        <w:t>10</w:t>
      </w:r>
      <w:r w:rsidRPr="0093372D">
        <w:rPr>
          <w:rFonts w:ascii="Times New Roman" w:hAnsi="Times New Roman" w:cs="Times New Roman"/>
          <w:sz w:val="24"/>
          <w:szCs w:val="24"/>
        </w:rPr>
        <w:t xml:space="preserve"> </w:t>
      </w:r>
      <w:r w:rsidR="00A708E0" w:rsidRPr="00A708E0">
        <w:rPr>
          <w:rFonts w:ascii="Times New Roman" w:hAnsi="Times New Roman" w:cs="Times New Roman"/>
          <w:sz w:val="24"/>
          <w:szCs w:val="24"/>
        </w:rPr>
        <w:t>displays STEM images alongside corresponding elemental mapping across the Pb regions, uncorroded substrate regions, and the intermediate regions between Pb and the substrate. Evidently, elemental depletion zones are present in both CO and RAC regions, situated in the middle of Pb</w:t>
      </w:r>
      <w:r w:rsidR="00E56D0B">
        <w:rPr>
          <w:rFonts w:ascii="Times New Roman" w:hAnsi="Times New Roman" w:cs="Times New Roman" w:hint="eastAsia"/>
          <w:sz w:val="24"/>
          <w:szCs w:val="24"/>
        </w:rPr>
        <w:t xml:space="preserve"> regions </w:t>
      </w:r>
      <w:r w:rsidR="00A708E0" w:rsidRPr="00A708E0">
        <w:rPr>
          <w:rFonts w:ascii="Times New Roman" w:hAnsi="Times New Roman" w:cs="Times New Roman"/>
          <w:sz w:val="24"/>
          <w:szCs w:val="24"/>
        </w:rPr>
        <w:t>and uncorroded regions.</w:t>
      </w:r>
      <w:r w:rsidR="00A708E0">
        <w:rPr>
          <w:rFonts w:ascii="Times New Roman" w:hAnsi="Times New Roman" w:cs="Times New Roman"/>
          <w:sz w:val="24"/>
          <w:szCs w:val="24"/>
        </w:rPr>
        <w:t xml:space="preserve"> </w:t>
      </w:r>
      <w:r w:rsidRPr="0093372D">
        <w:rPr>
          <w:rFonts w:ascii="Times New Roman" w:hAnsi="Times New Roman" w:cs="Times New Roman"/>
          <w:sz w:val="24"/>
          <w:szCs w:val="24"/>
        </w:rPr>
        <w:t xml:space="preserve">Within these depletion zones, Ni appears to leach out predominantly, as observed by minimal intensity in Ni EDX mapping, followed by Cr, while Fe exhibits minimal dissolution, </w:t>
      </w:r>
      <w:r w:rsidR="00E56D0B">
        <w:rPr>
          <w:rFonts w:ascii="Times New Roman" w:hAnsi="Times New Roman" w:cs="Times New Roman" w:hint="eastAsia"/>
          <w:sz w:val="24"/>
          <w:szCs w:val="24"/>
        </w:rPr>
        <w:t>within</w:t>
      </w:r>
      <w:r w:rsidRPr="0093372D">
        <w:rPr>
          <w:rFonts w:ascii="Times New Roman" w:hAnsi="Times New Roman" w:cs="Times New Roman"/>
          <w:sz w:val="24"/>
          <w:szCs w:val="24"/>
        </w:rPr>
        <w:t xml:space="preserve"> the depletion zone. This trend is consistent with data from the literature </w:t>
      </w:r>
      <w:r w:rsidR="002C5A6B">
        <w:rPr>
          <w:rFonts w:ascii="Times New Roman" w:hAnsi="Times New Roman" w:cs="Times New Roman"/>
          <w:sz w:val="24"/>
          <w:szCs w:val="24"/>
        </w:rPr>
        <w:fldChar w:fldCharType="begin">
          <w:fldData xml:space="preserve">PEVuZE5vdGU+PENpdGU+PEF1dGhvcj5Hb25nPC9BdXRob3I+PFllYXI+MjAyMjwvWWVhcj48UmVj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</w:fldData>
        </w:fldChar>
      </w:r>
      <w:r w:rsidR="002C5A6B">
        <w:rPr>
          <w:rFonts w:ascii="Times New Roman" w:hAnsi="Times New Roman" w:cs="Times New Roman"/>
          <w:sz w:val="24"/>
          <w:szCs w:val="24"/>
        </w:rPr>
        <w:instrText xml:space="preserve"> ADDIN EN.CITE </w:instrText>
      </w:r>
      <w:r w:rsidR="002C5A6B">
        <w:rPr>
          <w:rFonts w:ascii="Times New Roman" w:hAnsi="Times New Roman" w:cs="Times New Roman"/>
          <w:sz w:val="24"/>
          <w:szCs w:val="24"/>
        </w:rPr>
        <w:fldChar w:fldCharType="begin">
          <w:fldData xml:space="preserve">PEVuZE5vdGU+PENpdGU+PEF1dGhvcj5Hb25nPC9BdXRob3I+PFllYXI+MjAyMjwvWWVhcj48UmVj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</w:fldData>
        </w:fldChar>
      </w:r>
      <w:r w:rsidR="002C5A6B">
        <w:rPr>
          <w:rFonts w:ascii="Times New Roman" w:hAnsi="Times New Roman" w:cs="Times New Roman"/>
          <w:sz w:val="24"/>
          <w:szCs w:val="24"/>
        </w:rPr>
        <w:instrText xml:space="preserve"> ADDIN EN.CITE.DATA </w:instrText>
      </w:r>
      <w:r w:rsidR="002C5A6B">
        <w:rPr>
          <w:rFonts w:ascii="Times New Roman" w:hAnsi="Times New Roman" w:cs="Times New Roman"/>
          <w:sz w:val="24"/>
          <w:szCs w:val="24"/>
        </w:rPr>
      </w:r>
      <w:r w:rsidR="002C5A6B">
        <w:rPr>
          <w:rFonts w:ascii="Times New Roman" w:hAnsi="Times New Roman" w:cs="Times New Roman"/>
          <w:sz w:val="24"/>
          <w:szCs w:val="24"/>
        </w:rPr>
        <w:fldChar w:fldCharType="end"/>
      </w:r>
      <w:r w:rsidR="002C5A6B">
        <w:rPr>
          <w:rFonts w:ascii="Times New Roman" w:hAnsi="Times New Roman" w:cs="Times New Roman"/>
          <w:sz w:val="24"/>
          <w:szCs w:val="24"/>
        </w:rPr>
      </w:r>
      <w:r w:rsidR="002C5A6B">
        <w:rPr>
          <w:rFonts w:ascii="Times New Roman" w:hAnsi="Times New Roman" w:cs="Times New Roman"/>
          <w:sz w:val="24"/>
          <w:szCs w:val="24"/>
        </w:rPr>
        <w:fldChar w:fldCharType="separate"/>
      </w:r>
      <w:r w:rsidR="002C5A6B">
        <w:rPr>
          <w:rFonts w:ascii="Times New Roman" w:hAnsi="Times New Roman" w:cs="Times New Roman"/>
          <w:noProof/>
          <w:sz w:val="24"/>
          <w:szCs w:val="24"/>
        </w:rPr>
        <w:t>[2]</w:t>
      </w:r>
      <w:r w:rsidR="002C5A6B">
        <w:rPr>
          <w:rFonts w:ascii="Times New Roman" w:hAnsi="Times New Roman" w:cs="Times New Roman"/>
          <w:sz w:val="24"/>
          <w:szCs w:val="24"/>
        </w:rPr>
        <w:fldChar w:fldCharType="end"/>
      </w:r>
      <w:r w:rsidRPr="0093372D">
        <w:rPr>
          <w:rFonts w:ascii="Times New Roman" w:hAnsi="Times New Roman" w:cs="Times New Roman"/>
          <w:sz w:val="24"/>
          <w:szCs w:val="24"/>
        </w:rPr>
        <w:t>, where Ni has the highest solubility in pure Pb, followed by Cr, and Fe exhibits the smallest solubility among these three elements at 675°C.</w:t>
      </w:r>
      <w:r w:rsidR="00906EBA">
        <w:rPr>
          <w:rFonts w:ascii="Times New Roman" w:hAnsi="Times New Roman" w:cs="Times New Roman"/>
          <w:sz w:val="24"/>
          <w:szCs w:val="24"/>
        </w:rPr>
        <w:t xml:space="preserve"> </w:t>
      </w:r>
    </w:p>
    <w:p w14:paraId="0EA15D95" w14:textId="77777777" w:rsidR="008F5BF2" w:rsidRDefault="008F5BF2" w:rsidP="008F5BF2">
      <w:pPr>
        <w:spacing w:line="360" w:lineRule="auto"/>
        <w:jc w:val="center"/>
      </w:pPr>
      <w:r>
        <w:rPr>
          <w:noProof/>
        </w:rPr>
        <w:drawing>
          <wp:inline distT="0" distB="0" distL="0" distR="0" wp14:anchorId="2A42C77E" wp14:editId="3EB0221D">
            <wp:extent cx="5943600" cy="2108416"/>
            <wp:effectExtent l="0" t="0" r="0" b="6350"/>
            <wp:docPr id="1576674435"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74435" name="Picture 1" descr="A close-up of a graph&#10;&#10;Description automatically generated"/>
                    <pic:cNvPicPr/>
                  </pic:nvPicPr>
                  <pic:blipFill rotWithShape="1">
                    <a:blip r:embed="rId20"/>
                    <a:srcRect t="11363"/>
                    <a:stretch/>
                  </pic:blipFill>
                  <pic:spPr bwMode="auto">
                    <a:xfrm>
                      <a:off x="0" y="0"/>
                      <a:ext cx="5943600" cy="2108416"/>
                    </a:xfrm>
                    <a:prstGeom prst="rect">
                      <a:avLst/>
                    </a:prstGeom>
                    <a:ln>
                      <a:noFill/>
                    </a:ln>
                    <a:extLst>
                      <a:ext uri="{53640926-AAD7-44D8-BBD7-CCE9431645EC}">
                        <a14:shadowObscured xmlns:a14="http://schemas.microsoft.com/office/drawing/2010/main"/>
                      </a:ext>
                    </a:extLst>
                  </pic:spPr>
                </pic:pic>
              </a:graphicData>
            </a:graphic>
          </wp:inline>
        </w:drawing>
      </w:r>
    </w:p>
    <w:p w14:paraId="7BD981A4" w14:textId="6C5F3717" w:rsidR="00887355" w:rsidRDefault="00201343" w:rsidP="00887355">
      <w:pPr>
        <w:jc w:val="both"/>
        <w:rPr>
          <w:rFonts w:ascii="Times New Roman" w:hAnsi="Times New Roman" w:cs="Times New Roman"/>
          <w:sz w:val="20"/>
          <w:szCs w:val="20"/>
        </w:r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sidR="00A82849">
        <w:rPr>
          <w:rFonts w:ascii="Times New Roman" w:hAnsi="Times New Roman" w:cs="Times New Roman" w:hint="eastAsia"/>
          <w:b/>
          <w:bCs/>
          <w:sz w:val="20"/>
          <w:szCs w:val="20"/>
        </w:rPr>
        <w:t>9</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887355" w:rsidRPr="00887355">
        <w:rPr>
          <w:rFonts w:ascii="Times New Roman" w:hAnsi="Times New Roman" w:cs="Times New Roman"/>
          <w:sz w:val="20"/>
          <w:szCs w:val="20"/>
        </w:rPr>
        <w:t xml:space="preserve">Representative SEM images depicting localized Pb penetration after simultaneous radiation and corrosion for 4 hours in (a) CO </w:t>
      </w:r>
      <w:r w:rsidR="00A82849">
        <w:rPr>
          <w:rFonts w:ascii="Times New Roman" w:hAnsi="Times New Roman" w:cs="Times New Roman" w:hint="eastAsia"/>
          <w:sz w:val="20"/>
          <w:szCs w:val="20"/>
        </w:rPr>
        <w:t xml:space="preserve">and </w:t>
      </w:r>
      <w:r w:rsidR="00887355" w:rsidRPr="00887355">
        <w:rPr>
          <w:rFonts w:ascii="Times New Roman" w:hAnsi="Times New Roman" w:cs="Times New Roman"/>
          <w:sz w:val="20"/>
          <w:szCs w:val="20"/>
        </w:rPr>
        <w:t>(b) RAC</w:t>
      </w:r>
      <w:r w:rsidR="00A82849">
        <w:rPr>
          <w:rFonts w:ascii="Times New Roman" w:hAnsi="Times New Roman" w:cs="Times New Roman" w:hint="eastAsia"/>
          <w:sz w:val="20"/>
          <w:szCs w:val="20"/>
        </w:rPr>
        <w:t xml:space="preserve"> </w:t>
      </w:r>
      <w:r w:rsidR="00887355" w:rsidRPr="00887355">
        <w:rPr>
          <w:rFonts w:ascii="Times New Roman" w:hAnsi="Times New Roman" w:cs="Times New Roman"/>
          <w:sz w:val="20"/>
          <w:szCs w:val="20"/>
        </w:rPr>
        <w:t xml:space="preserve">regions, with representative </w:t>
      </w:r>
      <w:r w:rsidR="00A82849">
        <w:rPr>
          <w:rFonts w:ascii="Times New Roman" w:hAnsi="Times New Roman" w:cs="Times New Roman" w:hint="eastAsia"/>
          <w:sz w:val="20"/>
          <w:szCs w:val="20"/>
        </w:rPr>
        <w:t>GBs</w:t>
      </w:r>
      <w:r w:rsidR="00887355" w:rsidRPr="00887355">
        <w:rPr>
          <w:rFonts w:ascii="Times New Roman" w:hAnsi="Times New Roman" w:cs="Times New Roman"/>
          <w:sz w:val="20"/>
          <w:szCs w:val="20"/>
        </w:rPr>
        <w:t xml:space="preserve"> marked by white arrows.</w:t>
      </w:r>
    </w:p>
    <w:p w14:paraId="7778131B" w14:textId="184B5234" w:rsidR="00D13279" w:rsidRPr="00887355" w:rsidRDefault="00E56D0B" w:rsidP="00887355">
      <w:pPr>
        <w:jc w:val="both"/>
        <w:rPr>
          <w:rFonts w:ascii="Times New Roman" w:hAnsi="Times New Roman" w:cs="Times New Roman"/>
          <w:sz w:val="20"/>
          <w:szCs w:val="20"/>
        </w:rPr>
      </w:pPr>
      <w:r w:rsidRPr="00E56D0B">
        <w:rPr>
          <w:rFonts w:ascii="Times New Roman" w:hAnsi="Times New Roman" w:cs="Times New Roman"/>
          <w:noProof/>
          <w:sz w:val="20"/>
          <w:szCs w:val="20"/>
        </w:rPr>
        <w:lastRenderedPageBreak/>
        <w:drawing>
          <wp:inline distT="0" distB="0" distL="0" distR="0" wp14:anchorId="1C9D42F9" wp14:editId="0D3E2AC5">
            <wp:extent cx="5943600" cy="3225165"/>
            <wp:effectExtent l="0" t="0" r="0" b="0"/>
            <wp:docPr id="1573383929" name="Picture 1" descr="A collage of images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83929" name="Picture 1" descr="A collage of images of different colors&#10;&#10;Description automatically generated"/>
                    <pic:cNvPicPr/>
                  </pic:nvPicPr>
                  <pic:blipFill>
                    <a:blip r:embed="rId21"/>
                    <a:stretch>
                      <a:fillRect/>
                    </a:stretch>
                  </pic:blipFill>
                  <pic:spPr>
                    <a:xfrm>
                      <a:off x="0" y="0"/>
                      <a:ext cx="5943600" cy="3225165"/>
                    </a:xfrm>
                    <a:prstGeom prst="rect">
                      <a:avLst/>
                    </a:prstGeom>
                  </pic:spPr>
                </pic:pic>
              </a:graphicData>
            </a:graphic>
          </wp:inline>
        </w:drawing>
      </w:r>
    </w:p>
    <w:p w14:paraId="613CE397" w14:textId="667ED917" w:rsidR="000B664C" w:rsidRPr="000B664C" w:rsidRDefault="003567AE" w:rsidP="002405D9">
      <w:pPr>
        <w:spacing w:line="360" w:lineRule="auto"/>
        <w:jc w:val="both"/>
        <w:rPr>
          <w:rFonts w:ascii="Times New Roman" w:hAnsi="Times New Roman" w:cs="Times New Roman"/>
          <w:sz w:val="20"/>
          <w:szCs w:val="20"/>
        </w:r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sidR="006F62BA">
        <w:rPr>
          <w:rFonts w:ascii="Times New Roman" w:hAnsi="Times New Roman" w:cs="Times New Roman" w:hint="eastAsia"/>
          <w:b/>
          <w:bCs/>
          <w:sz w:val="20"/>
          <w:szCs w:val="20"/>
        </w:rPr>
        <w:t>10</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EF0302">
        <w:rPr>
          <w:rFonts w:ascii="Times New Roman" w:hAnsi="Times New Roman" w:cs="Times New Roman"/>
          <w:sz w:val="20"/>
          <w:szCs w:val="20"/>
        </w:rPr>
        <w:t>S</w:t>
      </w:r>
      <w:r w:rsidR="00EF0302" w:rsidRPr="00EF0302">
        <w:rPr>
          <w:rFonts w:ascii="Times New Roman" w:hAnsi="Times New Roman" w:cs="Times New Roman"/>
          <w:sz w:val="20"/>
          <w:szCs w:val="20"/>
        </w:rPr>
        <w:t>TEM images and surrounding EDX mapping at the cross-section of CO (a) and RAC (b) regions after simultaneous radiation and corrosion for 4 hours, illustrating the selective elemental distribution across the interface between Pb and substrate.</w:t>
      </w:r>
    </w:p>
    <w:p w14:paraId="3F0EEF8F" w14:textId="7A9881F4" w:rsidR="000B664C" w:rsidRDefault="000B664C" w:rsidP="000B664C">
      <w:pPr>
        <w:spacing w:line="360" w:lineRule="auto"/>
        <w:jc w:val="both"/>
        <w:rPr>
          <w:rFonts w:ascii="Times New Roman" w:hAnsi="Times New Roman" w:cs="Times New Roman"/>
          <w:sz w:val="24"/>
          <w:szCs w:val="24"/>
        </w:rPr>
      </w:pPr>
      <w:r w:rsidRPr="000B664C">
        <w:rPr>
          <w:rFonts w:ascii="Times New Roman" w:hAnsi="Times New Roman" w:cs="Times New Roman"/>
          <w:sz w:val="24"/>
          <w:szCs w:val="24"/>
        </w:rPr>
        <w:t>Given that SS316L is an FCC structural-based alloy</w:t>
      </w:r>
      <w:r w:rsidR="00FA14E1">
        <w:rPr>
          <w:rFonts w:ascii="Times New Roman" w:hAnsi="Times New Roman" w:cs="Times New Roman" w:hint="eastAsia"/>
          <w:sz w:val="24"/>
          <w:szCs w:val="24"/>
        </w:rPr>
        <w:t xml:space="preserve"> </w:t>
      </w:r>
      <w:r w:rsidR="00FA14E1" w:rsidRPr="005B6D25">
        <w:rPr>
          <w:rFonts w:ascii="Times New Roman" w:hAnsi="Times New Roman" w:cs="Times New Roman" w:hint="eastAsia"/>
          <w:color w:val="FF0000"/>
          <w:sz w:val="24"/>
          <w:szCs w:val="24"/>
        </w:rPr>
        <w:t xml:space="preserve">at </w:t>
      </w:r>
      <w:r w:rsidR="00FA14E1" w:rsidRPr="005B6D25">
        <w:rPr>
          <w:rFonts w:ascii="Times New Roman" w:hAnsi="Times New Roman" w:cs="Times New Roman"/>
          <w:color w:val="FF0000"/>
          <w:sz w:val="24"/>
          <w:szCs w:val="24"/>
        </w:rPr>
        <w:t>675°C</w:t>
      </w:r>
      <w:r w:rsidR="006268C8" w:rsidRPr="005B6D25">
        <w:rPr>
          <w:rFonts w:ascii="Times New Roman" w:hAnsi="Times New Roman" w:cs="Times New Roman" w:hint="eastAsia"/>
          <w:color w:val="FF0000"/>
          <w:sz w:val="24"/>
          <w:szCs w:val="24"/>
        </w:rPr>
        <w:t xml:space="preserve"> </w:t>
      </w:r>
      <w:r w:rsidRPr="005B6D25">
        <w:rPr>
          <w:rFonts w:ascii="Times New Roman" w:hAnsi="Times New Roman" w:cs="Times New Roman"/>
          <w:color w:val="FF0000"/>
          <w:sz w:val="24"/>
          <w:szCs w:val="24"/>
        </w:rPr>
        <w:t xml:space="preserve">due </w:t>
      </w:r>
      <w:r w:rsidRPr="000B664C">
        <w:rPr>
          <w:rFonts w:ascii="Times New Roman" w:hAnsi="Times New Roman" w:cs="Times New Roman"/>
          <w:sz w:val="24"/>
          <w:szCs w:val="24"/>
        </w:rPr>
        <w:t>to the presence of Ni, the leaching of Ni could induce a phase transformation from FCC to BCC. To investigate this, TEM images and corresponding selective area diffraction patterns (</w:t>
      </w:r>
      <w:r w:rsidRPr="005B6D25">
        <w:rPr>
          <w:rFonts w:ascii="Times New Roman" w:hAnsi="Times New Roman" w:cs="Times New Roman"/>
          <w:color w:val="FF0000"/>
          <w:sz w:val="24"/>
          <w:szCs w:val="24"/>
        </w:rPr>
        <w:t>SA</w:t>
      </w:r>
      <w:r w:rsidR="00176045" w:rsidRPr="005B6D25">
        <w:rPr>
          <w:rFonts w:ascii="Times New Roman" w:hAnsi="Times New Roman" w:cs="Times New Roman" w:hint="eastAsia"/>
          <w:color w:val="FF0000"/>
          <w:sz w:val="24"/>
          <w:szCs w:val="24"/>
        </w:rPr>
        <w:t>E</w:t>
      </w:r>
      <w:r w:rsidRPr="005B6D25">
        <w:rPr>
          <w:rFonts w:ascii="Times New Roman" w:hAnsi="Times New Roman" w:cs="Times New Roman"/>
          <w:color w:val="FF0000"/>
          <w:sz w:val="24"/>
          <w:szCs w:val="24"/>
        </w:rPr>
        <w:t>Ds</w:t>
      </w:r>
      <w:r w:rsidRPr="000B664C">
        <w:rPr>
          <w:rFonts w:ascii="Times New Roman" w:hAnsi="Times New Roman" w:cs="Times New Roman"/>
          <w:sz w:val="24"/>
          <w:szCs w:val="24"/>
        </w:rPr>
        <w:t>) are presented in Fig. 1</w:t>
      </w:r>
      <w:r w:rsidR="00E56D0B">
        <w:rPr>
          <w:rFonts w:ascii="Times New Roman" w:hAnsi="Times New Roman" w:cs="Times New Roman"/>
          <w:sz w:val="24"/>
          <w:szCs w:val="24"/>
        </w:rPr>
        <w:t>1</w:t>
      </w:r>
      <w:r w:rsidRPr="000B664C">
        <w:rPr>
          <w:rFonts w:ascii="Times New Roman" w:hAnsi="Times New Roman" w:cs="Times New Roman"/>
          <w:sz w:val="24"/>
          <w:szCs w:val="24"/>
        </w:rPr>
        <w:t>. As depicted in Fig. 1</w:t>
      </w:r>
      <w:r w:rsidR="00E56D0B">
        <w:rPr>
          <w:rFonts w:ascii="Times New Roman" w:hAnsi="Times New Roman" w:cs="Times New Roman"/>
          <w:sz w:val="24"/>
          <w:szCs w:val="24"/>
        </w:rPr>
        <w:t>1</w:t>
      </w:r>
      <w:r w:rsidRPr="000B664C">
        <w:rPr>
          <w:rFonts w:ascii="Times New Roman" w:hAnsi="Times New Roman" w:cs="Times New Roman"/>
          <w:sz w:val="24"/>
          <w:szCs w:val="24"/>
        </w:rPr>
        <w:t>(a), BCC SA</w:t>
      </w:r>
      <w:r w:rsidR="00176045">
        <w:rPr>
          <w:rFonts w:ascii="Times New Roman" w:hAnsi="Times New Roman" w:cs="Times New Roman" w:hint="eastAsia"/>
          <w:sz w:val="24"/>
          <w:szCs w:val="24"/>
        </w:rPr>
        <w:t>E</w:t>
      </w:r>
      <w:r w:rsidRPr="000B664C">
        <w:rPr>
          <w:rFonts w:ascii="Times New Roman" w:hAnsi="Times New Roman" w:cs="Times New Roman"/>
          <w:sz w:val="24"/>
          <w:szCs w:val="24"/>
        </w:rPr>
        <w:t>Ds are evident in the depletion zone right beneath the Pb region, while FCC SA</w:t>
      </w:r>
      <w:r w:rsidR="00176045">
        <w:rPr>
          <w:rFonts w:ascii="Times New Roman" w:hAnsi="Times New Roman" w:cs="Times New Roman" w:hint="eastAsia"/>
          <w:sz w:val="24"/>
          <w:szCs w:val="24"/>
        </w:rPr>
        <w:t>E</w:t>
      </w:r>
      <w:r w:rsidRPr="000B664C">
        <w:rPr>
          <w:rFonts w:ascii="Times New Roman" w:hAnsi="Times New Roman" w:cs="Times New Roman"/>
          <w:sz w:val="24"/>
          <w:szCs w:val="24"/>
        </w:rPr>
        <w:t xml:space="preserve">Ds are observed in the substrate region, far from the depletion zones in CO. Similar results are observed in RAC, where different crystal structures are </w:t>
      </w:r>
      <w:r w:rsidR="006849E7">
        <w:rPr>
          <w:rFonts w:ascii="Times New Roman" w:hAnsi="Times New Roman" w:cs="Times New Roman"/>
          <w:sz w:val="24"/>
          <w:szCs w:val="24"/>
        </w:rPr>
        <w:t>evident</w:t>
      </w:r>
      <w:r w:rsidRPr="000B664C">
        <w:rPr>
          <w:rFonts w:ascii="Times New Roman" w:hAnsi="Times New Roman" w:cs="Times New Roman"/>
          <w:sz w:val="24"/>
          <w:szCs w:val="24"/>
        </w:rPr>
        <w:t xml:space="preserve"> in the depletion zone and substrate.</w:t>
      </w:r>
    </w:p>
    <w:p w14:paraId="0B006022" w14:textId="28A68FA1" w:rsidR="00D13279" w:rsidRDefault="00A31507" w:rsidP="00906EBA">
      <w:pPr>
        <w:rPr>
          <w:rFonts w:ascii="Times New Roman" w:hAnsi="Times New Roman" w:cs="Times New Roman"/>
          <w:sz w:val="24"/>
          <w:szCs w:val="24"/>
        </w:rPr>
      </w:pPr>
      <w:r w:rsidRPr="00A31507">
        <w:rPr>
          <w:rFonts w:ascii="Times New Roman" w:hAnsi="Times New Roman" w:cs="Times New Roman"/>
          <w:noProof/>
          <w:sz w:val="24"/>
          <w:szCs w:val="24"/>
        </w:rPr>
        <w:lastRenderedPageBreak/>
        <w:drawing>
          <wp:inline distT="0" distB="0" distL="0" distR="0" wp14:anchorId="18E0D654" wp14:editId="311095FF">
            <wp:extent cx="5943600" cy="2909570"/>
            <wp:effectExtent l="0" t="0" r="0" b="5080"/>
            <wp:docPr id="463344922" name="Picture 1" descr="A collage of images of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4922" name="Picture 1" descr="A collage of images of stars&#10;&#10;Description automatically generated"/>
                    <pic:cNvPicPr/>
                  </pic:nvPicPr>
                  <pic:blipFill>
                    <a:blip r:embed="rId22"/>
                    <a:stretch>
                      <a:fillRect/>
                    </a:stretch>
                  </pic:blipFill>
                  <pic:spPr>
                    <a:xfrm>
                      <a:off x="0" y="0"/>
                      <a:ext cx="5943600" cy="2909570"/>
                    </a:xfrm>
                    <a:prstGeom prst="rect">
                      <a:avLst/>
                    </a:prstGeom>
                  </pic:spPr>
                </pic:pic>
              </a:graphicData>
            </a:graphic>
          </wp:inline>
        </w:drawing>
      </w:r>
    </w:p>
    <w:p w14:paraId="7DB0255B" w14:textId="5D049D99" w:rsidR="008A181F" w:rsidRPr="008A181F" w:rsidRDefault="003567AE" w:rsidP="002936C4">
      <w:pPr>
        <w:spacing w:line="360" w:lineRule="auto"/>
        <w:jc w:val="both"/>
        <w:rPr>
          <w:rFonts w:ascii="Times New Roman" w:hAnsi="Times New Roman" w:cs="Times New Roman"/>
          <w:sz w:val="20"/>
          <w:szCs w:val="20"/>
        </w:r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Pr>
          <w:rFonts w:ascii="Times New Roman" w:hAnsi="Times New Roman" w:cs="Times New Roman"/>
          <w:b/>
          <w:bCs/>
          <w:sz w:val="20"/>
          <w:szCs w:val="20"/>
        </w:rPr>
        <w:t>1</w:t>
      </w:r>
      <w:r w:rsidR="005910D1">
        <w:rPr>
          <w:rFonts w:ascii="Times New Roman" w:hAnsi="Times New Roman" w:cs="Times New Roman"/>
          <w:b/>
          <w:bCs/>
          <w:sz w:val="20"/>
          <w:szCs w:val="20"/>
        </w:rPr>
        <w:t>1</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2936C4" w:rsidRPr="002936C4">
        <w:rPr>
          <w:rFonts w:ascii="Times New Roman" w:hAnsi="Times New Roman" w:cs="Times New Roman"/>
          <w:sz w:val="20"/>
          <w:szCs w:val="20"/>
        </w:rPr>
        <w:t>TEM images along with selective area diffraction patterns (SA</w:t>
      </w:r>
      <w:r w:rsidR="00176045">
        <w:rPr>
          <w:rFonts w:ascii="Times New Roman" w:hAnsi="Times New Roman" w:cs="Times New Roman" w:hint="eastAsia"/>
          <w:sz w:val="20"/>
          <w:szCs w:val="20"/>
        </w:rPr>
        <w:t>ED</w:t>
      </w:r>
      <w:r w:rsidR="002936C4" w:rsidRPr="002936C4">
        <w:rPr>
          <w:rFonts w:ascii="Times New Roman" w:hAnsi="Times New Roman" w:cs="Times New Roman"/>
          <w:sz w:val="20"/>
          <w:szCs w:val="20"/>
        </w:rPr>
        <w:t>s) in the depletion zone and substrate for (a) CO region and (b) RAC region, showing a BCC structure in the depletion zone and an FCC structure beneath the depletion zone in the substrate.</w:t>
      </w:r>
    </w:p>
    <w:p w14:paraId="3E6DF914" w14:textId="48E59B4E" w:rsidR="000D6414" w:rsidRDefault="008A181F" w:rsidP="008A181F">
      <w:pPr>
        <w:spacing w:line="360" w:lineRule="auto"/>
        <w:jc w:val="both"/>
        <w:rPr>
          <w:rFonts w:ascii="Times New Roman" w:hAnsi="Times New Roman" w:cs="Times New Roman"/>
          <w:sz w:val="24"/>
          <w:szCs w:val="24"/>
        </w:rPr>
      </w:pPr>
      <w:r w:rsidRPr="008A181F">
        <w:rPr>
          <w:rFonts w:ascii="Times New Roman" w:hAnsi="Times New Roman" w:cs="Times New Roman"/>
          <w:sz w:val="24"/>
          <w:szCs w:val="24"/>
        </w:rPr>
        <w:t>As the introduction of phase transformation could influence the corrosion development of Pb, understanding the elemental diffusion pathway</w:t>
      </w:r>
      <w:r>
        <w:rPr>
          <w:rFonts w:ascii="Times New Roman" w:hAnsi="Times New Roman" w:cs="Times New Roman"/>
          <w:sz w:val="24"/>
          <w:szCs w:val="24"/>
        </w:rPr>
        <w:t xml:space="preserve"> between </w:t>
      </w:r>
      <w:r w:rsidRPr="008A181F">
        <w:rPr>
          <w:rFonts w:ascii="Times New Roman" w:hAnsi="Times New Roman" w:cs="Times New Roman"/>
          <w:sz w:val="24"/>
          <w:szCs w:val="24"/>
        </w:rPr>
        <w:t xml:space="preserve">the fresh substrate </w:t>
      </w:r>
      <w:r>
        <w:rPr>
          <w:rFonts w:ascii="Times New Roman" w:hAnsi="Times New Roman" w:cs="Times New Roman"/>
          <w:sz w:val="24"/>
          <w:szCs w:val="24"/>
        </w:rPr>
        <w:t xml:space="preserve">and </w:t>
      </w:r>
      <w:r w:rsidRPr="008A181F">
        <w:rPr>
          <w:rFonts w:ascii="Times New Roman" w:hAnsi="Times New Roman" w:cs="Times New Roman"/>
          <w:sz w:val="24"/>
          <w:szCs w:val="24"/>
        </w:rPr>
        <w:t>Pb</w:t>
      </w:r>
      <w:r w:rsidR="008F08DF">
        <w:rPr>
          <w:rFonts w:ascii="Times New Roman" w:hAnsi="Times New Roman" w:cs="Times New Roman" w:hint="eastAsia"/>
          <w:sz w:val="24"/>
          <w:szCs w:val="24"/>
        </w:rPr>
        <w:t xml:space="preserve"> region</w:t>
      </w:r>
      <w:r w:rsidRPr="008A181F">
        <w:rPr>
          <w:rFonts w:ascii="Times New Roman" w:hAnsi="Times New Roman" w:cs="Times New Roman"/>
          <w:sz w:val="24"/>
          <w:szCs w:val="24"/>
        </w:rPr>
        <w:t xml:space="preserve"> is crucial. Fig</w:t>
      </w:r>
      <w:r>
        <w:rPr>
          <w:rFonts w:ascii="Times New Roman" w:hAnsi="Times New Roman" w:cs="Times New Roman"/>
          <w:sz w:val="24"/>
          <w:szCs w:val="24"/>
        </w:rPr>
        <w:t>.</w:t>
      </w:r>
      <w:r w:rsidR="00E10786">
        <w:rPr>
          <w:rFonts w:ascii="Times New Roman" w:hAnsi="Times New Roman" w:cs="Times New Roman"/>
          <w:sz w:val="24"/>
          <w:szCs w:val="24"/>
        </w:rPr>
        <w:t xml:space="preserve"> </w:t>
      </w:r>
      <w:r w:rsidRPr="008A181F">
        <w:rPr>
          <w:rFonts w:ascii="Times New Roman" w:hAnsi="Times New Roman" w:cs="Times New Roman"/>
          <w:sz w:val="24"/>
          <w:szCs w:val="24"/>
        </w:rPr>
        <w:t>1</w:t>
      </w:r>
      <w:r w:rsidR="008F08DF">
        <w:rPr>
          <w:rFonts w:ascii="Times New Roman" w:hAnsi="Times New Roman" w:cs="Times New Roman" w:hint="eastAsia"/>
          <w:sz w:val="24"/>
          <w:szCs w:val="24"/>
        </w:rPr>
        <w:t>2</w:t>
      </w:r>
      <w:r w:rsidRPr="008A181F">
        <w:rPr>
          <w:rFonts w:ascii="Times New Roman" w:hAnsi="Times New Roman" w:cs="Times New Roman"/>
          <w:sz w:val="24"/>
          <w:szCs w:val="24"/>
        </w:rPr>
        <w:t xml:space="preserve"> presents the weight percentage profile of Ni from the fresh substrate across the phase boundary</w:t>
      </w:r>
      <w:r w:rsidR="00335A5C">
        <w:rPr>
          <w:rFonts w:ascii="Times New Roman" w:hAnsi="Times New Roman" w:cs="Times New Roman"/>
          <w:sz w:val="24"/>
          <w:szCs w:val="24"/>
        </w:rPr>
        <w:t xml:space="preserve"> (PB)</w:t>
      </w:r>
      <w:r w:rsidRPr="008A181F">
        <w:rPr>
          <w:rFonts w:ascii="Times New Roman" w:hAnsi="Times New Roman" w:cs="Times New Roman"/>
          <w:sz w:val="24"/>
          <w:szCs w:val="24"/>
        </w:rPr>
        <w:t xml:space="preserve"> to the depletion zone. In RAC regions, as shown in Fig. 1</w:t>
      </w:r>
      <w:r w:rsidR="008F08DF">
        <w:rPr>
          <w:rFonts w:ascii="Times New Roman" w:hAnsi="Times New Roman" w:cs="Times New Roman" w:hint="eastAsia"/>
          <w:sz w:val="24"/>
          <w:szCs w:val="24"/>
        </w:rPr>
        <w:t>2</w:t>
      </w:r>
      <w:r w:rsidRPr="008A181F">
        <w:rPr>
          <w:rFonts w:ascii="Times New Roman" w:hAnsi="Times New Roman" w:cs="Times New Roman"/>
          <w:sz w:val="24"/>
          <w:szCs w:val="24"/>
        </w:rPr>
        <w:t>(</w:t>
      </w:r>
      <w:r>
        <w:rPr>
          <w:rFonts w:ascii="Times New Roman" w:hAnsi="Times New Roman" w:cs="Times New Roman"/>
          <w:sz w:val="24"/>
          <w:szCs w:val="24"/>
        </w:rPr>
        <w:t>b</w:t>
      </w:r>
      <w:r w:rsidRPr="008A181F">
        <w:rPr>
          <w:rFonts w:ascii="Times New Roman" w:hAnsi="Times New Roman" w:cs="Times New Roman"/>
          <w:sz w:val="24"/>
          <w:szCs w:val="24"/>
        </w:rPr>
        <w:t>), the weight percentage of Ni is reduced from 10% at the fresh substrate to almost 0% at the depletion zone. A similar trend is observed in Cr, where it has a weight concentration of 16% at the fresh substrate, reduced to 7% at the depletion zone. In contrast, Fe shows an enrichment in concentration from 70% weight percentage to almost 90% weight percentage. A similar trend is also shown in CO regions in Fig. 1</w:t>
      </w:r>
      <w:r w:rsidR="008F08DF">
        <w:rPr>
          <w:rFonts w:ascii="Times New Roman" w:hAnsi="Times New Roman" w:cs="Times New Roman" w:hint="eastAsia"/>
          <w:sz w:val="24"/>
          <w:szCs w:val="24"/>
        </w:rPr>
        <w:t>2</w:t>
      </w:r>
      <w:r w:rsidRPr="008A181F">
        <w:rPr>
          <w:rFonts w:ascii="Times New Roman" w:hAnsi="Times New Roman" w:cs="Times New Roman"/>
          <w:sz w:val="24"/>
          <w:szCs w:val="24"/>
        </w:rPr>
        <w:t>(a).</w:t>
      </w:r>
      <w:r w:rsidR="00444294">
        <w:rPr>
          <w:rFonts w:ascii="Times New Roman" w:hAnsi="Times New Roman" w:cs="Times New Roman"/>
          <w:sz w:val="24"/>
          <w:szCs w:val="24"/>
        </w:rPr>
        <w:t xml:space="preserve"> </w:t>
      </w:r>
      <w:r w:rsidRPr="008A181F">
        <w:rPr>
          <w:rFonts w:ascii="Times New Roman" w:hAnsi="Times New Roman" w:cs="Times New Roman"/>
          <w:sz w:val="24"/>
          <w:szCs w:val="24"/>
        </w:rPr>
        <w:t xml:space="preserve">Given that Ni is the key element that can induce phase transformation, the 0% concentration of Ni at the depletion zone suggests that the outward diffusion of Ni from the fresh substrate mainly does not </w:t>
      </w:r>
      <w:r w:rsidR="004341B1">
        <w:rPr>
          <w:rFonts w:ascii="Times New Roman" w:hAnsi="Times New Roman" w:cs="Times New Roman"/>
          <w:sz w:val="24"/>
          <w:szCs w:val="24"/>
        </w:rPr>
        <w:t>occur</w:t>
      </w:r>
      <w:r w:rsidR="004341B1" w:rsidRPr="008A181F">
        <w:rPr>
          <w:rFonts w:ascii="Times New Roman" w:hAnsi="Times New Roman" w:cs="Times New Roman"/>
          <w:sz w:val="24"/>
          <w:szCs w:val="24"/>
        </w:rPr>
        <w:t xml:space="preserve"> </w:t>
      </w:r>
      <w:r w:rsidRPr="008A181F">
        <w:rPr>
          <w:rFonts w:ascii="Times New Roman" w:hAnsi="Times New Roman" w:cs="Times New Roman"/>
          <w:sz w:val="24"/>
          <w:szCs w:val="24"/>
        </w:rPr>
        <w:t xml:space="preserve">through the depletion zone. Instead, </w:t>
      </w:r>
      <w:ins w:id="13" w:author="Weiyue Zhou" w:date="2024-08-13T20:41:00Z">
        <w:r w:rsidR="004341B1">
          <w:rPr>
            <w:rFonts w:ascii="Times New Roman" w:hAnsi="Times New Roman" w:cs="Times New Roman"/>
            <w:sz w:val="24"/>
            <w:szCs w:val="24"/>
          </w:rPr>
          <w:t>the dominant transport of Ni is likely</w:t>
        </w:r>
      </w:ins>
      <w:r w:rsidRPr="008A181F">
        <w:rPr>
          <w:rFonts w:ascii="Times New Roman" w:hAnsi="Times New Roman" w:cs="Times New Roman"/>
          <w:sz w:val="24"/>
          <w:szCs w:val="24"/>
        </w:rPr>
        <w:t xml:space="preserve"> along the </w:t>
      </w:r>
      <w:r w:rsidR="00335A5C">
        <w:rPr>
          <w:rFonts w:ascii="Times New Roman" w:hAnsi="Times New Roman" w:cs="Times New Roman"/>
          <w:sz w:val="24"/>
          <w:szCs w:val="24"/>
        </w:rPr>
        <w:t>PB</w:t>
      </w:r>
      <w:r w:rsidRPr="008A181F">
        <w:rPr>
          <w:rFonts w:ascii="Times New Roman" w:hAnsi="Times New Roman" w:cs="Times New Roman"/>
          <w:sz w:val="24"/>
          <w:szCs w:val="24"/>
        </w:rPr>
        <w:t xml:space="preserve">. Additionally, </w:t>
      </w:r>
      <w:r w:rsidR="00444294">
        <w:rPr>
          <w:rFonts w:ascii="Times New Roman" w:hAnsi="Times New Roman" w:cs="Times New Roman"/>
          <w:sz w:val="24"/>
          <w:szCs w:val="24"/>
        </w:rPr>
        <w:t>as shown in Fig. 1</w:t>
      </w:r>
      <w:r w:rsidR="008F08DF">
        <w:rPr>
          <w:rFonts w:ascii="Times New Roman" w:hAnsi="Times New Roman" w:cs="Times New Roman" w:hint="eastAsia"/>
          <w:sz w:val="24"/>
          <w:szCs w:val="24"/>
        </w:rPr>
        <w:t>2</w:t>
      </w:r>
      <w:r w:rsidR="00444294">
        <w:rPr>
          <w:rFonts w:ascii="Times New Roman" w:hAnsi="Times New Roman" w:cs="Times New Roman"/>
          <w:sz w:val="24"/>
          <w:szCs w:val="24"/>
        </w:rPr>
        <w:t xml:space="preserve">, </w:t>
      </w:r>
      <w:r w:rsidRPr="008A181F">
        <w:rPr>
          <w:rFonts w:ascii="Times New Roman" w:hAnsi="Times New Roman" w:cs="Times New Roman"/>
          <w:sz w:val="24"/>
          <w:szCs w:val="24"/>
        </w:rPr>
        <w:t xml:space="preserve">since no Pb can be detected in the depletion zone, it can be suggested that Pb might migrate inward along the </w:t>
      </w:r>
      <w:r w:rsidR="00335A5C">
        <w:rPr>
          <w:rFonts w:ascii="Times New Roman" w:hAnsi="Times New Roman" w:cs="Times New Roman"/>
          <w:sz w:val="24"/>
          <w:szCs w:val="24"/>
        </w:rPr>
        <w:t>PB</w:t>
      </w:r>
      <w:r w:rsidRPr="008A181F">
        <w:rPr>
          <w:rFonts w:ascii="Times New Roman" w:hAnsi="Times New Roman" w:cs="Times New Roman"/>
          <w:sz w:val="24"/>
          <w:szCs w:val="24"/>
        </w:rPr>
        <w:t xml:space="preserve">. A detailed </w:t>
      </w:r>
      <w:r w:rsidRPr="005B6D25">
        <w:rPr>
          <w:rFonts w:ascii="Times New Roman" w:hAnsi="Times New Roman" w:cs="Times New Roman"/>
          <w:color w:val="FF0000"/>
          <w:sz w:val="24"/>
          <w:szCs w:val="24"/>
        </w:rPr>
        <w:t>description of</w:t>
      </w:r>
      <w:r w:rsidR="00FA14E1" w:rsidRPr="005B6D25">
        <w:rPr>
          <w:rFonts w:ascii="Times New Roman" w:hAnsi="Times New Roman" w:cs="Times New Roman" w:hint="eastAsia"/>
          <w:color w:val="FF0000"/>
          <w:sz w:val="24"/>
          <w:szCs w:val="24"/>
        </w:rPr>
        <w:t xml:space="preserve"> the mechanism of corrosion </w:t>
      </w:r>
      <w:r w:rsidR="00FA14E1" w:rsidRPr="005B6D25">
        <w:rPr>
          <w:rFonts w:ascii="Times New Roman" w:hAnsi="Times New Roman" w:cs="Times New Roman"/>
          <w:color w:val="FF0000"/>
          <w:sz w:val="24"/>
          <w:szCs w:val="24"/>
        </w:rPr>
        <w:t>development</w:t>
      </w:r>
      <w:r w:rsidRPr="005B6D25">
        <w:rPr>
          <w:rFonts w:ascii="Times New Roman" w:hAnsi="Times New Roman" w:cs="Times New Roman"/>
          <w:color w:val="FF0000"/>
          <w:sz w:val="24"/>
          <w:szCs w:val="24"/>
        </w:rPr>
        <w:t xml:space="preserve"> </w:t>
      </w:r>
      <w:r w:rsidRPr="008A181F">
        <w:rPr>
          <w:rFonts w:ascii="Times New Roman" w:hAnsi="Times New Roman" w:cs="Times New Roman"/>
          <w:sz w:val="24"/>
          <w:szCs w:val="24"/>
        </w:rPr>
        <w:t>will be discussed in the discussion section.</w:t>
      </w:r>
      <w:r w:rsidR="008F08DF">
        <w:rPr>
          <w:rFonts w:ascii="Times New Roman" w:hAnsi="Times New Roman" w:cs="Times New Roman"/>
          <w:sz w:val="24"/>
          <w:szCs w:val="24"/>
        </w:rPr>
        <w:t xml:space="preserve"> </w:t>
      </w:r>
    </w:p>
    <w:p w14:paraId="435C6B74" w14:textId="198EFB01" w:rsidR="00D13279" w:rsidRDefault="00FA14E1" w:rsidP="00FA14E1">
      <w:pPr>
        <w:spacing w:line="360" w:lineRule="auto"/>
        <w:jc w:val="center"/>
        <w:rPr>
          <w:rFonts w:ascii="Times New Roman" w:hAnsi="Times New Roman" w:cs="Times New Roman"/>
          <w:sz w:val="24"/>
          <w:szCs w:val="24"/>
        </w:rPr>
      </w:pPr>
      <w:r w:rsidRPr="00FA14E1">
        <w:rPr>
          <w:rFonts w:ascii="Times New Roman" w:hAnsi="Times New Roman" w:cs="Times New Roman"/>
          <w:noProof/>
          <w:sz w:val="24"/>
          <w:szCs w:val="24"/>
        </w:rPr>
        <w:lastRenderedPageBreak/>
        <w:drawing>
          <wp:inline distT="0" distB="0" distL="0" distR="0" wp14:anchorId="1D400EFC" wp14:editId="0A17D93D">
            <wp:extent cx="5229922" cy="3745876"/>
            <wp:effectExtent l="0" t="0" r="8890" b="6985"/>
            <wp:docPr id="705285026" name="Picture 1" descr="A collage of images of a layer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85026" name="Picture 1" descr="A collage of images of a layer of water&#10;&#10;Description automatically generated"/>
                    <pic:cNvPicPr/>
                  </pic:nvPicPr>
                  <pic:blipFill>
                    <a:blip r:embed="rId23"/>
                    <a:stretch>
                      <a:fillRect/>
                    </a:stretch>
                  </pic:blipFill>
                  <pic:spPr>
                    <a:xfrm>
                      <a:off x="0" y="0"/>
                      <a:ext cx="5238461" cy="3751992"/>
                    </a:xfrm>
                    <a:prstGeom prst="rect">
                      <a:avLst/>
                    </a:prstGeom>
                  </pic:spPr>
                </pic:pic>
              </a:graphicData>
            </a:graphic>
          </wp:inline>
        </w:drawing>
      </w:r>
    </w:p>
    <w:p w14:paraId="1AA5BC65" w14:textId="5D65D4B5" w:rsidR="00444294" w:rsidRPr="00444294" w:rsidRDefault="003567AE" w:rsidP="00775B5E">
      <w:pPr>
        <w:jc w:val="both"/>
        <w:rPr>
          <w:rFonts w:ascii="Times New Roman" w:hAnsi="Times New Roman" w:cs="Times New Roman"/>
          <w:sz w:val="20"/>
          <w:szCs w:val="20"/>
        </w:rPr>
        <w:sectPr w:rsidR="00444294" w:rsidRPr="00444294" w:rsidSect="00EE7B19">
          <w:pgSz w:w="12240" w:h="15840"/>
          <w:pgMar w:top="1440" w:right="1440" w:bottom="1440" w:left="1440" w:header="720" w:footer="720" w:gutter="0"/>
          <w:cols w:space="720"/>
          <w:docGrid w:linePitch="360"/>
        </w:sect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Pr>
          <w:rFonts w:ascii="Times New Roman" w:hAnsi="Times New Roman" w:cs="Times New Roman"/>
          <w:b/>
          <w:bCs/>
          <w:sz w:val="20"/>
          <w:szCs w:val="20"/>
        </w:rPr>
        <w:t>1</w:t>
      </w:r>
      <w:r w:rsidR="00FA5D4C">
        <w:rPr>
          <w:rFonts w:ascii="Times New Roman" w:hAnsi="Times New Roman" w:cs="Times New Roman" w:hint="eastAsia"/>
          <w:b/>
          <w:bCs/>
          <w:sz w:val="20"/>
          <w:szCs w:val="20"/>
        </w:rPr>
        <w:t>2</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commentRangeStart w:id="14"/>
      <w:commentRangeStart w:id="15"/>
      <w:r w:rsidR="00775B5E" w:rsidRPr="00775B5E">
        <w:rPr>
          <w:rFonts w:ascii="Times New Roman" w:hAnsi="Times New Roman" w:cs="Times New Roman"/>
          <w:sz w:val="20"/>
          <w:szCs w:val="20"/>
        </w:rPr>
        <w:t>STEM i</w:t>
      </w:r>
      <w:commentRangeEnd w:id="14"/>
      <w:r w:rsidR="004341B1">
        <w:rPr>
          <w:rStyle w:val="CommentReference"/>
        </w:rPr>
        <w:commentReference w:id="14"/>
      </w:r>
      <w:commentRangeEnd w:id="15"/>
      <w:r w:rsidR="00FA14E1">
        <w:rPr>
          <w:rStyle w:val="CommentReference"/>
        </w:rPr>
        <w:commentReference w:id="15"/>
      </w:r>
      <w:r w:rsidR="00775B5E" w:rsidRPr="00775B5E">
        <w:rPr>
          <w:rFonts w:ascii="Times New Roman" w:hAnsi="Times New Roman" w:cs="Times New Roman"/>
          <w:sz w:val="20"/>
          <w:szCs w:val="20"/>
        </w:rPr>
        <w:t xml:space="preserve">mages combined with EDX </w:t>
      </w:r>
      <w:proofErr w:type="spellStart"/>
      <w:r w:rsidR="00775B5E" w:rsidRPr="00775B5E">
        <w:rPr>
          <w:rFonts w:ascii="Times New Roman" w:hAnsi="Times New Roman" w:cs="Times New Roman"/>
          <w:sz w:val="20"/>
          <w:szCs w:val="20"/>
        </w:rPr>
        <w:t>linescan</w:t>
      </w:r>
      <w:proofErr w:type="spellEnd"/>
      <w:r w:rsidR="00775B5E" w:rsidRPr="00775B5E">
        <w:rPr>
          <w:rFonts w:ascii="Times New Roman" w:hAnsi="Times New Roman" w:cs="Times New Roman"/>
          <w:sz w:val="20"/>
          <w:szCs w:val="20"/>
        </w:rPr>
        <w:t xml:space="preserve"> show the elemental profile within the depletion zone and beneath the depletion zone in the substrate, revealing that nearly zero Ni can be detected in the depletion zone</w:t>
      </w:r>
      <w:r w:rsidR="00775B5E">
        <w:rPr>
          <w:rFonts w:ascii="Times New Roman" w:hAnsi="Times New Roman" w:cs="Times New Roman"/>
          <w:sz w:val="20"/>
          <w:szCs w:val="20"/>
        </w:rPr>
        <w:t xml:space="preserve"> for both CO region (a-b) and RAC region (c-d)</w:t>
      </w:r>
      <w:r w:rsidR="00775B5E" w:rsidRPr="00775B5E">
        <w:rPr>
          <w:rFonts w:ascii="Times New Roman" w:hAnsi="Times New Roman" w:cs="Times New Roman"/>
          <w:sz w:val="20"/>
          <w:szCs w:val="20"/>
        </w:rPr>
        <w:t xml:space="preserve">. </w:t>
      </w:r>
    </w:p>
    <w:p w14:paraId="7A47AB1D" w14:textId="4B570B48" w:rsidR="00D13279" w:rsidRDefault="00D13279" w:rsidP="003C520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3.4 Radiation affected microstructure</w:t>
      </w:r>
    </w:p>
    <w:p w14:paraId="1B7DBE69" w14:textId="0B74F6EE" w:rsidR="0078551D" w:rsidRPr="00444294" w:rsidRDefault="0078551D" w:rsidP="0078551D">
      <w:pPr>
        <w:spacing w:line="360" w:lineRule="auto"/>
        <w:jc w:val="both"/>
        <w:rPr>
          <w:rFonts w:ascii="Times New Roman" w:hAnsi="Times New Roman" w:cs="Times New Roman"/>
          <w:sz w:val="24"/>
          <w:szCs w:val="24"/>
        </w:rPr>
      </w:pPr>
      <w:r w:rsidRPr="0078551D">
        <w:rPr>
          <w:rFonts w:ascii="Times New Roman" w:hAnsi="Times New Roman" w:cs="Times New Roman"/>
          <w:sz w:val="24"/>
          <w:szCs w:val="24"/>
        </w:rPr>
        <w:t xml:space="preserve">To </w:t>
      </w:r>
      <w:r w:rsidR="00F543EA">
        <w:rPr>
          <w:rFonts w:ascii="Times New Roman" w:hAnsi="Times New Roman" w:cs="Times New Roman"/>
          <w:sz w:val="24"/>
          <w:szCs w:val="24"/>
        </w:rPr>
        <w:t>investigate</w:t>
      </w:r>
      <w:r w:rsidRPr="0078551D">
        <w:rPr>
          <w:rFonts w:ascii="Times New Roman" w:hAnsi="Times New Roman" w:cs="Times New Roman"/>
          <w:sz w:val="24"/>
          <w:szCs w:val="24"/>
        </w:rPr>
        <w:t xml:space="preserve"> how radiation affects the corrosion mechanism of </w:t>
      </w:r>
      <w:r w:rsidR="00F543EA">
        <w:rPr>
          <w:rFonts w:ascii="Times New Roman" w:hAnsi="Times New Roman" w:cs="Times New Roman"/>
          <w:sz w:val="24"/>
          <w:szCs w:val="24"/>
        </w:rPr>
        <w:t>SS316L</w:t>
      </w:r>
      <w:r w:rsidR="00F543EA" w:rsidRPr="0078551D">
        <w:rPr>
          <w:rFonts w:ascii="Times New Roman" w:hAnsi="Times New Roman" w:cs="Times New Roman"/>
          <w:sz w:val="24"/>
          <w:szCs w:val="24"/>
        </w:rPr>
        <w:t xml:space="preserve"> </w:t>
      </w:r>
      <w:r w:rsidRPr="0078551D">
        <w:rPr>
          <w:rFonts w:ascii="Times New Roman" w:hAnsi="Times New Roman" w:cs="Times New Roman"/>
          <w:sz w:val="24"/>
          <w:szCs w:val="24"/>
        </w:rPr>
        <w:t xml:space="preserve">in </w:t>
      </w:r>
      <w:r w:rsidR="00F543EA">
        <w:rPr>
          <w:rFonts w:ascii="Times New Roman" w:hAnsi="Times New Roman" w:cs="Times New Roman"/>
          <w:sz w:val="24"/>
          <w:szCs w:val="24"/>
        </w:rPr>
        <w:t>Pb</w:t>
      </w:r>
      <w:r w:rsidR="00176045">
        <w:rPr>
          <w:rFonts w:ascii="Times New Roman" w:hAnsi="Times New Roman" w:cs="Times New Roman" w:hint="eastAsia"/>
          <w:sz w:val="24"/>
          <w:szCs w:val="24"/>
        </w:rPr>
        <w:t>-4Bi</w:t>
      </w:r>
      <w:r w:rsidRPr="0078551D">
        <w:rPr>
          <w:rFonts w:ascii="Times New Roman" w:hAnsi="Times New Roman" w:cs="Times New Roman"/>
          <w:sz w:val="24"/>
          <w:szCs w:val="24"/>
        </w:rPr>
        <w:t xml:space="preserve">, TEM is utilized to examine the microstructure </w:t>
      </w:r>
      <w:r w:rsidR="00500F82">
        <w:rPr>
          <w:rFonts w:ascii="Times New Roman" w:hAnsi="Times New Roman" w:cs="Times New Roman" w:hint="eastAsia"/>
          <w:sz w:val="24"/>
          <w:szCs w:val="24"/>
        </w:rPr>
        <w:t>around</w:t>
      </w:r>
      <w:r w:rsidRPr="0078551D">
        <w:rPr>
          <w:rFonts w:ascii="Times New Roman" w:hAnsi="Times New Roman" w:cs="Times New Roman"/>
          <w:sz w:val="24"/>
          <w:szCs w:val="24"/>
        </w:rPr>
        <w:t xml:space="preserve"> the depletion zone in CO and RAC regions. The bright-field (BF) image in Fig. 1</w:t>
      </w:r>
      <w:r w:rsidR="00BD16AD">
        <w:rPr>
          <w:rFonts w:ascii="Times New Roman" w:hAnsi="Times New Roman" w:cs="Times New Roman"/>
          <w:sz w:val="24"/>
          <w:szCs w:val="24"/>
        </w:rPr>
        <w:t>3</w:t>
      </w:r>
      <w:r w:rsidRPr="0078551D">
        <w:rPr>
          <w:rFonts w:ascii="Times New Roman" w:hAnsi="Times New Roman" w:cs="Times New Roman"/>
          <w:sz w:val="24"/>
          <w:szCs w:val="24"/>
        </w:rPr>
        <w:t>(b), serving as a zoomed-in view indicated by the orange dash line square area from Fig. 1</w:t>
      </w:r>
      <w:r w:rsidR="00BD16AD">
        <w:rPr>
          <w:rFonts w:ascii="Times New Roman" w:hAnsi="Times New Roman" w:cs="Times New Roman"/>
          <w:sz w:val="24"/>
          <w:szCs w:val="24"/>
        </w:rPr>
        <w:t>3</w:t>
      </w:r>
      <w:r w:rsidRPr="0078551D">
        <w:rPr>
          <w:rFonts w:ascii="Times New Roman" w:hAnsi="Times New Roman" w:cs="Times New Roman"/>
          <w:sz w:val="24"/>
          <w:szCs w:val="24"/>
        </w:rPr>
        <w:t>(a), reveals the presence of dislocation networks and loop clusters, with representatives indicated by white arrows, beneath phase boundaries in RAC regions. Additionally, it can be observed that some loops intersect with phase boundaries. This observation is further supported by the dark-field (DF) image in Fig. 1</w:t>
      </w:r>
      <w:r w:rsidR="00BD16AD">
        <w:rPr>
          <w:rFonts w:ascii="Times New Roman" w:hAnsi="Times New Roman" w:cs="Times New Roman"/>
          <w:sz w:val="24"/>
          <w:szCs w:val="24"/>
        </w:rPr>
        <w:t>3</w:t>
      </w:r>
      <w:r w:rsidRPr="0078551D">
        <w:rPr>
          <w:rFonts w:ascii="Times New Roman" w:hAnsi="Times New Roman" w:cs="Times New Roman"/>
          <w:sz w:val="24"/>
          <w:szCs w:val="24"/>
        </w:rPr>
        <w:t>(c), where dislocations and loops are highlighted by a brighter contrast. In contrast, a cleaner microstructure with few dislocations and loops is evident beneath the depletion zone in the CO region, as shown in Fig. 1</w:t>
      </w:r>
      <w:r w:rsidR="00BD16AD">
        <w:rPr>
          <w:rFonts w:ascii="Times New Roman" w:hAnsi="Times New Roman" w:cs="Times New Roman"/>
          <w:sz w:val="24"/>
          <w:szCs w:val="24"/>
        </w:rPr>
        <w:t>3</w:t>
      </w:r>
      <w:r w:rsidRPr="0078551D">
        <w:rPr>
          <w:rFonts w:ascii="Times New Roman" w:hAnsi="Times New Roman" w:cs="Times New Roman"/>
          <w:sz w:val="24"/>
          <w:szCs w:val="24"/>
        </w:rPr>
        <w:t xml:space="preserve">(d)-(e). This difference in microstructure, influenced by radiation, may impact the corrosion mechanism by influencing </w:t>
      </w:r>
      <w:r w:rsidRPr="007042DA">
        <w:rPr>
          <w:rFonts w:ascii="Times New Roman" w:hAnsi="Times New Roman" w:cs="Times New Roman"/>
          <w:color w:val="FF0000"/>
          <w:sz w:val="24"/>
          <w:szCs w:val="24"/>
        </w:rPr>
        <w:t>the</w:t>
      </w:r>
      <w:r w:rsidR="00FA14E1" w:rsidRPr="007042DA">
        <w:rPr>
          <w:rFonts w:ascii="Times New Roman" w:hAnsi="Times New Roman" w:cs="Times New Roman" w:hint="eastAsia"/>
          <w:color w:val="FF0000"/>
          <w:sz w:val="24"/>
          <w:szCs w:val="24"/>
        </w:rPr>
        <w:t xml:space="preserve"> </w:t>
      </w:r>
      <w:r w:rsidR="007042DA" w:rsidRPr="007042DA">
        <w:rPr>
          <w:rFonts w:ascii="Times New Roman" w:hAnsi="Times New Roman" w:cs="Times New Roman" w:hint="eastAsia"/>
          <w:color w:val="FF0000"/>
          <w:sz w:val="24"/>
          <w:szCs w:val="24"/>
        </w:rPr>
        <w:t xml:space="preserve">migration of </w:t>
      </w:r>
      <w:r w:rsidRPr="007042DA">
        <w:rPr>
          <w:rFonts w:ascii="Times New Roman" w:hAnsi="Times New Roman" w:cs="Times New Roman"/>
          <w:color w:val="FF0000"/>
          <w:sz w:val="24"/>
          <w:szCs w:val="24"/>
        </w:rPr>
        <w:t>Ni in the substrate</w:t>
      </w:r>
      <w:r w:rsidRPr="0078551D">
        <w:rPr>
          <w:rFonts w:ascii="Times New Roman" w:hAnsi="Times New Roman" w:cs="Times New Roman"/>
          <w:sz w:val="24"/>
          <w:szCs w:val="24"/>
        </w:rPr>
        <w:t xml:space="preserve">. It is essential to note that numerous point defects </w:t>
      </w:r>
      <w:r w:rsidR="00F543EA">
        <w:rPr>
          <w:rFonts w:ascii="Times New Roman" w:hAnsi="Times New Roman" w:cs="Times New Roman"/>
          <w:sz w:val="24"/>
          <w:szCs w:val="24"/>
        </w:rPr>
        <w:t>as</w:t>
      </w:r>
      <w:r w:rsidR="00F543EA" w:rsidRPr="0078551D">
        <w:rPr>
          <w:rFonts w:ascii="Times New Roman" w:hAnsi="Times New Roman" w:cs="Times New Roman"/>
          <w:sz w:val="24"/>
          <w:szCs w:val="24"/>
        </w:rPr>
        <w:t xml:space="preserve"> </w:t>
      </w:r>
      <w:r w:rsidRPr="0078551D">
        <w:rPr>
          <w:rFonts w:ascii="Times New Roman" w:hAnsi="Times New Roman" w:cs="Times New Roman"/>
          <w:sz w:val="24"/>
          <w:szCs w:val="24"/>
        </w:rPr>
        <w:t>interstitials and vacancies are created during radiation, but they are beyond the resolution of TEM</w:t>
      </w:r>
      <w:r w:rsidR="00F543EA">
        <w:rPr>
          <w:rFonts w:ascii="Times New Roman" w:hAnsi="Times New Roman" w:cs="Times New Roman"/>
          <w:sz w:val="24"/>
          <w:szCs w:val="24"/>
        </w:rPr>
        <w:t xml:space="preserve"> in this work</w:t>
      </w:r>
      <w:r w:rsidRPr="0078551D">
        <w:rPr>
          <w:rFonts w:ascii="Times New Roman" w:hAnsi="Times New Roman" w:cs="Times New Roman"/>
          <w:sz w:val="24"/>
          <w:szCs w:val="24"/>
        </w:rPr>
        <w:t>. A detailed discussion will be provided in the discussion section.</w:t>
      </w:r>
    </w:p>
    <w:p w14:paraId="76BA9C01" w14:textId="7F5AC8F8" w:rsidR="00D13279" w:rsidRDefault="00AF4203" w:rsidP="00232CAD">
      <w:pPr>
        <w:spacing w:line="360" w:lineRule="auto"/>
        <w:jc w:val="center"/>
        <w:rPr>
          <w:rFonts w:ascii="Times New Roman" w:hAnsi="Times New Roman" w:cs="Times New Roman"/>
          <w:b/>
          <w:bCs/>
          <w:sz w:val="24"/>
          <w:szCs w:val="24"/>
        </w:rPr>
      </w:pPr>
      <w:r w:rsidRPr="00AF4203">
        <w:rPr>
          <w:rFonts w:ascii="Times New Roman" w:hAnsi="Times New Roman" w:cs="Times New Roman"/>
          <w:b/>
          <w:bCs/>
          <w:noProof/>
          <w:sz w:val="24"/>
          <w:szCs w:val="24"/>
        </w:rPr>
        <w:drawing>
          <wp:inline distT="0" distB="0" distL="0" distR="0" wp14:anchorId="58DCD8AA" wp14:editId="1B1DF33C">
            <wp:extent cx="5119635" cy="3291116"/>
            <wp:effectExtent l="0" t="0" r="5080" b="5080"/>
            <wp:docPr id="922295580" name="Picture 1" descr="A collage of images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95580" name="Picture 1" descr="A collage of images of a river&#10;&#10;Description automatically generated"/>
                    <pic:cNvPicPr/>
                  </pic:nvPicPr>
                  <pic:blipFill>
                    <a:blip r:embed="rId24"/>
                    <a:stretch>
                      <a:fillRect/>
                    </a:stretch>
                  </pic:blipFill>
                  <pic:spPr>
                    <a:xfrm>
                      <a:off x="0" y="0"/>
                      <a:ext cx="5127789" cy="3296358"/>
                    </a:xfrm>
                    <a:prstGeom prst="rect">
                      <a:avLst/>
                    </a:prstGeom>
                  </pic:spPr>
                </pic:pic>
              </a:graphicData>
            </a:graphic>
          </wp:inline>
        </w:drawing>
      </w:r>
    </w:p>
    <w:p w14:paraId="07A47708" w14:textId="0A565144" w:rsidR="00D13279" w:rsidRDefault="00B936E6" w:rsidP="002936C4">
      <w:pPr>
        <w:spacing w:line="360" w:lineRule="auto"/>
        <w:jc w:val="center"/>
        <w:rPr>
          <w:rFonts w:ascii="Times New Roman" w:hAnsi="Times New Roman" w:cs="Times New Roman"/>
          <w:sz w:val="24"/>
          <w:szCs w:val="24"/>
        </w:rPr>
        <w:sectPr w:rsidR="00D13279" w:rsidSect="00EE7B19">
          <w:pgSz w:w="12240" w:h="15840"/>
          <w:pgMar w:top="1440" w:right="1440" w:bottom="1440" w:left="1440" w:header="720" w:footer="720" w:gutter="0"/>
          <w:cols w:space="720"/>
          <w:docGrid w:linePitch="360"/>
        </w:sect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Pr>
          <w:rFonts w:ascii="Times New Roman" w:hAnsi="Times New Roman" w:cs="Times New Roman"/>
          <w:b/>
          <w:bCs/>
          <w:sz w:val="20"/>
          <w:szCs w:val="20"/>
        </w:rPr>
        <w:t>1</w:t>
      </w:r>
      <w:r w:rsidR="00BD16AD">
        <w:rPr>
          <w:rFonts w:ascii="Times New Roman" w:hAnsi="Times New Roman" w:cs="Times New Roman"/>
          <w:b/>
          <w:bCs/>
          <w:sz w:val="20"/>
          <w:szCs w:val="20"/>
        </w:rPr>
        <w:t>3</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176045" w:rsidRPr="005B6D25">
        <w:rPr>
          <w:rFonts w:ascii="Times New Roman" w:hAnsi="Times New Roman" w:cs="Times New Roman"/>
          <w:color w:val="FF0000"/>
          <w:sz w:val="20"/>
          <w:szCs w:val="20"/>
        </w:rPr>
        <w:t xml:space="preserve">TEM images indicating microstructure </w:t>
      </w:r>
      <w:r w:rsidR="003C4615" w:rsidRPr="005B6D25">
        <w:rPr>
          <w:rFonts w:ascii="Times New Roman" w:hAnsi="Times New Roman" w:cs="Times New Roman"/>
          <w:color w:val="FF0000"/>
          <w:sz w:val="20"/>
          <w:szCs w:val="20"/>
        </w:rPr>
        <w:t xml:space="preserve">of </w:t>
      </w:r>
      <w:r w:rsidR="00DC45D0" w:rsidRPr="005B6D25">
        <w:rPr>
          <w:rFonts w:ascii="Times New Roman" w:hAnsi="Times New Roman" w:cs="Times New Roman"/>
          <w:color w:val="FF0000"/>
          <w:sz w:val="20"/>
          <w:szCs w:val="20"/>
        </w:rPr>
        <w:t>RAC</w:t>
      </w:r>
      <w:r w:rsidR="003C4615" w:rsidRPr="005B6D25">
        <w:rPr>
          <w:rFonts w:ascii="Times New Roman" w:hAnsi="Times New Roman" w:cs="Times New Roman"/>
          <w:color w:val="FF0000"/>
          <w:sz w:val="20"/>
          <w:szCs w:val="20"/>
        </w:rPr>
        <w:t xml:space="preserve"> (a-c) and </w:t>
      </w:r>
      <w:r w:rsidR="00DC45D0" w:rsidRPr="005B6D25">
        <w:rPr>
          <w:rFonts w:ascii="Times New Roman" w:hAnsi="Times New Roman" w:cs="Times New Roman"/>
          <w:color w:val="FF0000"/>
          <w:sz w:val="20"/>
          <w:szCs w:val="20"/>
        </w:rPr>
        <w:t>CO</w:t>
      </w:r>
      <w:r w:rsidR="003C4615" w:rsidRPr="005B6D25">
        <w:rPr>
          <w:rFonts w:ascii="Times New Roman" w:hAnsi="Times New Roman" w:cs="Times New Roman"/>
          <w:color w:val="FF0000"/>
          <w:sz w:val="20"/>
          <w:szCs w:val="20"/>
        </w:rPr>
        <w:t xml:space="preserve"> (d-e)</w:t>
      </w:r>
      <w:r w:rsidRPr="005B6D25">
        <w:rPr>
          <w:rFonts w:ascii="Times New Roman" w:hAnsi="Times New Roman" w:cs="Times New Roman"/>
          <w:color w:val="FF0000"/>
          <w:sz w:val="20"/>
          <w:szCs w:val="20"/>
        </w:rPr>
        <w:t xml:space="preserve"> </w:t>
      </w:r>
      <w:r w:rsidR="003C4615" w:rsidRPr="003C4615">
        <w:rPr>
          <w:rFonts w:ascii="Times New Roman" w:hAnsi="Times New Roman" w:cs="Times New Roman"/>
          <w:sz w:val="20"/>
          <w:szCs w:val="20"/>
        </w:rPr>
        <w:t>region</w:t>
      </w:r>
      <w:r w:rsidR="003C4615">
        <w:rPr>
          <w:rFonts w:ascii="Times New Roman" w:hAnsi="Times New Roman" w:cs="Times New Roman"/>
          <w:sz w:val="20"/>
          <w:szCs w:val="20"/>
        </w:rPr>
        <w:t>s after simultaneous radiation and corrosion, showing the dislocation networks and loops beneath the phase boundary.</w:t>
      </w:r>
    </w:p>
    <w:p w14:paraId="654448A9" w14:textId="1BE2AC33" w:rsidR="00D13279" w:rsidRPr="00D13279" w:rsidRDefault="00D13279" w:rsidP="003C5203">
      <w:pPr>
        <w:spacing w:line="360" w:lineRule="auto"/>
        <w:rPr>
          <w:rFonts w:ascii="Times New Roman" w:hAnsi="Times New Roman" w:cs="Times New Roman"/>
          <w:b/>
          <w:bCs/>
          <w:sz w:val="24"/>
          <w:szCs w:val="24"/>
        </w:rPr>
      </w:pPr>
      <w:r w:rsidRPr="00D13279">
        <w:rPr>
          <w:rFonts w:ascii="Times New Roman" w:hAnsi="Times New Roman" w:cs="Times New Roman"/>
          <w:b/>
          <w:bCs/>
          <w:sz w:val="24"/>
          <w:szCs w:val="24"/>
        </w:rPr>
        <w:lastRenderedPageBreak/>
        <w:t xml:space="preserve">4. Discussion </w:t>
      </w:r>
    </w:p>
    <w:p w14:paraId="5DF8CA32" w14:textId="32917560" w:rsidR="006B77F8" w:rsidRDefault="00D13279" w:rsidP="00DA2E01">
      <w:pPr>
        <w:spacing w:line="360" w:lineRule="auto"/>
        <w:rPr>
          <w:rFonts w:ascii="Times New Roman" w:hAnsi="Times New Roman" w:cs="Times New Roman"/>
          <w:b/>
          <w:bCs/>
          <w:sz w:val="24"/>
          <w:szCs w:val="24"/>
        </w:rPr>
      </w:pPr>
      <w:r w:rsidRPr="00D13279">
        <w:rPr>
          <w:rFonts w:ascii="Times New Roman" w:hAnsi="Times New Roman" w:cs="Times New Roman"/>
          <w:b/>
          <w:bCs/>
          <w:sz w:val="24"/>
          <w:szCs w:val="24"/>
        </w:rPr>
        <w:t>4.1</w:t>
      </w:r>
      <w:r>
        <w:rPr>
          <w:rFonts w:ascii="Times New Roman" w:hAnsi="Times New Roman" w:cs="Times New Roman"/>
          <w:sz w:val="24"/>
          <w:szCs w:val="24"/>
        </w:rPr>
        <w:t xml:space="preserve"> </w:t>
      </w:r>
      <w:del w:id="16" w:author="Wande Cairang [2]" w:date="2024-08-28T17:34:00Z" w16du:dateUtc="2024-08-28T21:34:00Z">
        <w:r w:rsidRPr="00D13279" w:rsidDel="00A53C3C">
          <w:rPr>
            <w:rFonts w:ascii="Times New Roman" w:hAnsi="Times New Roman" w:cs="Times New Roman"/>
            <w:b/>
            <w:bCs/>
            <w:sz w:val="24"/>
            <w:szCs w:val="24"/>
          </w:rPr>
          <w:delText>Corrosion mechanism</w:delText>
        </w:r>
      </w:del>
      <w:proofErr w:type="gramStart"/>
      <w:ins w:id="17" w:author="Wande Cairang [2]" w:date="2024-08-28T17:34:00Z" w16du:dateUtc="2024-08-28T21:34:00Z">
        <w:r w:rsidR="00A53C3C">
          <w:rPr>
            <w:rFonts w:ascii="Times New Roman" w:hAnsi="Times New Roman" w:cs="Times New Roman"/>
            <w:b/>
            <w:bCs/>
            <w:sz w:val="24"/>
            <w:szCs w:val="24"/>
          </w:rPr>
          <w:t>Lacking of</w:t>
        </w:r>
        <w:proofErr w:type="gramEnd"/>
        <w:r w:rsidR="00A53C3C">
          <w:rPr>
            <w:rFonts w:ascii="Times New Roman" w:hAnsi="Times New Roman" w:cs="Times New Roman"/>
            <w:b/>
            <w:bCs/>
            <w:sz w:val="24"/>
            <w:szCs w:val="24"/>
          </w:rPr>
          <w:t xml:space="preserve"> intergranular </w:t>
        </w:r>
      </w:ins>
      <w:ins w:id="18" w:author="Wande Cairang [2]" w:date="2024-08-28T17:35:00Z" w16du:dateUtc="2024-08-28T21:35:00Z">
        <w:r w:rsidR="00A53C3C">
          <w:rPr>
            <w:rFonts w:ascii="Times New Roman" w:hAnsi="Times New Roman" w:cs="Times New Roman"/>
            <w:b/>
            <w:bCs/>
            <w:sz w:val="24"/>
            <w:szCs w:val="24"/>
          </w:rPr>
          <w:t>attacking</w:t>
        </w:r>
      </w:ins>
    </w:p>
    <w:p w14:paraId="145B41D7" w14:textId="076C8EBE" w:rsidR="001A450D" w:rsidRDefault="00F27037" w:rsidP="00AD2872">
      <w:pPr>
        <w:spacing w:line="360" w:lineRule="auto"/>
        <w:jc w:val="both"/>
        <w:rPr>
          <w:rFonts w:ascii="Times New Roman" w:hAnsi="Times New Roman" w:cs="Times New Roman"/>
          <w:sz w:val="24"/>
          <w:szCs w:val="24"/>
        </w:rPr>
      </w:pPr>
      <w:r w:rsidRPr="00F27037">
        <w:rPr>
          <w:rFonts w:ascii="Times New Roman" w:hAnsi="Times New Roman" w:cs="Times New Roman"/>
          <w:sz w:val="24"/>
          <w:szCs w:val="24"/>
        </w:rPr>
        <w:t xml:space="preserve">Before discussing how radiation affects the corrosion of SS316L in liquid lead, it is crucial to </w:t>
      </w:r>
      <w:r w:rsidR="00421530">
        <w:rPr>
          <w:rFonts w:ascii="Times New Roman" w:hAnsi="Times New Roman" w:cs="Times New Roman"/>
          <w:sz w:val="24"/>
          <w:szCs w:val="24"/>
        </w:rPr>
        <w:t>discuss</w:t>
      </w:r>
      <w:r w:rsidR="00421530" w:rsidRPr="00F27037">
        <w:rPr>
          <w:rFonts w:ascii="Times New Roman" w:hAnsi="Times New Roman" w:cs="Times New Roman"/>
          <w:sz w:val="24"/>
          <w:szCs w:val="24"/>
        </w:rPr>
        <w:t xml:space="preserve"> </w:t>
      </w:r>
      <w:r w:rsidRPr="00F27037">
        <w:rPr>
          <w:rFonts w:ascii="Times New Roman" w:hAnsi="Times New Roman" w:cs="Times New Roman"/>
          <w:sz w:val="24"/>
          <w:szCs w:val="24"/>
        </w:rPr>
        <w:t xml:space="preserve">the corrosion mechanism itself. </w:t>
      </w:r>
    </w:p>
    <w:p w14:paraId="76F5D84A" w14:textId="77777777" w:rsidR="00B477C5" w:rsidRDefault="00037F29" w:rsidP="00037F29">
      <w:pPr>
        <w:spacing w:line="360" w:lineRule="auto"/>
        <w:jc w:val="both"/>
        <w:rPr>
          <w:ins w:id="19" w:author="Wande Cairang" w:date="2024-08-20T13:55:00Z" w16du:dateUtc="2024-08-20T17:55:00Z"/>
          <w:rFonts w:ascii="Times New Roman" w:hAnsi="Times New Roman" w:cs="Times New Roman"/>
          <w:sz w:val="24"/>
          <w:szCs w:val="24"/>
        </w:rPr>
      </w:pPr>
      <w:r w:rsidRPr="00037F29">
        <w:rPr>
          <w:rFonts w:ascii="Times New Roman" w:hAnsi="Times New Roman" w:cs="Times New Roman"/>
          <w:sz w:val="24"/>
          <w:szCs w:val="24"/>
        </w:rPr>
        <w:t xml:space="preserve">Firstly, as observed in Fig. </w:t>
      </w:r>
      <w:r w:rsidR="005879D0">
        <w:rPr>
          <w:rFonts w:ascii="Times New Roman" w:hAnsi="Times New Roman" w:cs="Times New Roman" w:hint="eastAsia"/>
          <w:sz w:val="24"/>
          <w:szCs w:val="24"/>
        </w:rPr>
        <w:t>9</w:t>
      </w:r>
      <w:r w:rsidRPr="00037F29">
        <w:rPr>
          <w:rFonts w:ascii="Times New Roman" w:hAnsi="Times New Roman" w:cs="Times New Roman"/>
          <w:sz w:val="24"/>
          <w:szCs w:val="24"/>
        </w:rPr>
        <w:t xml:space="preserve">, lead penetration occurs preferentially in a </w:t>
      </w:r>
      <w:proofErr w:type="spellStart"/>
      <w:r w:rsidRPr="00037F29">
        <w:rPr>
          <w:rFonts w:ascii="Times New Roman" w:hAnsi="Times New Roman" w:cs="Times New Roman"/>
          <w:sz w:val="24"/>
          <w:szCs w:val="24"/>
        </w:rPr>
        <w:t>transgranular</w:t>
      </w:r>
      <w:proofErr w:type="spellEnd"/>
      <w:r w:rsidRPr="00037F29">
        <w:rPr>
          <w:rFonts w:ascii="Times New Roman" w:hAnsi="Times New Roman" w:cs="Times New Roman"/>
          <w:sz w:val="24"/>
          <w:szCs w:val="24"/>
        </w:rPr>
        <w:t xml:space="preserve"> manner rather than </w:t>
      </w:r>
      <w:proofErr w:type="spellStart"/>
      <w:r w:rsidRPr="00037F29">
        <w:rPr>
          <w:rFonts w:ascii="Times New Roman" w:hAnsi="Times New Roman" w:cs="Times New Roman"/>
          <w:sz w:val="24"/>
          <w:szCs w:val="24"/>
        </w:rPr>
        <w:t>intergranularly</w:t>
      </w:r>
      <w:proofErr w:type="spellEnd"/>
      <w:r w:rsidRPr="00037F29">
        <w:rPr>
          <w:rFonts w:ascii="Times New Roman" w:hAnsi="Times New Roman" w:cs="Times New Roman"/>
          <w:sz w:val="24"/>
          <w:szCs w:val="24"/>
        </w:rPr>
        <w:t>. This behavior could be attributed to the ferritization at</w:t>
      </w:r>
      <w:r>
        <w:rPr>
          <w:rFonts w:ascii="Times New Roman" w:hAnsi="Times New Roman" w:cs="Times New Roman" w:hint="eastAsia"/>
          <w:sz w:val="24"/>
          <w:szCs w:val="24"/>
        </w:rPr>
        <w:t xml:space="preserve"> </w:t>
      </w:r>
      <w:r w:rsidRPr="00037F29">
        <w:rPr>
          <w:rFonts w:ascii="Times New Roman" w:hAnsi="Times New Roman" w:cs="Times New Roman"/>
          <w:sz w:val="24"/>
          <w:szCs w:val="24"/>
        </w:rPr>
        <w:t>GBs, as illustrated in</w:t>
      </w:r>
      <w:r>
        <w:rPr>
          <w:rFonts w:ascii="Times New Roman" w:hAnsi="Times New Roman" w:cs="Times New Roman" w:hint="eastAsia"/>
          <w:sz w:val="24"/>
          <w:szCs w:val="24"/>
        </w:rPr>
        <w:t xml:space="preserve"> the EBSD phase </w:t>
      </w:r>
      <w:r>
        <w:rPr>
          <w:rFonts w:ascii="Times New Roman" w:hAnsi="Times New Roman" w:cs="Times New Roman"/>
          <w:sz w:val="24"/>
          <w:szCs w:val="24"/>
        </w:rPr>
        <w:t>image</w:t>
      </w:r>
      <w:r>
        <w:rPr>
          <w:rFonts w:ascii="Times New Roman" w:hAnsi="Times New Roman" w:cs="Times New Roman" w:hint="eastAsia"/>
          <w:sz w:val="24"/>
          <w:szCs w:val="24"/>
        </w:rPr>
        <w:t xml:space="preserve"> </w:t>
      </w:r>
      <w:r w:rsidR="00421530">
        <w:rPr>
          <w:rFonts w:ascii="Times New Roman" w:hAnsi="Times New Roman" w:cs="Times New Roman"/>
          <w:sz w:val="24"/>
          <w:szCs w:val="24"/>
        </w:rPr>
        <w:t xml:space="preserve">in </w:t>
      </w:r>
      <w:r w:rsidR="00421530" w:rsidRPr="00037F29">
        <w:rPr>
          <w:rFonts w:ascii="Times New Roman" w:hAnsi="Times New Roman" w:cs="Times New Roman"/>
          <w:sz w:val="24"/>
          <w:szCs w:val="24"/>
        </w:rPr>
        <w:t>Fig.</w:t>
      </w:r>
      <w:r w:rsidRPr="00037F29">
        <w:rPr>
          <w:rFonts w:ascii="Times New Roman" w:hAnsi="Times New Roman" w:cs="Times New Roman"/>
          <w:sz w:val="24"/>
          <w:szCs w:val="24"/>
        </w:rPr>
        <w:t xml:space="preserve"> 14(b), where the BCC phase aligns with the GBs, while the FCC phase constitutes the substrate. </w:t>
      </w:r>
    </w:p>
    <w:p w14:paraId="2BFD4C2E" w14:textId="4020B987" w:rsidR="002B3706" w:rsidRPr="000605FD" w:rsidDel="002B3706" w:rsidRDefault="002B3706" w:rsidP="002B3706">
      <w:pPr>
        <w:spacing w:line="360" w:lineRule="auto"/>
        <w:jc w:val="both"/>
        <w:rPr>
          <w:del w:id="20" w:author="Wande Cairang" w:date="2024-08-20T13:58:00Z" w16du:dateUtc="2024-08-20T17:58:00Z"/>
          <w:rFonts w:ascii="Times New Roman" w:hAnsi="Times New Roman" w:cs="Times New Roman"/>
          <w:color w:val="FF0000"/>
          <w:sz w:val="24"/>
          <w:szCs w:val="24"/>
          <w:highlight w:val="yellow"/>
          <w:rPrChange w:id="21" w:author="Wande Cairang [2]" w:date="2024-08-28T17:25:00Z" w16du:dateUtc="2024-08-28T21:25:00Z">
            <w:rPr>
              <w:del w:id="22" w:author="Wande Cairang" w:date="2024-08-20T13:58:00Z" w16du:dateUtc="2024-08-20T17:58:00Z"/>
              <w:rFonts w:ascii="Times New Roman" w:hAnsi="Times New Roman" w:cs="Times New Roman"/>
              <w:sz w:val="24"/>
              <w:szCs w:val="24"/>
            </w:rPr>
          </w:rPrChange>
        </w:rPr>
      </w:pPr>
      <w:ins w:id="23" w:author="Wande Cairang" w:date="2024-08-20T13:55:00Z">
        <w:r w:rsidRPr="002B3706">
          <w:rPr>
            <w:rFonts w:ascii="Times New Roman" w:hAnsi="Times New Roman" w:cs="Times New Roman"/>
            <w:color w:val="FF0000"/>
            <w:sz w:val="24"/>
            <w:szCs w:val="24"/>
            <w:rPrChange w:id="24" w:author="Wande Cairang" w:date="2024-08-20T13:59:00Z" w16du:dateUtc="2024-08-20T17:59:00Z">
              <w:rPr>
                <w:rFonts w:ascii="Times New Roman" w:hAnsi="Times New Roman" w:cs="Times New Roman"/>
                <w:sz w:val="24"/>
                <w:szCs w:val="24"/>
              </w:rPr>
            </w:rPrChange>
          </w:rPr>
          <w:t xml:space="preserve">This ferritization at </w:t>
        </w:r>
      </w:ins>
      <w:ins w:id="25" w:author="Wande Cairang" w:date="2024-08-20T13:55:00Z" w16du:dateUtc="2024-08-20T17:55:00Z">
        <w:r w:rsidRPr="002B3706">
          <w:rPr>
            <w:rFonts w:ascii="Times New Roman" w:hAnsi="Times New Roman" w:cs="Times New Roman"/>
            <w:color w:val="FF0000"/>
            <w:sz w:val="24"/>
            <w:szCs w:val="24"/>
            <w:rPrChange w:id="26" w:author="Wande Cairang" w:date="2024-08-20T13:59:00Z" w16du:dateUtc="2024-08-20T17:59:00Z">
              <w:rPr>
                <w:rFonts w:ascii="Times New Roman" w:hAnsi="Times New Roman" w:cs="Times New Roman"/>
                <w:sz w:val="24"/>
                <w:szCs w:val="24"/>
              </w:rPr>
            </w:rPrChange>
          </w:rPr>
          <w:t xml:space="preserve">GBs </w:t>
        </w:r>
      </w:ins>
      <w:ins w:id="27" w:author="Wande Cairang" w:date="2024-08-20T13:55:00Z">
        <w:r w:rsidRPr="002B3706">
          <w:rPr>
            <w:rFonts w:ascii="Times New Roman" w:hAnsi="Times New Roman" w:cs="Times New Roman"/>
            <w:color w:val="FF0000"/>
            <w:sz w:val="24"/>
            <w:szCs w:val="24"/>
            <w:rPrChange w:id="28" w:author="Wande Cairang" w:date="2024-08-20T13:59:00Z" w16du:dateUtc="2024-08-20T17:59:00Z">
              <w:rPr>
                <w:rFonts w:ascii="Times New Roman" w:hAnsi="Times New Roman" w:cs="Times New Roman"/>
                <w:sz w:val="24"/>
                <w:szCs w:val="24"/>
              </w:rPr>
            </w:rPrChange>
          </w:rPr>
          <w:t>could be induced by the selective leaching of Ni at the</w:t>
        </w:r>
      </w:ins>
      <w:ins w:id="29" w:author="Wande Cairang" w:date="2024-08-20T13:56:00Z" w16du:dateUtc="2024-08-20T17:56:00Z">
        <w:r w:rsidRPr="002B3706">
          <w:rPr>
            <w:rFonts w:ascii="Times New Roman" w:hAnsi="Times New Roman" w:cs="Times New Roman"/>
            <w:color w:val="FF0000"/>
            <w:sz w:val="24"/>
            <w:szCs w:val="24"/>
            <w:rPrChange w:id="30" w:author="Wande Cairang" w:date="2024-08-20T13:59:00Z" w16du:dateUtc="2024-08-20T17:59:00Z">
              <w:rPr>
                <w:rFonts w:ascii="Times New Roman" w:hAnsi="Times New Roman" w:cs="Times New Roman"/>
                <w:sz w:val="24"/>
                <w:szCs w:val="24"/>
              </w:rPr>
            </w:rPrChange>
          </w:rPr>
          <w:t xml:space="preserve"> solid-liquid</w:t>
        </w:r>
      </w:ins>
      <w:ins w:id="31" w:author="Wande Cairang" w:date="2024-08-20T13:55:00Z">
        <w:r w:rsidRPr="002B3706">
          <w:rPr>
            <w:rFonts w:ascii="Times New Roman" w:hAnsi="Times New Roman" w:cs="Times New Roman"/>
            <w:color w:val="FF0000"/>
            <w:sz w:val="24"/>
            <w:szCs w:val="24"/>
            <w:rPrChange w:id="32" w:author="Wande Cairang" w:date="2024-08-20T13:59:00Z" w16du:dateUtc="2024-08-20T17:59:00Z">
              <w:rPr>
                <w:rFonts w:ascii="Times New Roman" w:hAnsi="Times New Roman" w:cs="Times New Roman"/>
                <w:sz w:val="24"/>
                <w:szCs w:val="24"/>
              </w:rPr>
            </w:rPrChange>
          </w:rPr>
          <w:t xml:space="preserve"> interface when exposed to liquid Pb-4Bi. Ni, having a higher solubility in Pb-4Bi compared to Cr and Fe, is preferentially dissolved </w:t>
        </w:r>
        <w:del w:id="33" w:author="Wande Cairang [2]" w:date="2024-08-28T17:23:00Z" w16du:dateUtc="2024-08-28T21:23:00Z">
          <w:r w:rsidRPr="002B3706" w:rsidDel="000605FD">
            <w:rPr>
              <w:rFonts w:ascii="Times New Roman" w:hAnsi="Times New Roman" w:cs="Times New Roman"/>
              <w:color w:val="FF0000"/>
              <w:sz w:val="24"/>
              <w:szCs w:val="24"/>
              <w:rPrChange w:id="34" w:author="Wande Cairang" w:date="2024-08-20T13:59:00Z" w16du:dateUtc="2024-08-20T17:59:00Z">
                <w:rPr>
                  <w:rFonts w:ascii="Times New Roman" w:hAnsi="Times New Roman" w:cs="Times New Roman"/>
                  <w:sz w:val="24"/>
                  <w:szCs w:val="24"/>
                </w:rPr>
              </w:rPrChange>
            </w:rPr>
            <w:delText xml:space="preserve">and transported away </w:delText>
          </w:r>
        </w:del>
        <w:r w:rsidRPr="002B3706">
          <w:rPr>
            <w:rFonts w:ascii="Times New Roman" w:hAnsi="Times New Roman" w:cs="Times New Roman"/>
            <w:color w:val="FF0000"/>
            <w:sz w:val="24"/>
            <w:szCs w:val="24"/>
            <w:rPrChange w:id="35" w:author="Wande Cairang" w:date="2024-08-20T13:59:00Z" w16du:dateUtc="2024-08-20T17:59:00Z">
              <w:rPr>
                <w:rFonts w:ascii="Times New Roman" w:hAnsi="Times New Roman" w:cs="Times New Roman"/>
                <w:sz w:val="24"/>
                <w:szCs w:val="24"/>
              </w:rPr>
            </w:rPrChange>
          </w:rPr>
          <w:t xml:space="preserve">from the interface into the liquid metal. This results in a concentration gradient </w:t>
        </w:r>
      </w:ins>
      <w:ins w:id="36" w:author="Wande Cairang" w:date="2024-08-20T13:56:00Z" w16du:dateUtc="2024-08-20T17:56:00Z">
        <w:r w:rsidRPr="002B3706">
          <w:rPr>
            <w:rFonts w:ascii="Times New Roman" w:hAnsi="Times New Roman" w:cs="Times New Roman"/>
            <w:color w:val="FF0000"/>
            <w:sz w:val="24"/>
            <w:szCs w:val="24"/>
            <w:rPrChange w:id="37" w:author="Wande Cairang" w:date="2024-08-20T13:59:00Z" w16du:dateUtc="2024-08-20T17:59:00Z">
              <w:rPr>
                <w:rFonts w:ascii="Times New Roman" w:hAnsi="Times New Roman" w:cs="Times New Roman"/>
                <w:sz w:val="24"/>
                <w:szCs w:val="24"/>
              </w:rPr>
            </w:rPrChange>
          </w:rPr>
          <w:t xml:space="preserve">of Ni at </w:t>
        </w:r>
        <w:r w:rsidRPr="000605FD">
          <w:rPr>
            <w:rFonts w:ascii="Times New Roman" w:hAnsi="Times New Roman" w:cs="Times New Roman"/>
            <w:color w:val="FF0000"/>
            <w:sz w:val="24"/>
            <w:szCs w:val="24"/>
            <w:highlight w:val="yellow"/>
            <w:rPrChange w:id="38" w:author="Wande Cairang [2]" w:date="2024-08-28T17:25:00Z" w16du:dateUtc="2024-08-28T21:25:00Z">
              <w:rPr>
                <w:rFonts w:ascii="Times New Roman" w:hAnsi="Times New Roman" w:cs="Times New Roman"/>
                <w:sz w:val="24"/>
                <w:szCs w:val="24"/>
              </w:rPr>
            </w:rPrChange>
          </w:rPr>
          <w:t xml:space="preserve">solid-liquid interface </w:t>
        </w:r>
      </w:ins>
      <w:ins w:id="39" w:author="Wande Cairang" w:date="2024-08-20T13:55:00Z">
        <w:r w:rsidRPr="000605FD">
          <w:rPr>
            <w:rFonts w:ascii="Times New Roman" w:hAnsi="Times New Roman" w:cs="Times New Roman"/>
            <w:color w:val="FF0000"/>
            <w:sz w:val="24"/>
            <w:szCs w:val="24"/>
            <w:highlight w:val="yellow"/>
            <w:rPrChange w:id="40" w:author="Wande Cairang [2]" w:date="2024-08-28T17:25:00Z" w16du:dateUtc="2024-08-28T21:25:00Z">
              <w:rPr>
                <w:rFonts w:ascii="Times New Roman" w:hAnsi="Times New Roman" w:cs="Times New Roman"/>
                <w:sz w:val="24"/>
                <w:szCs w:val="24"/>
              </w:rPr>
            </w:rPrChange>
          </w:rPr>
          <w:t>that drives the diffusion of Ni from regions further away from the interface toward the interface.</w:t>
        </w:r>
      </w:ins>
    </w:p>
    <w:p w14:paraId="2CE4132B" w14:textId="1F18E385" w:rsidR="005B6D25" w:rsidRPr="002B3706" w:rsidDel="002B3706" w:rsidRDefault="00D03D6B" w:rsidP="002B3706">
      <w:pPr>
        <w:spacing w:line="360" w:lineRule="auto"/>
        <w:jc w:val="both"/>
        <w:rPr>
          <w:del w:id="41" w:author="Wande Cairang" w:date="2024-08-20T13:46:00Z" w16du:dateUtc="2024-08-20T17:46:00Z"/>
          <w:rFonts w:ascii="Times New Roman" w:hAnsi="Times New Roman" w:cs="Times New Roman"/>
          <w:color w:val="FF0000"/>
          <w:sz w:val="24"/>
          <w:szCs w:val="24"/>
        </w:rPr>
      </w:pPr>
      <w:del w:id="42" w:author="Wande Cairang" w:date="2024-08-20T13:59:00Z" w16du:dateUtc="2024-08-20T17:59:00Z">
        <w:r w:rsidRPr="000605FD" w:rsidDel="002B3706">
          <w:rPr>
            <w:rFonts w:ascii="Times New Roman" w:hAnsi="Times New Roman" w:cs="Times New Roman"/>
            <w:color w:val="FF0000"/>
            <w:sz w:val="24"/>
            <w:szCs w:val="24"/>
            <w:highlight w:val="yellow"/>
            <w:rPrChange w:id="43" w:author="Wande Cairang [2]" w:date="2024-08-28T17:25:00Z" w16du:dateUtc="2024-08-28T21:25:00Z">
              <w:rPr>
                <w:rFonts w:ascii="Times New Roman" w:hAnsi="Times New Roman" w:cs="Times New Roman"/>
                <w:color w:val="FF0000"/>
                <w:sz w:val="24"/>
                <w:szCs w:val="24"/>
              </w:rPr>
            </w:rPrChange>
          </w:rPr>
          <w:delText xml:space="preserve">This ferritization at GBs </w:delText>
        </w:r>
        <w:r w:rsidR="002B3706" w:rsidRPr="000605FD" w:rsidDel="002B3706">
          <w:rPr>
            <w:rFonts w:ascii="Times New Roman" w:hAnsi="Times New Roman" w:cs="Times New Roman" w:hint="eastAsia"/>
            <w:color w:val="FF0000"/>
            <w:sz w:val="24"/>
            <w:szCs w:val="24"/>
            <w:highlight w:val="yellow"/>
            <w:rPrChange w:id="44" w:author="Wande Cairang [2]" w:date="2024-08-28T17:25:00Z" w16du:dateUtc="2024-08-28T21:25:00Z">
              <w:rPr>
                <w:rFonts w:ascii="Times New Roman" w:hAnsi="Times New Roman" w:cs="Times New Roman" w:hint="eastAsia"/>
                <w:color w:val="FF0000"/>
                <w:sz w:val="24"/>
                <w:szCs w:val="24"/>
              </w:rPr>
            </w:rPrChange>
          </w:rPr>
          <w:delText xml:space="preserve">could be induced by the Ni leaching out at the </w:delText>
        </w:r>
        <w:r w:rsidR="002B3706" w:rsidRPr="000605FD" w:rsidDel="002B3706">
          <w:rPr>
            <w:rFonts w:ascii="Times New Roman" w:hAnsi="Times New Roman" w:cs="Times New Roman"/>
            <w:color w:val="FF0000"/>
            <w:sz w:val="24"/>
            <w:szCs w:val="24"/>
            <w:highlight w:val="yellow"/>
            <w:rPrChange w:id="45" w:author="Wande Cairang [2]" w:date="2024-08-28T17:25:00Z" w16du:dateUtc="2024-08-28T21:25:00Z">
              <w:rPr>
                <w:rFonts w:ascii="Times New Roman" w:hAnsi="Times New Roman" w:cs="Times New Roman"/>
                <w:color w:val="FF0000"/>
                <w:sz w:val="24"/>
                <w:szCs w:val="24"/>
              </w:rPr>
            </w:rPrChange>
          </w:rPr>
          <w:delText>interface</w:delText>
        </w:r>
        <w:r w:rsidR="002B3706" w:rsidRPr="000605FD" w:rsidDel="002B3706">
          <w:rPr>
            <w:rFonts w:ascii="Times New Roman" w:hAnsi="Times New Roman" w:cs="Times New Roman" w:hint="eastAsia"/>
            <w:color w:val="FF0000"/>
            <w:sz w:val="24"/>
            <w:szCs w:val="24"/>
            <w:highlight w:val="yellow"/>
            <w:rPrChange w:id="46" w:author="Wande Cairang [2]" w:date="2024-08-28T17:25:00Z" w16du:dateUtc="2024-08-28T21:25:00Z">
              <w:rPr>
                <w:rFonts w:ascii="Times New Roman" w:hAnsi="Times New Roman" w:cs="Times New Roman" w:hint="eastAsia"/>
                <w:color w:val="FF0000"/>
                <w:sz w:val="24"/>
                <w:szCs w:val="24"/>
              </w:rPr>
            </w:rPrChange>
          </w:rPr>
          <w:delText xml:space="preserve"> when exposed to liquid Pb-4</w:delText>
        </w:r>
        <w:r w:rsidR="002B3706" w:rsidRPr="000605FD" w:rsidDel="002B3706">
          <w:rPr>
            <w:rFonts w:ascii="Times New Roman" w:hAnsi="Times New Roman" w:cs="Times New Roman"/>
            <w:color w:val="FF0000"/>
            <w:sz w:val="24"/>
            <w:szCs w:val="24"/>
            <w:highlight w:val="yellow"/>
            <w:rPrChange w:id="47" w:author="Wande Cairang [2]" w:date="2024-08-28T17:25:00Z" w16du:dateUtc="2024-08-28T21:25:00Z">
              <w:rPr>
                <w:rFonts w:ascii="Times New Roman" w:hAnsi="Times New Roman" w:cs="Times New Roman"/>
                <w:color w:val="FF0000"/>
                <w:sz w:val="24"/>
                <w:szCs w:val="24"/>
              </w:rPr>
            </w:rPrChange>
          </w:rPr>
          <w:delText>Bi</w:delText>
        </w:r>
      </w:del>
      <w:del w:id="48" w:author="Wande Cairang" w:date="2024-08-20T13:53:00Z" w16du:dateUtc="2024-08-20T17:53:00Z">
        <w:r w:rsidR="002B3706" w:rsidRPr="000605FD" w:rsidDel="002B3706">
          <w:rPr>
            <w:rFonts w:ascii="Times New Roman" w:hAnsi="Times New Roman" w:cs="Times New Roman" w:hint="eastAsia"/>
            <w:color w:val="FF0000"/>
            <w:sz w:val="24"/>
            <w:szCs w:val="24"/>
            <w:highlight w:val="yellow"/>
            <w:rPrChange w:id="49" w:author="Wande Cairang [2]" w:date="2024-08-28T17:25:00Z" w16du:dateUtc="2024-08-28T21:25:00Z">
              <w:rPr>
                <w:rFonts w:ascii="Times New Roman" w:hAnsi="Times New Roman" w:cs="Times New Roman" w:hint="eastAsia"/>
                <w:color w:val="FF0000"/>
                <w:sz w:val="24"/>
                <w:szCs w:val="24"/>
              </w:rPr>
            </w:rPrChange>
          </w:rPr>
          <w:delText xml:space="preserve">, </w:delText>
        </w:r>
      </w:del>
      <w:del w:id="50" w:author="Wande Cairang" w:date="2024-08-20T13:59:00Z" w16du:dateUtc="2024-08-20T17:59:00Z">
        <w:r w:rsidR="002B3706" w:rsidRPr="000605FD" w:rsidDel="002B3706">
          <w:rPr>
            <w:rFonts w:ascii="Times New Roman" w:hAnsi="Times New Roman" w:cs="Times New Roman" w:hint="eastAsia"/>
            <w:color w:val="FF0000"/>
            <w:sz w:val="24"/>
            <w:szCs w:val="24"/>
            <w:highlight w:val="yellow"/>
            <w:rPrChange w:id="51" w:author="Wande Cairang [2]" w:date="2024-08-28T17:25:00Z" w16du:dateUtc="2024-08-28T21:25:00Z">
              <w:rPr>
                <w:rFonts w:ascii="Times New Roman" w:hAnsi="Times New Roman" w:cs="Times New Roman" w:hint="eastAsia"/>
                <w:color w:val="FF0000"/>
                <w:sz w:val="24"/>
                <w:szCs w:val="24"/>
              </w:rPr>
            </w:rPrChange>
          </w:rPr>
          <w:delText xml:space="preserve">as the </w:delText>
        </w:r>
        <w:r w:rsidR="002B3706" w:rsidRPr="000605FD" w:rsidDel="002B3706">
          <w:rPr>
            <w:rFonts w:ascii="Times New Roman" w:hAnsi="Times New Roman" w:cs="Times New Roman"/>
            <w:color w:val="FF0000"/>
            <w:sz w:val="24"/>
            <w:szCs w:val="24"/>
            <w:highlight w:val="yellow"/>
            <w:rPrChange w:id="52" w:author="Wande Cairang [2]" w:date="2024-08-28T17:25:00Z" w16du:dateUtc="2024-08-28T21:25:00Z">
              <w:rPr>
                <w:rFonts w:ascii="Times New Roman" w:hAnsi="Times New Roman" w:cs="Times New Roman"/>
                <w:color w:val="FF0000"/>
                <w:sz w:val="24"/>
                <w:szCs w:val="24"/>
              </w:rPr>
            </w:rPrChange>
          </w:rPr>
          <w:delText>liquid</w:delText>
        </w:r>
        <w:r w:rsidR="002B3706" w:rsidRPr="000605FD" w:rsidDel="002B3706">
          <w:rPr>
            <w:rFonts w:ascii="Times New Roman" w:hAnsi="Times New Roman" w:cs="Times New Roman" w:hint="eastAsia"/>
            <w:color w:val="FF0000"/>
            <w:sz w:val="24"/>
            <w:szCs w:val="24"/>
            <w:highlight w:val="yellow"/>
            <w:rPrChange w:id="53" w:author="Wande Cairang [2]" w:date="2024-08-28T17:25:00Z" w16du:dateUtc="2024-08-28T21:25:00Z">
              <w:rPr>
                <w:rFonts w:ascii="Times New Roman" w:hAnsi="Times New Roman" w:cs="Times New Roman" w:hint="eastAsia"/>
                <w:color w:val="FF0000"/>
                <w:sz w:val="24"/>
                <w:szCs w:val="24"/>
              </w:rPr>
            </w:rPrChange>
          </w:rPr>
          <w:delText xml:space="preserve"> Pb-4</w:delText>
        </w:r>
        <w:r w:rsidR="002B3706" w:rsidRPr="000605FD" w:rsidDel="002B3706">
          <w:rPr>
            <w:rFonts w:ascii="Times New Roman" w:hAnsi="Times New Roman" w:cs="Times New Roman"/>
            <w:color w:val="FF0000"/>
            <w:sz w:val="24"/>
            <w:szCs w:val="24"/>
            <w:highlight w:val="yellow"/>
            <w:rPrChange w:id="54" w:author="Wande Cairang [2]" w:date="2024-08-28T17:25:00Z" w16du:dateUtc="2024-08-28T21:25:00Z">
              <w:rPr>
                <w:rFonts w:ascii="Times New Roman" w:hAnsi="Times New Roman" w:cs="Times New Roman"/>
                <w:color w:val="FF0000"/>
                <w:sz w:val="24"/>
                <w:szCs w:val="24"/>
              </w:rPr>
            </w:rPrChange>
          </w:rPr>
          <w:delText>Bi</w:delText>
        </w:r>
        <w:r w:rsidR="002B3706" w:rsidRPr="000605FD" w:rsidDel="002B3706">
          <w:rPr>
            <w:rFonts w:ascii="Times New Roman" w:hAnsi="Times New Roman" w:cs="Times New Roman" w:hint="eastAsia"/>
            <w:color w:val="FF0000"/>
            <w:sz w:val="24"/>
            <w:szCs w:val="24"/>
            <w:highlight w:val="yellow"/>
            <w:rPrChange w:id="55" w:author="Wande Cairang [2]" w:date="2024-08-28T17:25:00Z" w16du:dateUtc="2024-08-28T21:25:00Z">
              <w:rPr>
                <w:rFonts w:ascii="Times New Roman" w:hAnsi="Times New Roman" w:cs="Times New Roman" w:hint="eastAsia"/>
                <w:color w:val="FF0000"/>
                <w:sz w:val="24"/>
                <w:szCs w:val="24"/>
              </w:rPr>
            </w:rPrChange>
          </w:rPr>
          <w:delText xml:space="preserve"> </w:delText>
        </w:r>
      </w:del>
      <w:del w:id="56" w:author="Wande Cairang" w:date="2024-08-20T13:49:00Z" w16du:dateUtc="2024-08-20T17:49:00Z">
        <w:r w:rsidR="002B3706" w:rsidRPr="000605FD" w:rsidDel="002B3706">
          <w:rPr>
            <w:rFonts w:ascii="Times New Roman" w:hAnsi="Times New Roman" w:cs="Times New Roman" w:hint="eastAsia"/>
            <w:color w:val="FF0000"/>
            <w:sz w:val="24"/>
            <w:szCs w:val="24"/>
            <w:highlight w:val="yellow"/>
            <w:rPrChange w:id="57" w:author="Wande Cairang [2]" w:date="2024-08-28T17:25:00Z" w16du:dateUtc="2024-08-28T21:25:00Z">
              <w:rPr>
                <w:rFonts w:ascii="Times New Roman" w:hAnsi="Times New Roman" w:cs="Times New Roman" w:hint="eastAsia"/>
                <w:color w:val="FF0000"/>
                <w:sz w:val="24"/>
                <w:szCs w:val="24"/>
              </w:rPr>
            </w:rPrChange>
          </w:rPr>
          <w:delText>serves as the medium</w:delText>
        </w:r>
      </w:del>
      <w:del w:id="58" w:author="Wande Cairang" w:date="2024-08-20T13:50:00Z" w16du:dateUtc="2024-08-20T17:50:00Z">
        <w:r w:rsidR="002B3706" w:rsidRPr="000605FD" w:rsidDel="002B3706">
          <w:rPr>
            <w:rFonts w:ascii="Times New Roman" w:hAnsi="Times New Roman" w:cs="Times New Roman" w:hint="eastAsia"/>
            <w:color w:val="FF0000"/>
            <w:sz w:val="24"/>
            <w:szCs w:val="24"/>
            <w:highlight w:val="yellow"/>
            <w:rPrChange w:id="59" w:author="Wande Cairang [2]" w:date="2024-08-28T17:25:00Z" w16du:dateUtc="2024-08-28T21:25:00Z">
              <w:rPr>
                <w:rFonts w:ascii="Times New Roman" w:hAnsi="Times New Roman" w:cs="Times New Roman" w:hint="eastAsia"/>
                <w:color w:val="FF0000"/>
                <w:sz w:val="24"/>
                <w:szCs w:val="24"/>
              </w:rPr>
            </w:rPrChange>
          </w:rPr>
          <w:delText xml:space="preserve"> to</w:delText>
        </w:r>
      </w:del>
      <w:del w:id="60" w:author="Wande Cairang" w:date="2024-08-20T13:59:00Z" w16du:dateUtc="2024-08-20T17:59:00Z">
        <w:r w:rsidR="002B3706" w:rsidRPr="000605FD" w:rsidDel="002B3706">
          <w:rPr>
            <w:rFonts w:ascii="Times New Roman" w:hAnsi="Times New Roman" w:cs="Times New Roman" w:hint="eastAsia"/>
            <w:color w:val="FF0000"/>
            <w:sz w:val="24"/>
            <w:szCs w:val="24"/>
            <w:highlight w:val="yellow"/>
            <w:rPrChange w:id="61" w:author="Wande Cairang [2]" w:date="2024-08-28T17:25:00Z" w16du:dateUtc="2024-08-28T21:25:00Z">
              <w:rPr>
                <w:rFonts w:ascii="Times New Roman" w:hAnsi="Times New Roman" w:cs="Times New Roman" w:hint="eastAsia"/>
                <w:color w:val="FF0000"/>
                <w:sz w:val="24"/>
                <w:szCs w:val="24"/>
              </w:rPr>
            </w:rPrChange>
          </w:rPr>
          <w:delText xml:space="preserve"> </w:delText>
        </w:r>
      </w:del>
      <w:del w:id="62" w:author="Wande Cairang" w:date="2024-08-20T13:50:00Z" w16du:dateUtc="2024-08-20T17:50:00Z">
        <w:r w:rsidR="002B3706" w:rsidRPr="000605FD" w:rsidDel="002B3706">
          <w:rPr>
            <w:rFonts w:ascii="Times New Roman" w:hAnsi="Times New Roman" w:cs="Times New Roman"/>
            <w:color w:val="FF0000"/>
            <w:sz w:val="24"/>
            <w:szCs w:val="24"/>
            <w:highlight w:val="yellow"/>
            <w:rPrChange w:id="63" w:author="Wande Cairang [2]" w:date="2024-08-28T17:25:00Z" w16du:dateUtc="2024-08-28T21:25:00Z">
              <w:rPr>
                <w:rFonts w:ascii="Times New Roman" w:hAnsi="Times New Roman" w:cs="Times New Roman"/>
                <w:color w:val="FF0000"/>
                <w:sz w:val="24"/>
                <w:szCs w:val="24"/>
              </w:rPr>
            </w:rPrChange>
          </w:rPr>
          <w:delText>transporting</w:delText>
        </w:r>
        <w:r w:rsidR="002B3706" w:rsidRPr="000605FD" w:rsidDel="002B3706">
          <w:rPr>
            <w:rFonts w:ascii="Times New Roman" w:hAnsi="Times New Roman" w:cs="Times New Roman" w:hint="eastAsia"/>
            <w:color w:val="FF0000"/>
            <w:sz w:val="24"/>
            <w:szCs w:val="24"/>
            <w:highlight w:val="yellow"/>
            <w:rPrChange w:id="64" w:author="Wande Cairang [2]" w:date="2024-08-28T17:25:00Z" w16du:dateUtc="2024-08-28T21:25:00Z">
              <w:rPr>
                <w:rFonts w:ascii="Times New Roman" w:hAnsi="Times New Roman" w:cs="Times New Roman" w:hint="eastAsia"/>
                <w:color w:val="FF0000"/>
                <w:sz w:val="24"/>
                <w:szCs w:val="24"/>
              </w:rPr>
            </w:rPrChange>
          </w:rPr>
          <w:delText xml:space="preserve"> </w:delText>
        </w:r>
      </w:del>
      <w:del w:id="65" w:author="Wande Cairang" w:date="2024-08-20T13:59:00Z" w16du:dateUtc="2024-08-20T17:59:00Z">
        <w:r w:rsidR="002B3706" w:rsidRPr="000605FD" w:rsidDel="002B3706">
          <w:rPr>
            <w:rFonts w:ascii="Times New Roman" w:hAnsi="Times New Roman" w:cs="Times New Roman" w:hint="eastAsia"/>
            <w:color w:val="FF0000"/>
            <w:sz w:val="24"/>
            <w:szCs w:val="24"/>
            <w:highlight w:val="yellow"/>
            <w:rPrChange w:id="66" w:author="Wande Cairang [2]" w:date="2024-08-28T17:25:00Z" w16du:dateUtc="2024-08-28T21:25:00Z">
              <w:rPr>
                <w:rFonts w:ascii="Times New Roman" w:hAnsi="Times New Roman" w:cs="Times New Roman" w:hint="eastAsia"/>
                <w:color w:val="FF0000"/>
                <w:sz w:val="24"/>
                <w:szCs w:val="24"/>
              </w:rPr>
            </w:rPrChange>
          </w:rPr>
          <w:delText xml:space="preserve">the Ni at </w:delText>
        </w:r>
      </w:del>
      <w:del w:id="67" w:author="Wande Cairang" w:date="2024-08-20T13:50:00Z" w16du:dateUtc="2024-08-20T17:50:00Z">
        <w:r w:rsidR="002B3706" w:rsidRPr="000605FD" w:rsidDel="002B3706">
          <w:rPr>
            <w:rFonts w:ascii="Times New Roman" w:hAnsi="Times New Roman" w:cs="Times New Roman" w:hint="eastAsia"/>
            <w:color w:val="FF0000"/>
            <w:sz w:val="24"/>
            <w:szCs w:val="24"/>
            <w:highlight w:val="yellow"/>
            <w:rPrChange w:id="68" w:author="Wande Cairang [2]" w:date="2024-08-28T17:25:00Z" w16du:dateUtc="2024-08-28T21:25:00Z">
              <w:rPr>
                <w:rFonts w:ascii="Times New Roman" w:hAnsi="Times New Roman" w:cs="Times New Roman" w:hint="eastAsia"/>
                <w:color w:val="FF0000"/>
                <w:sz w:val="24"/>
                <w:szCs w:val="24"/>
              </w:rPr>
            </w:rPrChange>
          </w:rPr>
          <w:delText>sur</w:delText>
        </w:r>
      </w:del>
      <w:del w:id="69" w:author="Wande Cairang" w:date="2024-08-20T13:59:00Z" w16du:dateUtc="2024-08-20T17:59:00Z">
        <w:r w:rsidR="002B3706" w:rsidRPr="000605FD" w:rsidDel="002B3706">
          <w:rPr>
            <w:rFonts w:ascii="Times New Roman" w:hAnsi="Times New Roman" w:cs="Times New Roman" w:hint="eastAsia"/>
            <w:color w:val="FF0000"/>
            <w:sz w:val="24"/>
            <w:szCs w:val="24"/>
            <w:highlight w:val="yellow"/>
            <w:rPrChange w:id="70" w:author="Wande Cairang [2]" w:date="2024-08-28T17:25:00Z" w16du:dateUtc="2024-08-28T21:25:00Z">
              <w:rPr>
                <w:rFonts w:ascii="Times New Roman" w:hAnsi="Times New Roman" w:cs="Times New Roman" w:hint="eastAsia"/>
                <w:color w:val="FF0000"/>
                <w:sz w:val="24"/>
                <w:szCs w:val="24"/>
              </w:rPr>
            </w:rPrChange>
          </w:rPr>
          <w:delText xml:space="preserve">face </w:delText>
        </w:r>
      </w:del>
      <w:del w:id="71" w:author="Wande Cairang" w:date="2024-08-20T13:50:00Z" w16du:dateUtc="2024-08-20T17:50:00Z">
        <w:r w:rsidR="002B3706" w:rsidRPr="000605FD" w:rsidDel="002B3706">
          <w:rPr>
            <w:rFonts w:ascii="Times New Roman" w:hAnsi="Times New Roman" w:cs="Times New Roman" w:hint="eastAsia"/>
            <w:color w:val="FF0000"/>
            <w:sz w:val="24"/>
            <w:szCs w:val="24"/>
            <w:highlight w:val="yellow"/>
            <w:rPrChange w:id="72" w:author="Wande Cairang [2]" w:date="2024-08-28T17:25:00Z" w16du:dateUtc="2024-08-28T21:25:00Z">
              <w:rPr>
                <w:rFonts w:ascii="Times New Roman" w:hAnsi="Times New Roman" w:cs="Times New Roman" w:hint="eastAsia"/>
                <w:color w:val="FF0000"/>
                <w:sz w:val="24"/>
                <w:szCs w:val="24"/>
              </w:rPr>
            </w:rPrChange>
          </w:rPr>
          <w:delText>to</w:delText>
        </w:r>
      </w:del>
      <w:del w:id="73" w:author="Wande Cairang" w:date="2024-08-20T13:51:00Z" w16du:dateUtc="2024-08-20T17:51:00Z">
        <w:r w:rsidR="002B3706" w:rsidRPr="000605FD" w:rsidDel="002B3706">
          <w:rPr>
            <w:rFonts w:ascii="Times New Roman" w:hAnsi="Times New Roman" w:cs="Times New Roman" w:hint="eastAsia"/>
            <w:color w:val="FF0000"/>
            <w:sz w:val="24"/>
            <w:szCs w:val="24"/>
            <w:highlight w:val="yellow"/>
            <w:rPrChange w:id="74" w:author="Wande Cairang [2]" w:date="2024-08-28T17:25:00Z" w16du:dateUtc="2024-08-28T21:25:00Z">
              <w:rPr>
                <w:rFonts w:ascii="Times New Roman" w:hAnsi="Times New Roman" w:cs="Times New Roman" w:hint="eastAsia"/>
                <w:color w:val="FF0000"/>
                <w:sz w:val="24"/>
                <w:szCs w:val="24"/>
              </w:rPr>
            </w:rPrChange>
          </w:rPr>
          <w:delText xml:space="preserve"> </w:delText>
        </w:r>
      </w:del>
      <w:del w:id="75" w:author="Wande Cairang" w:date="2024-08-20T13:50:00Z" w16du:dateUtc="2024-08-20T17:50:00Z">
        <w:r w:rsidR="002B3706" w:rsidRPr="000605FD" w:rsidDel="002B3706">
          <w:rPr>
            <w:rFonts w:ascii="Times New Roman" w:hAnsi="Times New Roman" w:cs="Times New Roman" w:hint="eastAsia"/>
            <w:color w:val="FF0000"/>
            <w:sz w:val="24"/>
            <w:szCs w:val="24"/>
            <w:highlight w:val="yellow"/>
            <w:rPrChange w:id="76" w:author="Wande Cairang [2]" w:date="2024-08-28T17:25:00Z" w16du:dateUtc="2024-08-28T21:25:00Z">
              <w:rPr>
                <w:rFonts w:ascii="Times New Roman" w:hAnsi="Times New Roman" w:cs="Times New Roman" w:hint="eastAsia"/>
                <w:color w:val="FF0000"/>
                <w:sz w:val="24"/>
                <w:szCs w:val="24"/>
              </w:rPr>
            </w:rPrChange>
          </w:rPr>
          <w:delText>liquid Pb-4Bi</w:delText>
        </w:r>
      </w:del>
      <w:del w:id="77" w:author="Wande Cairang" w:date="2024-08-20T13:59:00Z" w16du:dateUtc="2024-08-20T17:59:00Z">
        <w:r w:rsidR="002B3706" w:rsidRPr="000605FD" w:rsidDel="002B3706">
          <w:rPr>
            <w:rFonts w:ascii="Times New Roman" w:hAnsi="Times New Roman" w:cs="Times New Roman" w:hint="eastAsia"/>
            <w:color w:val="FF0000"/>
            <w:sz w:val="24"/>
            <w:szCs w:val="24"/>
            <w:highlight w:val="yellow"/>
            <w:rPrChange w:id="78" w:author="Wande Cairang [2]" w:date="2024-08-28T17:25:00Z" w16du:dateUtc="2024-08-28T21:25:00Z">
              <w:rPr>
                <w:rFonts w:ascii="Times New Roman" w:hAnsi="Times New Roman" w:cs="Times New Roman" w:hint="eastAsia"/>
                <w:color w:val="FF0000"/>
                <w:sz w:val="24"/>
                <w:szCs w:val="24"/>
              </w:rPr>
            </w:rPrChange>
          </w:rPr>
          <w:delText xml:space="preserve">. </w:delText>
        </w:r>
        <w:r w:rsidR="002B3706" w:rsidRPr="000605FD" w:rsidDel="002B3706">
          <w:rPr>
            <w:rFonts w:ascii="Times New Roman" w:hAnsi="Times New Roman" w:cs="Times New Roman"/>
            <w:color w:val="FF0000"/>
            <w:sz w:val="24"/>
            <w:szCs w:val="24"/>
            <w:highlight w:val="yellow"/>
            <w:rPrChange w:id="79" w:author="Wande Cairang [2]" w:date="2024-08-28T17:25:00Z" w16du:dateUtc="2024-08-28T21:25:00Z">
              <w:rPr>
                <w:rFonts w:ascii="Times New Roman" w:hAnsi="Times New Roman" w:cs="Times New Roman"/>
                <w:color w:val="FF0000"/>
                <w:sz w:val="24"/>
                <w:szCs w:val="24"/>
              </w:rPr>
            </w:rPrChange>
          </w:rPr>
          <w:delText>T</w:delText>
        </w:r>
        <w:r w:rsidR="002B3706" w:rsidRPr="000605FD" w:rsidDel="002B3706">
          <w:rPr>
            <w:rFonts w:ascii="Times New Roman" w:hAnsi="Times New Roman" w:cs="Times New Roman" w:hint="eastAsia"/>
            <w:color w:val="FF0000"/>
            <w:sz w:val="24"/>
            <w:szCs w:val="24"/>
            <w:highlight w:val="yellow"/>
            <w:rPrChange w:id="80" w:author="Wande Cairang [2]" w:date="2024-08-28T17:25:00Z" w16du:dateUtc="2024-08-28T21:25:00Z">
              <w:rPr>
                <w:rFonts w:ascii="Times New Roman" w:hAnsi="Times New Roman" w:cs="Times New Roman" w:hint="eastAsia"/>
                <w:color w:val="FF0000"/>
                <w:sz w:val="24"/>
                <w:szCs w:val="24"/>
              </w:rPr>
            </w:rPrChange>
          </w:rPr>
          <w:delText xml:space="preserve">his </w:delText>
        </w:r>
        <w:r w:rsidR="002B3706" w:rsidRPr="000605FD" w:rsidDel="002B3706">
          <w:rPr>
            <w:rFonts w:ascii="Times New Roman" w:hAnsi="Times New Roman" w:cs="Times New Roman"/>
            <w:color w:val="FF0000"/>
            <w:sz w:val="24"/>
            <w:szCs w:val="24"/>
            <w:highlight w:val="yellow"/>
            <w:rPrChange w:id="81" w:author="Wande Cairang [2]" w:date="2024-08-28T17:25:00Z" w16du:dateUtc="2024-08-28T21:25:00Z">
              <w:rPr>
                <w:rFonts w:ascii="Times New Roman" w:hAnsi="Times New Roman" w:cs="Times New Roman"/>
                <w:color w:val="FF0000"/>
                <w:sz w:val="24"/>
                <w:szCs w:val="24"/>
              </w:rPr>
            </w:rPrChange>
          </w:rPr>
          <w:delText>transport</w:delText>
        </w:r>
        <w:r w:rsidR="002B3706" w:rsidRPr="000605FD" w:rsidDel="002B3706">
          <w:rPr>
            <w:rFonts w:ascii="Times New Roman" w:hAnsi="Times New Roman" w:cs="Times New Roman" w:hint="eastAsia"/>
            <w:color w:val="FF0000"/>
            <w:sz w:val="24"/>
            <w:szCs w:val="24"/>
            <w:highlight w:val="yellow"/>
            <w:rPrChange w:id="82" w:author="Wande Cairang [2]" w:date="2024-08-28T17:25:00Z" w16du:dateUtc="2024-08-28T21:25:00Z">
              <w:rPr>
                <w:rFonts w:ascii="Times New Roman" w:hAnsi="Times New Roman" w:cs="Times New Roman" w:hint="eastAsia"/>
                <w:color w:val="FF0000"/>
                <w:sz w:val="24"/>
                <w:szCs w:val="24"/>
              </w:rPr>
            </w:rPrChange>
          </w:rPr>
          <w:delText xml:space="preserve"> </w:delText>
        </w:r>
        <w:r w:rsidR="002B3706" w:rsidRPr="000605FD" w:rsidDel="002B3706">
          <w:rPr>
            <w:rFonts w:ascii="Times New Roman" w:hAnsi="Times New Roman" w:cs="Times New Roman"/>
            <w:color w:val="FF0000"/>
            <w:sz w:val="24"/>
            <w:szCs w:val="24"/>
            <w:highlight w:val="yellow"/>
            <w:rPrChange w:id="83" w:author="Wande Cairang [2]" w:date="2024-08-28T17:25:00Z" w16du:dateUtc="2024-08-28T21:25:00Z">
              <w:rPr>
                <w:rFonts w:ascii="Times New Roman" w:hAnsi="Times New Roman" w:cs="Times New Roman"/>
                <w:color w:val="FF0000"/>
                <w:sz w:val="24"/>
                <w:szCs w:val="24"/>
              </w:rPr>
            </w:rPrChange>
          </w:rPr>
          <w:delText>would</w:delText>
        </w:r>
        <w:r w:rsidR="002B3706" w:rsidRPr="000605FD" w:rsidDel="002B3706">
          <w:rPr>
            <w:rFonts w:ascii="Times New Roman" w:hAnsi="Times New Roman" w:cs="Times New Roman" w:hint="eastAsia"/>
            <w:color w:val="FF0000"/>
            <w:sz w:val="24"/>
            <w:szCs w:val="24"/>
            <w:highlight w:val="yellow"/>
            <w:rPrChange w:id="84" w:author="Wande Cairang [2]" w:date="2024-08-28T17:25:00Z" w16du:dateUtc="2024-08-28T21:25:00Z">
              <w:rPr>
                <w:rFonts w:ascii="Times New Roman" w:hAnsi="Times New Roman" w:cs="Times New Roman" w:hint="eastAsia"/>
                <w:color w:val="FF0000"/>
                <w:sz w:val="24"/>
                <w:szCs w:val="24"/>
              </w:rPr>
            </w:rPrChange>
          </w:rPr>
          <w:delText xml:space="preserve"> </w:delText>
        </w:r>
        <w:r w:rsidR="002B3706" w:rsidRPr="000605FD" w:rsidDel="002B3706">
          <w:rPr>
            <w:rFonts w:ascii="Times New Roman" w:hAnsi="Times New Roman" w:cs="Times New Roman"/>
            <w:color w:val="FF0000"/>
            <w:sz w:val="24"/>
            <w:szCs w:val="24"/>
            <w:highlight w:val="yellow"/>
            <w:rPrChange w:id="85" w:author="Wande Cairang [2]" w:date="2024-08-28T17:25:00Z" w16du:dateUtc="2024-08-28T21:25:00Z">
              <w:rPr>
                <w:rFonts w:ascii="Times New Roman" w:hAnsi="Times New Roman" w:cs="Times New Roman"/>
                <w:color w:val="FF0000"/>
                <w:sz w:val="24"/>
                <w:szCs w:val="24"/>
              </w:rPr>
            </w:rPrChange>
          </w:rPr>
          <w:delText>cause</w:delText>
        </w:r>
        <w:r w:rsidR="002B3706" w:rsidRPr="000605FD" w:rsidDel="002B3706">
          <w:rPr>
            <w:rFonts w:ascii="Times New Roman" w:hAnsi="Times New Roman" w:cs="Times New Roman" w:hint="eastAsia"/>
            <w:color w:val="FF0000"/>
            <w:sz w:val="24"/>
            <w:szCs w:val="24"/>
            <w:highlight w:val="yellow"/>
            <w:rPrChange w:id="86" w:author="Wande Cairang [2]" w:date="2024-08-28T17:25:00Z" w16du:dateUtc="2024-08-28T21:25:00Z">
              <w:rPr>
                <w:rFonts w:ascii="Times New Roman" w:hAnsi="Times New Roman" w:cs="Times New Roman" w:hint="eastAsia"/>
                <w:color w:val="FF0000"/>
                <w:sz w:val="24"/>
                <w:szCs w:val="24"/>
              </w:rPr>
            </w:rPrChange>
          </w:rPr>
          <w:delText xml:space="preserve"> a concentration gradient of Ni </w:delText>
        </w:r>
      </w:del>
      <w:del w:id="87" w:author="Wande Cairang" w:date="2024-08-20T13:52:00Z" w16du:dateUtc="2024-08-20T17:52:00Z">
        <w:r w:rsidR="002B3706" w:rsidRPr="000605FD" w:rsidDel="002B3706">
          <w:rPr>
            <w:rFonts w:ascii="Times New Roman" w:hAnsi="Times New Roman" w:cs="Times New Roman" w:hint="eastAsia"/>
            <w:color w:val="FF0000"/>
            <w:sz w:val="24"/>
            <w:szCs w:val="24"/>
            <w:highlight w:val="yellow"/>
            <w:rPrChange w:id="88" w:author="Wande Cairang [2]" w:date="2024-08-28T17:25:00Z" w16du:dateUtc="2024-08-28T21:25:00Z">
              <w:rPr>
                <w:rFonts w:ascii="Times New Roman" w:hAnsi="Times New Roman" w:cs="Times New Roman" w:hint="eastAsia"/>
                <w:color w:val="FF0000"/>
                <w:sz w:val="24"/>
                <w:szCs w:val="24"/>
              </w:rPr>
            </w:rPrChange>
          </w:rPr>
          <w:delText xml:space="preserve">which </w:delText>
        </w:r>
      </w:del>
      <w:del w:id="89" w:author="Wande Cairang" w:date="2024-08-20T13:59:00Z" w16du:dateUtc="2024-08-20T17:59:00Z">
        <w:r w:rsidR="002B3706" w:rsidRPr="000605FD" w:rsidDel="002B3706">
          <w:rPr>
            <w:rFonts w:ascii="Times New Roman" w:hAnsi="Times New Roman" w:cs="Times New Roman" w:hint="eastAsia"/>
            <w:color w:val="FF0000"/>
            <w:sz w:val="24"/>
            <w:szCs w:val="24"/>
            <w:highlight w:val="yellow"/>
            <w:rPrChange w:id="90" w:author="Wande Cairang [2]" w:date="2024-08-28T17:25:00Z" w16du:dateUtc="2024-08-28T21:25:00Z">
              <w:rPr>
                <w:rFonts w:ascii="Times New Roman" w:hAnsi="Times New Roman" w:cs="Times New Roman" w:hint="eastAsia"/>
                <w:color w:val="FF0000"/>
                <w:sz w:val="24"/>
                <w:szCs w:val="24"/>
              </w:rPr>
            </w:rPrChange>
          </w:rPr>
          <w:delText>leads to diffusion of Ni from the region away from interface</w:delText>
        </w:r>
      </w:del>
      <w:r w:rsidR="002B3706" w:rsidRPr="000605FD">
        <w:rPr>
          <w:rFonts w:ascii="Times New Roman" w:hAnsi="Times New Roman" w:cs="Times New Roman" w:hint="eastAsia"/>
          <w:color w:val="FF0000"/>
          <w:sz w:val="24"/>
          <w:szCs w:val="24"/>
          <w:highlight w:val="yellow"/>
          <w:rPrChange w:id="91" w:author="Wande Cairang [2]" w:date="2024-08-28T17:25:00Z" w16du:dateUtc="2024-08-28T21:25:00Z">
            <w:rPr>
              <w:rFonts w:ascii="Times New Roman" w:hAnsi="Times New Roman" w:cs="Times New Roman" w:hint="eastAsia"/>
              <w:color w:val="FF0000"/>
              <w:sz w:val="24"/>
              <w:szCs w:val="24"/>
            </w:rPr>
          </w:rPrChange>
        </w:rPr>
        <w:t>.</w:t>
      </w:r>
      <w:r w:rsidR="002B3706" w:rsidRPr="002B3706">
        <w:rPr>
          <w:rFonts w:ascii="Times New Roman" w:hAnsi="Times New Roman" w:cs="Times New Roman" w:hint="eastAsia"/>
          <w:color w:val="FF0000"/>
          <w:sz w:val="24"/>
          <w:szCs w:val="24"/>
        </w:rPr>
        <w:t xml:space="preserve"> </w:t>
      </w:r>
      <w:r w:rsidR="002B3706" w:rsidRPr="002B3706">
        <w:rPr>
          <w:rFonts w:ascii="Times New Roman" w:hAnsi="Times New Roman" w:cs="Times New Roman"/>
          <w:color w:val="FF0000"/>
          <w:sz w:val="24"/>
          <w:szCs w:val="24"/>
        </w:rPr>
        <w:t>W</w:t>
      </w:r>
      <w:r w:rsidR="002B3706" w:rsidRPr="002B3706">
        <w:rPr>
          <w:rFonts w:ascii="Times New Roman" w:hAnsi="Times New Roman" w:cs="Times New Roman" w:hint="eastAsia"/>
          <w:color w:val="FF0000"/>
          <w:sz w:val="24"/>
          <w:szCs w:val="24"/>
        </w:rPr>
        <w:t xml:space="preserve">hile compared to bulk </w:t>
      </w:r>
      <w:r w:rsidR="002B3706" w:rsidRPr="002B3706">
        <w:rPr>
          <w:rFonts w:ascii="Times New Roman" w:hAnsi="Times New Roman" w:cs="Times New Roman"/>
          <w:color w:val="FF0000"/>
          <w:sz w:val="24"/>
          <w:szCs w:val="24"/>
        </w:rPr>
        <w:t>diffusion</w:t>
      </w:r>
      <w:r w:rsidR="002B3706" w:rsidRPr="002B3706">
        <w:rPr>
          <w:rFonts w:ascii="Times New Roman" w:hAnsi="Times New Roman" w:cs="Times New Roman" w:hint="eastAsia"/>
          <w:color w:val="FF0000"/>
          <w:sz w:val="24"/>
          <w:szCs w:val="24"/>
        </w:rPr>
        <w:t xml:space="preserve">, the GBs diffusion </w:t>
      </w:r>
      <w:r w:rsidR="002B3706" w:rsidRPr="002B3706">
        <w:rPr>
          <w:rFonts w:ascii="Times New Roman" w:hAnsi="Times New Roman" w:cs="Times New Roman"/>
          <w:color w:val="FF0000"/>
          <w:sz w:val="24"/>
          <w:szCs w:val="24"/>
        </w:rPr>
        <w:t>would</w:t>
      </w:r>
      <w:r w:rsidR="002B3706" w:rsidRPr="002B3706">
        <w:rPr>
          <w:rFonts w:ascii="Times New Roman" w:hAnsi="Times New Roman" w:cs="Times New Roman" w:hint="eastAsia"/>
          <w:color w:val="FF0000"/>
          <w:sz w:val="24"/>
          <w:szCs w:val="24"/>
        </w:rPr>
        <w:t xml:space="preserve"> be </w:t>
      </w:r>
      <w:ins w:id="92" w:author="Wande Cairang" w:date="2024-08-20T13:46:00Z" w16du:dateUtc="2024-08-20T17:46:00Z">
        <w:r w:rsidR="002B3706" w:rsidRPr="002B3706">
          <w:rPr>
            <w:rFonts w:ascii="Times New Roman" w:hAnsi="Times New Roman" w:cs="Times New Roman" w:hint="eastAsia"/>
            <w:color w:val="FF0000"/>
            <w:sz w:val="24"/>
            <w:szCs w:val="24"/>
          </w:rPr>
          <w:t xml:space="preserve">more </w:t>
        </w:r>
      </w:ins>
      <w:del w:id="93" w:author="Wande Cairang" w:date="2024-08-20T14:00:00Z" w16du:dateUtc="2024-08-20T18:00:00Z">
        <w:r w:rsidR="002B3706" w:rsidRPr="002B3706" w:rsidDel="002B3706">
          <w:rPr>
            <w:rFonts w:ascii="Times New Roman" w:hAnsi="Times New Roman" w:cs="Times New Roman" w:hint="eastAsia"/>
            <w:color w:val="FF0000"/>
            <w:sz w:val="24"/>
            <w:szCs w:val="24"/>
          </w:rPr>
          <w:delText>readily</w:delText>
        </w:r>
      </w:del>
      <w:ins w:id="94" w:author="Wande Cairang" w:date="2024-08-20T13:46:00Z" w16du:dateUtc="2024-08-20T17:46:00Z">
        <w:del w:id="95" w:author="Wande Cairang [2]" w:date="2024-08-28T17:25:00Z" w16du:dateUtc="2024-08-28T21:25:00Z">
          <w:r w:rsidR="002B3706" w:rsidRPr="002B3706" w:rsidDel="000605FD">
            <w:rPr>
              <w:rFonts w:ascii="Times New Roman" w:hAnsi="Times New Roman" w:cs="Times New Roman" w:hint="eastAsia"/>
              <w:color w:val="FF0000"/>
              <w:sz w:val="24"/>
              <w:szCs w:val="24"/>
            </w:rPr>
            <w:delText>a</w:delText>
          </w:r>
        </w:del>
      </w:ins>
      <w:ins w:id="96" w:author="Wande Cairang" w:date="2024-08-20T13:47:00Z" w16du:dateUtc="2024-08-20T17:47:00Z">
        <w:del w:id="97" w:author="Wande Cairang [2]" w:date="2024-08-28T17:25:00Z" w16du:dateUtc="2024-08-28T21:25:00Z">
          <w:r w:rsidR="002B3706" w:rsidRPr="002B3706" w:rsidDel="000605FD">
            <w:rPr>
              <w:rFonts w:ascii="Times New Roman" w:hAnsi="Times New Roman" w:cs="Times New Roman" w:hint="eastAsia"/>
              <w:color w:val="FF0000"/>
              <w:sz w:val="24"/>
              <w:szCs w:val="24"/>
            </w:rPr>
            <w:delText>chievable</w:delText>
          </w:r>
        </w:del>
      </w:ins>
      <w:ins w:id="98" w:author="Wande Cairang [2]" w:date="2024-08-28T17:25:00Z" w16du:dateUtc="2024-08-28T21:25:00Z">
        <w:r w:rsidR="000605FD">
          <w:rPr>
            <w:rFonts w:ascii="Times New Roman" w:hAnsi="Times New Roman" w:cs="Times New Roman"/>
            <w:color w:val="FF0000"/>
            <w:sz w:val="24"/>
            <w:szCs w:val="24"/>
          </w:rPr>
          <w:t>viable</w:t>
        </w:r>
      </w:ins>
      <w:ins w:id="99" w:author="Wande Cairang" w:date="2024-08-20T13:47:00Z" w16du:dateUtc="2024-08-20T17:47:00Z">
        <w:r w:rsidR="002B3706" w:rsidRPr="002B3706">
          <w:rPr>
            <w:rFonts w:ascii="Times New Roman" w:hAnsi="Times New Roman" w:cs="Times New Roman" w:hint="eastAsia"/>
            <w:color w:val="FF0000"/>
            <w:sz w:val="24"/>
            <w:szCs w:val="24"/>
          </w:rPr>
          <w:t xml:space="preserve"> due to the lower </w:t>
        </w:r>
      </w:ins>
      <w:ins w:id="100" w:author="Wande Cairang" w:date="2024-08-20T13:48:00Z" w16du:dateUtc="2024-08-20T17:48:00Z">
        <w:r w:rsidR="002B3706" w:rsidRPr="002B3706">
          <w:rPr>
            <w:rFonts w:ascii="Times New Roman" w:hAnsi="Times New Roman" w:cs="Times New Roman" w:hint="eastAsia"/>
            <w:color w:val="FF0000"/>
            <w:sz w:val="24"/>
            <w:szCs w:val="24"/>
          </w:rPr>
          <w:t>energy barrier at GBs than in bulk</w:t>
        </w:r>
      </w:ins>
      <w:del w:id="101" w:author="Wande Cairang" w:date="2024-08-20T13:46:00Z" w16du:dateUtc="2024-08-20T17:46:00Z">
        <w:r w:rsidR="002B3706" w:rsidRPr="002B3706" w:rsidDel="002B3706">
          <w:rPr>
            <w:rFonts w:ascii="Times New Roman" w:hAnsi="Times New Roman" w:cs="Times New Roman" w:hint="eastAsia"/>
            <w:color w:val="FF0000"/>
            <w:sz w:val="24"/>
            <w:szCs w:val="24"/>
          </w:rPr>
          <w:delText xml:space="preserve"> more</w:delText>
        </w:r>
      </w:del>
      <w:r w:rsidR="002B3706" w:rsidRPr="002B3706">
        <w:rPr>
          <w:rFonts w:ascii="Times New Roman" w:hAnsi="Times New Roman" w:cs="Times New Roman" w:hint="eastAsia"/>
          <w:color w:val="FF0000"/>
          <w:sz w:val="24"/>
          <w:szCs w:val="24"/>
        </w:rPr>
        <w:t xml:space="preserve">. </w:t>
      </w:r>
      <w:commentRangeStart w:id="102"/>
      <w:r w:rsidR="002B3706" w:rsidRPr="000605FD">
        <w:rPr>
          <w:rFonts w:ascii="Times New Roman" w:hAnsi="Times New Roman" w:cs="Times New Roman"/>
          <w:color w:val="FF0000"/>
          <w:sz w:val="24"/>
          <w:szCs w:val="24"/>
          <w:highlight w:val="yellow"/>
          <w:rPrChange w:id="103" w:author="Wande Cairang [2]" w:date="2024-08-28T17:26:00Z" w16du:dateUtc="2024-08-28T21:26:00Z">
            <w:rPr>
              <w:rFonts w:ascii="Times New Roman" w:hAnsi="Times New Roman" w:cs="Times New Roman"/>
              <w:color w:val="FF0000"/>
              <w:sz w:val="24"/>
              <w:szCs w:val="24"/>
            </w:rPr>
          </w:rPrChange>
        </w:rPr>
        <w:t>T</w:t>
      </w:r>
      <w:r w:rsidR="002B3706" w:rsidRPr="000605FD">
        <w:rPr>
          <w:rFonts w:ascii="Times New Roman" w:hAnsi="Times New Roman" w:cs="Times New Roman" w:hint="eastAsia"/>
          <w:color w:val="FF0000"/>
          <w:sz w:val="24"/>
          <w:szCs w:val="24"/>
          <w:highlight w:val="yellow"/>
          <w:rPrChange w:id="104" w:author="Wande Cairang [2]" w:date="2024-08-28T17:26:00Z" w16du:dateUtc="2024-08-28T21:26:00Z">
            <w:rPr>
              <w:rFonts w:ascii="Times New Roman" w:hAnsi="Times New Roman" w:cs="Times New Roman" w:hint="eastAsia"/>
              <w:color w:val="FF0000"/>
              <w:sz w:val="24"/>
              <w:szCs w:val="24"/>
            </w:rPr>
          </w:rPrChange>
        </w:rPr>
        <w:t>his</w:t>
      </w:r>
      <w:commentRangeEnd w:id="102"/>
      <w:r w:rsidR="000605FD">
        <w:rPr>
          <w:rStyle w:val="CommentReference"/>
        </w:rPr>
        <w:commentReference w:id="102"/>
      </w:r>
      <w:r w:rsidR="002B3706" w:rsidRPr="000605FD">
        <w:rPr>
          <w:rFonts w:ascii="Times New Roman" w:hAnsi="Times New Roman" w:cs="Times New Roman" w:hint="eastAsia"/>
          <w:color w:val="FF0000"/>
          <w:sz w:val="24"/>
          <w:szCs w:val="24"/>
          <w:highlight w:val="yellow"/>
          <w:rPrChange w:id="105" w:author="Wande Cairang [2]" w:date="2024-08-28T17:26:00Z" w16du:dateUtc="2024-08-28T21:26:00Z">
            <w:rPr>
              <w:rFonts w:ascii="Times New Roman" w:hAnsi="Times New Roman" w:cs="Times New Roman" w:hint="eastAsia"/>
              <w:color w:val="FF0000"/>
              <w:sz w:val="24"/>
              <w:szCs w:val="24"/>
            </w:rPr>
          </w:rPrChange>
        </w:rPr>
        <w:t xml:space="preserve"> far away</w:t>
      </w:r>
      <w:r w:rsidR="002B3706" w:rsidRPr="002B3706">
        <w:rPr>
          <w:rFonts w:ascii="Times New Roman" w:hAnsi="Times New Roman" w:cs="Times New Roman" w:hint="eastAsia"/>
          <w:color w:val="FF0000"/>
          <w:sz w:val="24"/>
          <w:szCs w:val="24"/>
        </w:rPr>
        <w:t xml:space="preserve"> ferritization at GBs can be supported by the</w:t>
      </w:r>
      <w:ins w:id="106" w:author="Wande Cairang" w:date="2024-08-20T13:46:00Z" w16du:dateUtc="2024-08-20T17:46:00Z">
        <w:r w:rsidR="002B3706" w:rsidRPr="002B3706">
          <w:rPr>
            <w:rFonts w:ascii="Times New Roman" w:hAnsi="Times New Roman" w:cs="Times New Roman" w:hint="eastAsia"/>
            <w:color w:val="FF0000"/>
            <w:sz w:val="24"/>
            <w:szCs w:val="24"/>
          </w:rPr>
          <w:t xml:space="preserve"> </w:t>
        </w:r>
      </w:ins>
      <w:del w:id="107" w:author="Wande Cairang" w:date="2024-08-20T13:46:00Z" w16du:dateUtc="2024-08-20T17:46:00Z">
        <w:r w:rsidR="002B3706" w:rsidRPr="002B3706" w:rsidDel="002B3706">
          <w:rPr>
            <w:rFonts w:ascii="Times New Roman" w:hAnsi="Times New Roman" w:cs="Times New Roman" w:hint="eastAsia"/>
            <w:color w:val="FF0000"/>
            <w:sz w:val="24"/>
            <w:szCs w:val="24"/>
          </w:rPr>
          <w:delText xml:space="preserve"> </w:delText>
        </w:r>
      </w:del>
    </w:p>
    <w:p w14:paraId="7CFD2F0B" w14:textId="04DCA009" w:rsidR="00037F29" w:rsidRPr="002B3706" w:rsidRDefault="00037F29" w:rsidP="002B3706">
      <w:pPr>
        <w:spacing w:line="360" w:lineRule="auto"/>
        <w:jc w:val="both"/>
        <w:rPr>
          <w:rFonts w:ascii="Times New Roman" w:hAnsi="Times New Roman" w:cs="Times New Roman"/>
          <w:color w:val="FF0000"/>
          <w:sz w:val="24"/>
          <w:szCs w:val="24"/>
          <w:rPrChange w:id="108" w:author="Wande Cairang" w:date="2024-08-20T13:59:00Z" w16du:dateUtc="2024-08-20T17:59:00Z">
            <w:rPr>
              <w:rFonts w:ascii="Times New Roman" w:hAnsi="Times New Roman" w:cs="Times New Roman"/>
              <w:sz w:val="24"/>
              <w:szCs w:val="24"/>
            </w:rPr>
          </w:rPrChange>
        </w:rPr>
      </w:pPr>
      <w:commentRangeStart w:id="109"/>
      <w:del w:id="110" w:author="Wande Cairang" w:date="2024-08-20T13:46:00Z" w16du:dateUtc="2024-08-20T17:46:00Z">
        <w:r w:rsidRPr="002B3706" w:rsidDel="002B3706">
          <w:rPr>
            <w:rFonts w:ascii="Times New Roman" w:hAnsi="Times New Roman" w:cs="Times New Roman"/>
            <w:color w:val="FF0000"/>
            <w:sz w:val="24"/>
            <w:szCs w:val="24"/>
            <w:rPrChange w:id="111" w:author="Wande Cairang" w:date="2024-08-20T13:59:00Z" w16du:dateUtc="2024-08-20T17:59:00Z">
              <w:rPr>
                <w:rFonts w:ascii="Times New Roman" w:hAnsi="Times New Roman" w:cs="Times New Roman"/>
                <w:sz w:val="24"/>
                <w:szCs w:val="24"/>
              </w:rPr>
            </w:rPrChange>
          </w:rPr>
          <w:delText>This ferritization at the GBs is unlikely to be induced by corrosion; rather, it may be a result of temper</w:delText>
        </w:r>
        <w:r w:rsidR="002B3706" w:rsidRPr="002B3706" w:rsidDel="002B3706">
          <w:rPr>
            <w:rFonts w:ascii="Times New Roman" w:hAnsi="Times New Roman" w:cs="Times New Roman"/>
            <w:color w:val="FF0000"/>
            <w:sz w:val="24"/>
            <w:szCs w:val="24"/>
            <w:rPrChange w:id="112" w:author="Wande Cairang" w:date="2024-08-20T13:59:00Z" w16du:dateUtc="2024-08-20T17:59:00Z">
              <w:rPr>
                <w:rFonts w:ascii="Times New Roman" w:hAnsi="Times New Roman" w:cs="Times New Roman"/>
                <w:sz w:val="24"/>
                <w:szCs w:val="24"/>
              </w:rPr>
            </w:rPrChange>
          </w:rPr>
          <w:delText>a</w:delText>
        </w:r>
        <w:r w:rsidRPr="002B3706" w:rsidDel="002B3706">
          <w:rPr>
            <w:rFonts w:ascii="Times New Roman" w:hAnsi="Times New Roman" w:cs="Times New Roman"/>
            <w:color w:val="FF0000"/>
            <w:sz w:val="24"/>
            <w:szCs w:val="24"/>
            <w:rPrChange w:id="113" w:author="Wande Cairang" w:date="2024-08-20T13:59:00Z" w16du:dateUtc="2024-08-20T17:59:00Z">
              <w:rPr>
                <w:rFonts w:ascii="Times New Roman" w:hAnsi="Times New Roman" w:cs="Times New Roman"/>
                <w:sz w:val="24"/>
                <w:szCs w:val="24"/>
              </w:rPr>
            </w:rPrChange>
          </w:rPr>
          <w:delText xml:space="preserve">ture effects. </w:delText>
        </w:r>
        <w:commentRangeEnd w:id="109"/>
        <w:r w:rsidR="00421530" w:rsidRPr="002B3706" w:rsidDel="002B3706">
          <w:rPr>
            <w:rStyle w:val="CommentReference"/>
            <w:color w:val="FF0000"/>
            <w:rPrChange w:id="114" w:author="Wande Cairang" w:date="2024-08-20T13:59:00Z" w16du:dateUtc="2024-08-20T17:59:00Z">
              <w:rPr>
                <w:rStyle w:val="CommentReference"/>
              </w:rPr>
            </w:rPrChange>
          </w:rPr>
          <w:commentReference w:id="109"/>
        </w:r>
        <w:r w:rsidRPr="002B3706" w:rsidDel="002B3706">
          <w:rPr>
            <w:rFonts w:ascii="Times New Roman" w:hAnsi="Times New Roman" w:cs="Times New Roman"/>
            <w:color w:val="FF0000"/>
            <w:sz w:val="24"/>
            <w:szCs w:val="24"/>
            <w:rPrChange w:id="115" w:author="Wande Cairang" w:date="2024-08-20T13:59:00Z" w16du:dateUtc="2024-08-20T17:59:00Z">
              <w:rPr>
                <w:rFonts w:ascii="Times New Roman" w:hAnsi="Times New Roman" w:cs="Times New Roman"/>
                <w:sz w:val="24"/>
                <w:szCs w:val="24"/>
              </w:rPr>
            </w:rPrChange>
          </w:rPr>
          <w:delText>This is supported by the</w:delText>
        </w:r>
      </w:del>
      <w:del w:id="116" w:author="Wande Cairang" w:date="2024-08-20T13:47:00Z" w16du:dateUtc="2024-08-20T17:47:00Z">
        <w:r w:rsidRPr="002B3706" w:rsidDel="002B3706">
          <w:rPr>
            <w:rFonts w:ascii="Times New Roman" w:hAnsi="Times New Roman" w:cs="Times New Roman"/>
            <w:color w:val="FF0000"/>
            <w:sz w:val="24"/>
            <w:szCs w:val="24"/>
            <w:rPrChange w:id="117" w:author="Wande Cairang" w:date="2024-08-20T13:59:00Z" w16du:dateUtc="2024-08-20T17:59:00Z">
              <w:rPr>
                <w:rFonts w:ascii="Times New Roman" w:hAnsi="Times New Roman" w:cs="Times New Roman"/>
                <w:sz w:val="24"/>
                <w:szCs w:val="24"/>
              </w:rPr>
            </w:rPrChange>
          </w:rPr>
          <w:delText xml:space="preserve"> </w:delText>
        </w:r>
      </w:del>
      <w:r w:rsidRPr="002B3706">
        <w:rPr>
          <w:rFonts w:ascii="Times New Roman" w:hAnsi="Times New Roman" w:cs="Times New Roman"/>
          <w:color w:val="FF0000"/>
          <w:sz w:val="24"/>
          <w:szCs w:val="24"/>
          <w:rPrChange w:id="118" w:author="Wande Cairang" w:date="2024-08-20T13:59:00Z" w16du:dateUtc="2024-08-20T17:59:00Z">
            <w:rPr>
              <w:rFonts w:ascii="Times New Roman" w:hAnsi="Times New Roman" w:cs="Times New Roman"/>
              <w:sz w:val="24"/>
              <w:szCs w:val="24"/>
            </w:rPr>
          </w:rPrChange>
        </w:rPr>
        <w:t>presence of ferritization at GBs far from the lead-corroded side, as seen in Fig. 14(</w:t>
      </w:r>
      <w:del w:id="119" w:author="Wande Cairang" w:date="2024-08-20T14:41:00Z" w16du:dateUtc="2024-08-20T18:41:00Z">
        <w:r w:rsidRPr="002B3706" w:rsidDel="002B3706">
          <w:rPr>
            <w:rFonts w:ascii="Times New Roman" w:hAnsi="Times New Roman" w:cs="Times New Roman"/>
            <w:color w:val="FF0000"/>
            <w:sz w:val="24"/>
            <w:szCs w:val="24"/>
            <w:rPrChange w:id="120" w:author="Wande Cairang" w:date="2024-08-20T13:59:00Z" w16du:dateUtc="2024-08-20T17:59:00Z">
              <w:rPr>
                <w:rFonts w:ascii="Times New Roman" w:hAnsi="Times New Roman" w:cs="Times New Roman"/>
                <w:sz w:val="24"/>
                <w:szCs w:val="24"/>
              </w:rPr>
            </w:rPrChange>
          </w:rPr>
          <w:delText>g</w:delText>
        </w:r>
      </w:del>
      <w:ins w:id="121" w:author="Wande Cairang" w:date="2024-08-20T14:41:00Z" w16du:dateUtc="2024-08-20T18:41:00Z">
        <w:r w:rsidR="002B3706">
          <w:rPr>
            <w:rFonts w:ascii="Times New Roman" w:hAnsi="Times New Roman" w:cs="Times New Roman" w:hint="eastAsia"/>
            <w:color w:val="FF0000"/>
            <w:sz w:val="24"/>
            <w:szCs w:val="24"/>
          </w:rPr>
          <w:t>h</w:t>
        </w:r>
      </w:ins>
      <w:r w:rsidRPr="002B3706">
        <w:rPr>
          <w:rFonts w:ascii="Times New Roman" w:hAnsi="Times New Roman" w:cs="Times New Roman"/>
          <w:color w:val="FF0000"/>
          <w:sz w:val="24"/>
          <w:szCs w:val="24"/>
          <w:rPrChange w:id="122" w:author="Wande Cairang" w:date="2024-08-20T13:59:00Z" w16du:dateUtc="2024-08-20T17:59:00Z">
            <w:rPr>
              <w:rFonts w:ascii="Times New Roman" w:hAnsi="Times New Roman" w:cs="Times New Roman"/>
              <w:sz w:val="24"/>
              <w:szCs w:val="24"/>
            </w:rPr>
          </w:rPrChange>
        </w:rPr>
        <w:t xml:space="preserve">), which is located nearly 20 </w:t>
      </w:r>
      <w:proofErr w:type="spellStart"/>
      <w:r w:rsidRPr="002B3706">
        <w:rPr>
          <w:rFonts w:ascii="Times New Roman" w:hAnsi="Times New Roman" w:cs="Times New Roman"/>
          <w:color w:val="FF0000"/>
          <w:sz w:val="24"/>
          <w:szCs w:val="24"/>
          <w:rPrChange w:id="123" w:author="Wande Cairang" w:date="2024-08-20T13:59:00Z" w16du:dateUtc="2024-08-20T17:59:00Z">
            <w:rPr>
              <w:rFonts w:ascii="Times New Roman" w:hAnsi="Times New Roman" w:cs="Times New Roman"/>
              <w:sz w:val="24"/>
              <w:szCs w:val="24"/>
            </w:rPr>
          </w:rPrChange>
        </w:rPr>
        <w:t>μm</w:t>
      </w:r>
      <w:proofErr w:type="spellEnd"/>
      <w:r w:rsidRPr="002B3706">
        <w:rPr>
          <w:rFonts w:ascii="Times New Roman" w:hAnsi="Times New Roman" w:cs="Times New Roman"/>
          <w:color w:val="FF0000"/>
          <w:sz w:val="24"/>
          <w:szCs w:val="24"/>
          <w:rPrChange w:id="124" w:author="Wande Cairang" w:date="2024-08-20T13:59:00Z" w16du:dateUtc="2024-08-20T17:59:00Z">
            <w:rPr>
              <w:rFonts w:ascii="Times New Roman" w:hAnsi="Times New Roman" w:cs="Times New Roman"/>
              <w:sz w:val="24"/>
              <w:szCs w:val="24"/>
            </w:rPr>
          </w:rPrChange>
        </w:rPr>
        <w:t xml:space="preserve"> away from the lead-corroded region.</w:t>
      </w:r>
      <w:r w:rsidR="005879D0" w:rsidRPr="002B3706">
        <w:rPr>
          <w:rFonts w:ascii="Times New Roman" w:hAnsi="Times New Roman" w:cs="Times New Roman"/>
          <w:color w:val="FF0000"/>
          <w:sz w:val="24"/>
          <w:szCs w:val="24"/>
          <w:rPrChange w:id="125" w:author="Wande Cairang" w:date="2024-08-20T13:59:00Z" w16du:dateUtc="2024-08-20T17:59:00Z">
            <w:rPr>
              <w:rFonts w:ascii="Times New Roman" w:hAnsi="Times New Roman" w:cs="Times New Roman"/>
              <w:sz w:val="24"/>
              <w:szCs w:val="24"/>
            </w:rPr>
          </w:rPrChange>
        </w:rPr>
        <w:t xml:space="preserve"> The </w:t>
      </w:r>
      <w:del w:id="126" w:author="Wande Cairang" w:date="2024-08-20T13:48:00Z" w16du:dateUtc="2024-08-20T17:48:00Z">
        <w:r w:rsidR="005879D0" w:rsidRPr="002B3706" w:rsidDel="002B3706">
          <w:rPr>
            <w:rFonts w:ascii="Times New Roman" w:hAnsi="Times New Roman" w:cs="Times New Roman"/>
            <w:color w:val="FF0000"/>
            <w:sz w:val="24"/>
            <w:szCs w:val="24"/>
            <w:rPrChange w:id="127" w:author="Wande Cairang" w:date="2024-08-20T13:59:00Z" w16du:dateUtc="2024-08-20T17:59:00Z">
              <w:rPr>
                <w:rFonts w:ascii="Times New Roman" w:hAnsi="Times New Roman" w:cs="Times New Roman"/>
                <w:sz w:val="24"/>
                <w:szCs w:val="24"/>
              </w:rPr>
            </w:rPrChange>
          </w:rPr>
          <w:delText>temperature</w:delText>
        </w:r>
      </w:del>
      <w:ins w:id="128" w:author="Wande Cairang" w:date="2024-08-20T13:48:00Z" w16du:dateUtc="2024-08-20T17:48:00Z">
        <w:r w:rsidR="002B3706" w:rsidRPr="002B3706">
          <w:rPr>
            <w:rFonts w:ascii="Times New Roman" w:hAnsi="Times New Roman" w:cs="Times New Roman"/>
            <w:color w:val="FF0000"/>
            <w:sz w:val="24"/>
            <w:szCs w:val="24"/>
            <w:rPrChange w:id="129" w:author="Wande Cairang" w:date="2024-08-20T13:59:00Z" w16du:dateUtc="2024-08-20T17:59:00Z">
              <w:rPr>
                <w:rFonts w:ascii="Times New Roman" w:hAnsi="Times New Roman" w:cs="Times New Roman"/>
                <w:sz w:val="24"/>
                <w:szCs w:val="24"/>
              </w:rPr>
            </w:rPrChange>
          </w:rPr>
          <w:t>energy barrier</w:t>
        </w:r>
      </w:ins>
      <w:r w:rsidR="005879D0" w:rsidRPr="002B3706">
        <w:rPr>
          <w:rFonts w:ascii="Times New Roman" w:hAnsi="Times New Roman" w:cs="Times New Roman"/>
          <w:color w:val="FF0000"/>
          <w:sz w:val="24"/>
          <w:szCs w:val="24"/>
          <w:rPrChange w:id="130" w:author="Wande Cairang" w:date="2024-08-20T13:59:00Z" w16du:dateUtc="2024-08-20T17:59:00Z">
            <w:rPr>
              <w:rFonts w:ascii="Times New Roman" w:hAnsi="Times New Roman" w:cs="Times New Roman"/>
              <w:sz w:val="24"/>
              <w:szCs w:val="24"/>
            </w:rPr>
          </w:rPrChange>
        </w:rPr>
        <w:t>-dependent diffusion process can be described by the following equation:</w:t>
      </w:r>
    </w:p>
    <w:p w14:paraId="29980E41" w14:textId="58829391" w:rsidR="005879D0" w:rsidRDefault="00000000" w:rsidP="005879D0">
      <w:pPr>
        <w:spacing w:line="360" w:lineRule="auto"/>
        <w:jc w:val="right"/>
        <w:rPr>
          <w:rFonts w:ascii="Times New Roman" w:hAnsi="Times New Roman" w:cs="Times New Roman"/>
          <w:sz w:val="24"/>
          <w:szCs w:val="24"/>
        </w:rPr>
      </w:pPr>
      <m:oMath>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sSup>
          <m:sSupPr>
            <m:ctrlPr>
              <w:rPr>
                <w:rFonts w:ascii="Cambria Math" w:hAnsi="Cambria Math" w:cs="Times New Roman"/>
                <w:i/>
                <w:iCs/>
                <w:sz w:val="24"/>
                <w:szCs w:val="24"/>
              </w:rPr>
            </m:ctrlPr>
          </m:sSupPr>
          <m:e>
            <m:r>
              <w:rPr>
                <w:rFonts w:ascii="Cambria Math" w:hAnsi="Cambria Math" w:cs="Times New Roman"/>
                <w:sz w:val="24"/>
                <w:szCs w:val="24"/>
              </w:rPr>
              <m:t>e</m:t>
            </m:r>
          </m:e>
          <m:sup>
            <m:d>
              <m:dPr>
                <m:ctrlPr>
                  <w:rPr>
                    <w:rFonts w:ascii="Cambria Math" w:hAnsi="Cambria Math" w:cs="Times New Roman"/>
                    <w:i/>
                    <w:iCs/>
                    <w:sz w:val="24"/>
                    <w:szCs w:val="24"/>
                  </w:rPr>
                </m:ctrlPr>
              </m:dPr>
              <m:e>
                <m:f>
                  <m:fPr>
                    <m:ctrlPr>
                      <w:rPr>
                        <w:rFonts w:ascii="Cambria Math" w:hAnsi="Cambria Math" w:cs="Times New Roman"/>
                        <w:i/>
                        <w:iCs/>
                        <w:sz w:val="24"/>
                        <w:szCs w:val="24"/>
                      </w:rPr>
                    </m:ctrlPr>
                  </m:fPr>
                  <m:num>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A</m:t>
                        </m:r>
                      </m:sub>
                    </m:sSub>
                  </m:num>
                  <m:den>
                    <m:sSub>
                      <m:sSubPr>
                        <m:ctrlPr>
                          <w:rPr>
                            <w:rFonts w:ascii="Cambria Math" w:hAnsi="Cambria Math" w:cs="Times New Roman"/>
                            <w:i/>
                            <w:iCs/>
                            <w:sz w:val="24"/>
                            <w:szCs w:val="24"/>
                          </w:rPr>
                        </m:ctrlPr>
                      </m:sSubPr>
                      <m:e>
                        <m:r>
                          <w:rPr>
                            <w:rFonts w:ascii="Cambria Math" w:hAnsi="Cambria Math" w:cs="Times New Roman"/>
                            <w:sz w:val="24"/>
                            <w:szCs w:val="24"/>
                          </w:rPr>
                          <m:t>k</m:t>
                        </m:r>
                      </m:e>
                      <m:sub>
                        <m:r>
                          <w:rPr>
                            <w:rFonts w:ascii="Cambria Math" w:hAnsi="Cambria Math" w:cs="Times New Roman"/>
                            <w:sz w:val="24"/>
                            <w:szCs w:val="24"/>
                          </w:rPr>
                          <m:t>B</m:t>
                        </m:r>
                      </m:sub>
                    </m:sSub>
                    <m:r>
                      <w:rPr>
                        <w:rFonts w:ascii="Cambria Math" w:hAnsi="Cambria Math" w:cs="Times New Roman"/>
                        <w:sz w:val="24"/>
                        <w:szCs w:val="24"/>
                      </w:rPr>
                      <m:t>T</m:t>
                    </m:r>
                  </m:den>
                </m:f>
              </m:e>
            </m:d>
          </m:sup>
        </m:sSup>
      </m:oMath>
      <w:r w:rsidR="00C330DE">
        <w:rPr>
          <w:rFonts w:ascii="Times New Roman" w:hAnsi="Times New Roman" w:cs="Times New Roman" w:hint="eastAsia"/>
          <w:iCs/>
          <w:sz w:val="24"/>
          <w:szCs w:val="24"/>
        </w:rPr>
        <w:t xml:space="preserve">                                                           (</w:t>
      </w:r>
      <w:r w:rsidR="000D518E">
        <w:rPr>
          <w:rFonts w:ascii="Times New Roman" w:hAnsi="Times New Roman" w:cs="Times New Roman"/>
          <w:iCs/>
          <w:sz w:val="24"/>
          <w:szCs w:val="24"/>
        </w:rPr>
        <w:t>4</w:t>
      </w:r>
      <w:r w:rsidR="00C330DE">
        <w:rPr>
          <w:rFonts w:ascii="Times New Roman" w:hAnsi="Times New Roman" w:cs="Times New Roman" w:hint="eastAsia"/>
          <w:iCs/>
          <w:sz w:val="24"/>
          <w:szCs w:val="24"/>
        </w:rPr>
        <w:t>)</w:t>
      </w:r>
    </w:p>
    <w:p w14:paraId="7C9E14D6" w14:textId="11025674" w:rsidR="005879D0" w:rsidRDefault="00C330DE" w:rsidP="00AD2872">
      <w:pPr>
        <w:spacing w:line="360" w:lineRule="auto"/>
        <w:jc w:val="both"/>
        <w:rPr>
          <w:ins w:id="131" w:author="Wande Cairang [2]" w:date="2024-08-28T17:39:00Z" w16du:dateUtc="2024-08-28T21:39:00Z"/>
          <w:rFonts w:ascii="Times New Roman" w:hAnsi="Times New Roman" w:cs="Times New Roman"/>
          <w:color w:val="FF0000"/>
          <w:sz w:val="24"/>
          <w:szCs w:val="24"/>
        </w:rPr>
      </w:pPr>
      <w:r>
        <w:rPr>
          <w:rFonts w:ascii="Times New Roman" w:hAnsi="Times New Roman" w:cs="Times New Roman" w:hint="eastAsia"/>
          <w:sz w:val="24"/>
          <w:szCs w:val="24"/>
        </w:rPr>
        <w:t xml:space="preserve">where </w:t>
      </w:r>
      <w:proofErr w:type="gramStart"/>
      <w:r w:rsidRPr="005879D0">
        <w:rPr>
          <w:rFonts w:ascii="Times New Roman" w:hAnsi="Times New Roman" w:cs="Times New Roman" w:hint="eastAsia"/>
          <w:i/>
          <w:iCs/>
          <w:sz w:val="24"/>
          <w:szCs w:val="24"/>
        </w:rPr>
        <w:t>D</w:t>
      </w:r>
      <w:r w:rsidR="005879D0">
        <w:rPr>
          <w:rFonts w:ascii="Times New Roman" w:hAnsi="Times New Roman" w:cs="Times New Roman" w:hint="eastAsia"/>
          <w:i/>
          <w:iCs/>
          <w:sz w:val="24"/>
          <w:szCs w:val="24"/>
          <w:vertAlign w:val="subscript"/>
        </w:rPr>
        <w:t xml:space="preserve">V </w:t>
      </w:r>
      <w:r>
        <w:rPr>
          <w:rFonts w:ascii="Times New Roman" w:hAnsi="Times New Roman" w:cs="Times New Roman" w:hint="eastAsia"/>
          <w:sz w:val="24"/>
          <w:szCs w:val="24"/>
        </w:rPr>
        <w:t xml:space="preserve"> is</w:t>
      </w:r>
      <w:proofErr w:type="gramEnd"/>
      <w:r>
        <w:rPr>
          <w:rFonts w:ascii="Times New Roman" w:hAnsi="Times New Roman" w:cs="Times New Roman" w:hint="eastAsia"/>
          <w:sz w:val="24"/>
          <w:szCs w:val="24"/>
        </w:rPr>
        <w:t xml:space="preserve"> </w:t>
      </w:r>
      <w:proofErr w:type="gramStart"/>
      <w:r>
        <w:rPr>
          <w:rFonts w:ascii="Times New Roman" w:hAnsi="Times New Roman" w:cs="Times New Roman" w:hint="eastAsia"/>
          <w:sz w:val="24"/>
          <w:szCs w:val="24"/>
        </w:rPr>
        <w:t>diffusivity</w:t>
      </w:r>
      <w:proofErr w:type="gramEnd"/>
      <w:r>
        <w:rPr>
          <w:rFonts w:ascii="Times New Roman" w:hAnsi="Times New Roman" w:cs="Times New Roman" w:hint="eastAsia"/>
          <w:sz w:val="24"/>
          <w:szCs w:val="24"/>
        </w:rPr>
        <w:t xml:space="preserve">, and </w:t>
      </w:r>
      <w:r w:rsidRPr="005879D0">
        <w:rPr>
          <w:rFonts w:ascii="Times New Roman" w:hAnsi="Times New Roman" w:cs="Times New Roman" w:hint="eastAsia"/>
          <w:i/>
          <w:iCs/>
          <w:sz w:val="24"/>
          <w:szCs w:val="24"/>
        </w:rPr>
        <w:t>D</w:t>
      </w:r>
      <w:r w:rsidRPr="005879D0">
        <w:rPr>
          <w:rFonts w:ascii="Times New Roman" w:hAnsi="Times New Roman" w:cs="Times New Roman" w:hint="eastAsia"/>
          <w:i/>
          <w:iCs/>
          <w:sz w:val="24"/>
          <w:szCs w:val="24"/>
          <w:vertAlign w:val="subscript"/>
        </w:rPr>
        <w:t>0</w:t>
      </w:r>
      <w:r>
        <w:rPr>
          <w:rFonts w:ascii="Times New Roman" w:hAnsi="Times New Roman" w:cs="Times New Roman" w:hint="eastAsia"/>
          <w:sz w:val="24"/>
          <w:szCs w:val="24"/>
        </w:rPr>
        <w:t xml:space="preserve"> diffusion </w:t>
      </w:r>
      <w:r>
        <w:rPr>
          <w:rFonts w:ascii="Times New Roman" w:hAnsi="Times New Roman" w:cs="Times New Roman"/>
          <w:sz w:val="24"/>
          <w:szCs w:val="24"/>
        </w:rPr>
        <w:t>coefficient</w:t>
      </w:r>
      <w:r>
        <w:rPr>
          <w:rFonts w:ascii="Times New Roman" w:hAnsi="Times New Roman" w:cs="Times New Roman" w:hint="eastAsia"/>
          <w:sz w:val="24"/>
          <w:szCs w:val="24"/>
        </w:rPr>
        <w:t xml:space="preserve">, </w:t>
      </w:r>
      <w:r w:rsidRPr="005879D0">
        <w:rPr>
          <w:rFonts w:ascii="Times New Roman" w:hAnsi="Times New Roman" w:cs="Times New Roman" w:hint="eastAsia"/>
          <w:i/>
          <w:iCs/>
          <w:sz w:val="24"/>
          <w:szCs w:val="24"/>
        </w:rPr>
        <w:t>E</w:t>
      </w:r>
      <w:r w:rsidRPr="005879D0">
        <w:rPr>
          <w:rFonts w:ascii="Times New Roman" w:hAnsi="Times New Roman" w:cs="Times New Roman" w:hint="eastAsia"/>
          <w:i/>
          <w:iCs/>
          <w:sz w:val="24"/>
          <w:szCs w:val="24"/>
          <w:vertAlign w:val="subscript"/>
        </w:rPr>
        <w:t>A</w:t>
      </w:r>
      <w:r>
        <w:rPr>
          <w:rFonts w:ascii="Times New Roman" w:hAnsi="Times New Roman" w:cs="Times New Roman" w:hint="eastAsia"/>
          <w:sz w:val="24"/>
          <w:szCs w:val="24"/>
        </w:rPr>
        <w:t xml:space="preserve"> is diffusion </w:t>
      </w:r>
      <w:r>
        <w:rPr>
          <w:rFonts w:ascii="Times New Roman" w:hAnsi="Times New Roman" w:cs="Times New Roman"/>
          <w:sz w:val="24"/>
          <w:szCs w:val="24"/>
        </w:rPr>
        <w:t>energy</w:t>
      </w:r>
      <w:r>
        <w:rPr>
          <w:rFonts w:ascii="Times New Roman" w:hAnsi="Times New Roman" w:cs="Times New Roman" w:hint="eastAsia"/>
          <w:sz w:val="24"/>
          <w:szCs w:val="24"/>
        </w:rPr>
        <w:t xml:space="preserve"> </w:t>
      </w:r>
      <w:r>
        <w:rPr>
          <w:rFonts w:ascii="Times New Roman" w:hAnsi="Times New Roman" w:cs="Times New Roman"/>
          <w:sz w:val="24"/>
          <w:szCs w:val="24"/>
        </w:rPr>
        <w:t>barrier</w:t>
      </w:r>
      <w:r w:rsidR="005879D0">
        <w:rPr>
          <w:rFonts w:ascii="Times New Roman" w:hAnsi="Times New Roman" w:cs="Times New Roman" w:hint="eastAsia"/>
          <w:sz w:val="24"/>
          <w:szCs w:val="24"/>
        </w:rPr>
        <w:t xml:space="preserve"> and </w:t>
      </w:r>
      <w:r w:rsidR="005879D0" w:rsidRPr="005879D0">
        <w:rPr>
          <w:rFonts w:ascii="Times New Roman" w:hAnsi="Times New Roman" w:cs="Times New Roman"/>
          <w:i/>
          <w:iCs/>
          <w:sz w:val="24"/>
          <w:szCs w:val="24"/>
        </w:rPr>
        <w:t>k</w:t>
      </w:r>
      <w:r w:rsidR="005879D0" w:rsidRPr="005879D0">
        <w:rPr>
          <w:rFonts w:ascii="Times New Roman" w:hAnsi="Times New Roman" w:cs="Times New Roman"/>
          <w:i/>
          <w:iCs/>
          <w:sz w:val="24"/>
          <w:szCs w:val="24"/>
          <w:vertAlign w:val="subscript"/>
        </w:rPr>
        <w:t>B</w:t>
      </w:r>
      <w:r w:rsidR="005879D0" w:rsidRPr="005879D0">
        <w:rPr>
          <w:rFonts w:ascii="Times New Roman" w:hAnsi="Times New Roman" w:cs="Times New Roman"/>
          <w:i/>
          <w:iCs/>
          <w:sz w:val="24"/>
          <w:szCs w:val="24"/>
        </w:rPr>
        <w:t>​T</w:t>
      </w:r>
      <w:r w:rsidR="005879D0" w:rsidRPr="005879D0">
        <w:rPr>
          <w:rFonts w:ascii="Times New Roman" w:hAnsi="Times New Roman" w:cs="Times New Roman"/>
          <w:sz w:val="24"/>
          <w:szCs w:val="24"/>
        </w:rPr>
        <w:t xml:space="preserve"> is the thermal energy.</w:t>
      </w:r>
      <w:r w:rsidR="005879D0">
        <w:rPr>
          <w:rFonts w:ascii="Times New Roman" w:hAnsi="Times New Roman" w:cs="Times New Roman" w:hint="eastAsia"/>
          <w:sz w:val="24"/>
          <w:szCs w:val="24"/>
        </w:rPr>
        <w:t xml:space="preserve"> </w:t>
      </w:r>
      <w:r w:rsidR="005879D0" w:rsidRPr="002B3706">
        <w:rPr>
          <w:rFonts w:ascii="Times New Roman" w:hAnsi="Times New Roman" w:cs="Times New Roman"/>
          <w:color w:val="FF0000"/>
          <w:sz w:val="24"/>
          <w:szCs w:val="24"/>
          <w:rPrChange w:id="132" w:author="Wande Cairang" w:date="2024-08-20T14:39:00Z" w16du:dateUtc="2024-08-20T18:39:00Z">
            <w:rPr>
              <w:rFonts w:ascii="Times New Roman" w:hAnsi="Times New Roman" w:cs="Times New Roman"/>
              <w:sz w:val="24"/>
              <w:szCs w:val="24"/>
            </w:rPr>
          </w:rPrChange>
        </w:rPr>
        <w:t>In FCC metals, the diffusivity at GBs is approximately 10</w:t>
      </w:r>
      <w:r w:rsidR="005879D0" w:rsidRPr="002B3706">
        <w:rPr>
          <w:rFonts w:ascii="Times New Roman" w:hAnsi="Times New Roman" w:cs="Times New Roman"/>
          <w:color w:val="FF0000"/>
          <w:sz w:val="24"/>
          <w:szCs w:val="24"/>
          <w:vertAlign w:val="superscript"/>
          <w:rPrChange w:id="133" w:author="Wande Cairang" w:date="2024-08-20T14:39:00Z" w16du:dateUtc="2024-08-20T18:39:00Z">
            <w:rPr>
              <w:rFonts w:ascii="Times New Roman" w:hAnsi="Times New Roman" w:cs="Times New Roman"/>
              <w:sz w:val="24"/>
              <w:szCs w:val="24"/>
              <w:vertAlign w:val="superscript"/>
            </w:rPr>
          </w:rPrChange>
        </w:rPr>
        <w:t>−16</w:t>
      </w:r>
      <w:r w:rsidR="005879D0" w:rsidRPr="002B3706">
        <w:rPr>
          <w:rFonts w:ascii="Times New Roman" w:hAnsi="Times New Roman" w:cs="Times New Roman"/>
          <w:color w:val="FF0000"/>
          <w:sz w:val="24"/>
          <w:szCs w:val="24"/>
          <w:rPrChange w:id="134" w:author="Wande Cairang" w:date="2024-08-20T14:39:00Z" w16du:dateUtc="2024-08-20T18:39:00Z">
            <w:rPr>
              <w:rFonts w:ascii="Times New Roman" w:hAnsi="Times New Roman" w:cs="Times New Roman"/>
              <w:sz w:val="24"/>
              <w:szCs w:val="24"/>
            </w:rPr>
          </w:rPrChange>
        </w:rPr>
        <w:t xml:space="preserve"> m²/s at a homologous temperature (</w:t>
      </w:r>
      <w:r w:rsidR="005879D0" w:rsidRPr="002B3706">
        <w:rPr>
          <w:rFonts w:ascii="Times New Roman" w:hAnsi="Times New Roman" w:cs="Times New Roman"/>
          <w:i/>
          <w:iCs/>
          <w:color w:val="FF0000"/>
          <w:sz w:val="24"/>
          <w:szCs w:val="24"/>
          <w:rPrChange w:id="135" w:author="Wande Cairang" w:date="2024-08-20T14:39:00Z" w16du:dateUtc="2024-08-20T18:39:00Z">
            <w:rPr>
              <w:rFonts w:ascii="Times New Roman" w:hAnsi="Times New Roman" w:cs="Times New Roman"/>
              <w:i/>
              <w:iCs/>
              <w:sz w:val="24"/>
              <w:szCs w:val="24"/>
            </w:rPr>
          </w:rPrChange>
        </w:rPr>
        <w:t>T</w:t>
      </w:r>
      <w:r w:rsidR="005879D0" w:rsidRPr="002B3706">
        <w:rPr>
          <w:rFonts w:ascii="Times New Roman" w:hAnsi="Times New Roman" w:cs="Times New Roman"/>
          <w:i/>
          <w:iCs/>
          <w:color w:val="FF0000"/>
          <w:sz w:val="24"/>
          <w:szCs w:val="24"/>
          <w:vertAlign w:val="subscript"/>
          <w:rPrChange w:id="136" w:author="Wande Cairang" w:date="2024-08-20T14:39:00Z" w16du:dateUtc="2024-08-20T18:39:00Z">
            <w:rPr>
              <w:rFonts w:ascii="Times New Roman" w:hAnsi="Times New Roman" w:cs="Times New Roman"/>
              <w:i/>
              <w:iCs/>
              <w:sz w:val="24"/>
              <w:szCs w:val="24"/>
              <w:vertAlign w:val="subscript"/>
            </w:rPr>
          </w:rPrChange>
        </w:rPr>
        <w:t>m</w:t>
      </w:r>
      <w:r w:rsidR="005879D0" w:rsidRPr="002B3706">
        <w:rPr>
          <w:rFonts w:ascii="Times New Roman" w:hAnsi="Times New Roman" w:cs="Times New Roman"/>
          <w:i/>
          <w:iCs/>
          <w:color w:val="FF0000"/>
          <w:sz w:val="24"/>
          <w:szCs w:val="24"/>
          <w:rPrChange w:id="137" w:author="Wande Cairang" w:date="2024-08-20T14:39:00Z" w16du:dateUtc="2024-08-20T18:39:00Z">
            <w:rPr>
              <w:rFonts w:ascii="Times New Roman" w:hAnsi="Times New Roman" w:cs="Times New Roman"/>
              <w:i/>
              <w:iCs/>
              <w:sz w:val="24"/>
              <w:szCs w:val="24"/>
            </w:rPr>
          </w:rPrChange>
        </w:rPr>
        <w:t>/T</w:t>
      </w:r>
      <w:r w:rsidR="005879D0" w:rsidRPr="002B3706">
        <w:rPr>
          <w:rFonts w:ascii="Times New Roman" w:hAnsi="Times New Roman" w:cs="Times New Roman"/>
          <w:color w:val="FF0000"/>
          <w:sz w:val="24"/>
          <w:szCs w:val="24"/>
          <w:rPrChange w:id="138" w:author="Wande Cairang" w:date="2024-08-20T14:39:00Z" w16du:dateUtc="2024-08-20T18:39:00Z">
            <w:rPr>
              <w:rFonts w:ascii="Times New Roman" w:hAnsi="Times New Roman" w:cs="Times New Roman"/>
              <w:sz w:val="24"/>
              <w:szCs w:val="24"/>
            </w:rPr>
          </w:rPrChange>
        </w:rPr>
        <w:t xml:space="preserve">) of around 2, </w:t>
      </w:r>
      <w:ins w:id="139" w:author="Wande Cairang" w:date="2024-08-20T14:35:00Z" w16du:dateUtc="2024-08-20T18:35:00Z">
        <w:r w:rsidR="002B3706" w:rsidRPr="002B3706">
          <w:rPr>
            <w:rFonts w:ascii="Times New Roman" w:hAnsi="Times New Roman" w:cs="Times New Roman"/>
            <w:color w:val="FF0000"/>
            <w:sz w:val="24"/>
            <w:szCs w:val="24"/>
            <w:rPrChange w:id="140" w:author="Wande Cairang" w:date="2024-08-20T14:39:00Z" w16du:dateUtc="2024-08-20T18:39:00Z">
              <w:rPr>
                <w:rFonts w:ascii="Times New Roman" w:hAnsi="Times New Roman" w:cs="Times New Roman"/>
                <w:sz w:val="24"/>
                <w:szCs w:val="24"/>
              </w:rPr>
            </w:rPrChange>
          </w:rPr>
          <w:t xml:space="preserve">which is </w:t>
        </w:r>
      </w:ins>
      <w:r w:rsidR="005879D0" w:rsidRPr="000605FD">
        <w:rPr>
          <w:rFonts w:ascii="Times New Roman" w:hAnsi="Times New Roman" w:cs="Times New Roman"/>
          <w:color w:val="FF0000"/>
          <w:sz w:val="24"/>
          <w:szCs w:val="24"/>
          <w:highlight w:val="yellow"/>
          <w:rPrChange w:id="141" w:author="Wande Cairang [2]" w:date="2024-08-28T17:28:00Z" w16du:dateUtc="2024-08-28T21:28:00Z">
            <w:rPr>
              <w:rFonts w:ascii="Times New Roman" w:hAnsi="Times New Roman" w:cs="Times New Roman"/>
              <w:sz w:val="24"/>
              <w:szCs w:val="24"/>
            </w:rPr>
          </w:rPrChange>
        </w:rPr>
        <w:t>corresponding</w:t>
      </w:r>
      <w:r w:rsidR="005879D0" w:rsidRPr="002B3706">
        <w:rPr>
          <w:rFonts w:ascii="Times New Roman" w:hAnsi="Times New Roman" w:cs="Times New Roman"/>
          <w:color w:val="FF0000"/>
          <w:sz w:val="24"/>
          <w:szCs w:val="24"/>
          <w:rPrChange w:id="142" w:author="Wande Cairang" w:date="2024-08-20T14:39:00Z" w16du:dateUtc="2024-08-20T18:39:00Z">
            <w:rPr>
              <w:rFonts w:ascii="Times New Roman" w:hAnsi="Times New Roman" w:cs="Times New Roman"/>
              <w:sz w:val="24"/>
              <w:szCs w:val="24"/>
            </w:rPr>
          </w:rPrChange>
        </w:rPr>
        <w:t xml:space="preserve"> to 675°C for </w:t>
      </w:r>
      <w:commentRangeStart w:id="143"/>
      <w:r w:rsidR="005879D0" w:rsidRPr="002B3706">
        <w:rPr>
          <w:rFonts w:ascii="Times New Roman" w:hAnsi="Times New Roman" w:cs="Times New Roman"/>
          <w:color w:val="FF0000"/>
          <w:sz w:val="24"/>
          <w:szCs w:val="24"/>
          <w:rPrChange w:id="144" w:author="Wande Cairang" w:date="2024-08-20T14:39:00Z" w16du:dateUtc="2024-08-20T18:39:00Z">
            <w:rPr>
              <w:rFonts w:ascii="Times New Roman" w:hAnsi="Times New Roman" w:cs="Times New Roman"/>
              <w:sz w:val="24"/>
              <w:szCs w:val="24"/>
            </w:rPr>
          </w:rPrChange>
        </w:rPr>
        <w:t>SS316L</w:t>
      </w:r>
      <w:commentRangeEnd w:id="143"/>
      <w:r w:rsidR="00421530" w:rsidRPr="002B3706">
        <w:rPr>
          <w:rStyle w:val="CommentReference"/>
          <w:color w:val="FF0000"/>
          <w:rPrChange w:id="145" w:author="Wande Cairang" w:date="2024-08-20T14:39:00Z" w16du:dateUtc="2024-08-20T18:39:00Z">
            <w:rPr>
              <w:rStyle w:val="CommentReference"/>
            </w:rPr>
          </w:rPrChange>
        </w:rPr>
        <w:commentReference w:id="143"/>
      </w:r>
      <w:r w:rsidR="005879D0" w:rsidRPr="002B3706">
        <w:rPr>
          <w:rFonts w:ascii="Times New Roman" w:hAnsi="Times New Roman" w:cs="Times New Roman"/>
          <w:color w:val="FF0000"/>
          <w:sz w:val="24"/>
          <w:szCs w:val="24"/>
          <w:rPrChange w:id="146" w:author="Wande Cairang" w:date="2024-08-20T14:39:00Z" w16du:dateUtc="2024-08-20T18:39:00Z">
            <w:rPr>
              <w:rFonts w:ascii="Times New Roman" w:hAnsi="Times New Roman" w:cs="Times New Roman"/>
              <w:sz w:val="24"/>
              <w:szCs w:val="24"/>
            </w:rPr>
          </w:rPrChange>
        </w:rPr>
        <w:t>. In contrast, the bulk diffusivity at the same temperature is approximately 10</w:t>
      </w:r>
      <w:r w:rsidR="005879D0" w:rsidRPr="002B3706">
        <w:rPr>
          <w:rFonts w:ascii="Times New Roman" w:hAnsi="Times New Roman" w:cs="Times New Roman"/>
          <w:color w:val="FF0000"/>
          <w:sz w:val="24"/>
          <w:szCs w:val="24"/>
          <w:vertAlign w:val="superscript"/>
          <w:rPrChange w:id="147" w:author="Wande Cairang" w:date="2024-08-20T14:39:00Z" w16du:dateUtc="2024-08-20T18:39:00Z">
            <w:rPr>
              <w:rFonts w:ascii="Times New Roman" w:hAnsi="Times New Roman" w:cs="Times New Roman"/>
              <w:sz w:val="24"/>
              <w:szCs w:val="24"/>
              <w:vertAlign w:val="superscript"/>
            </w:rPr>
          </w:rPrChange>
        </w:rPr>
        <w:t>−25</w:t>
      </w:r>
      <w:r w:rsidR="005879D0" w:rsidRPr="002B3706">
        <w:rPr>
          <w:rFonts w:ascii="Times New Roman" w:hAnsi="Times New Roman" w:cs="Times New Roman"/>
          <w:color w:val="FF0000"/>
          <w:sz w:val="24"/>
          <w:szCs w:val="24"/>
          <w:rPrChange w:id="148" w:author="Wande Cairang" w:date="2024-08-20T14:39:00Z" w16du:dateUtc="2024-08-20T18:39:00Z">
            <w:rPr>
              <w:rFonts w:ascii="Times New Roman" w:hAnsi="Times New Roman" w:cs="Times New Roman"/>
              <w:sz w:val="24"/>
              <w:szCs w:val="24"/>
            </w:rPr>
          </w:rPrChange>
        </w:rPr>
        <w:t xml:space="preserve"> m²/s</w:t>
      </w:r>
      <w:r w:rsidR="00D9230A" w:rsidRPr="002B3706">
        <w:rPr>
          <w:rFonts w:ascii="Times New Roman" w:hAnsi="Times New Roman" w:cs="Times New Roman"/>
          <w:color w:val="FF0000"/>
          <w:sz w:val="24"/>
          <w:szCs w:val="24"/>
          <w:rPrChange w:id="149" w:author="Wande Cairang" w:date="2024-08-20T14:39:00Z" w16du:dateUtc="2024-08-20T18:39:00Z">
            <w:rPr>
              <w:rFonts w:ascii="Times New Roman" w:hAnsi="Times New Roman" w:cs="Times New Roman"/>
              <w:sz w:val="24"/>
              <w:szCs w:val="24"/>
            </w:rPr>
          </w:rPrChange>
        </w:rPr>
        <w:t xml:space="preserve"> </w:t>
      </w:r>
      <w:r w:rsidR="00D9230A" w:rsidRPr="002B3706">
        <w:rPr>
          <w:rFonts w:ascii="Times New Roman" w:hAnsi="Times New Roman" w:cs="Times New Roman"/>
          <w:color w:val="FF0000"/>
          <w:sz w:val="24"/>
          <w:szCs w:val="24"/>
          <w:rPrChange w:id="150" w:author="Wande Cairang" w:date="2024-08-20T14:39:00Z" w16du:dateUtc="2024-08-20T18:39:00Z">
            <w:rPr>
              <w:rFonts w:ascii="Times New Roman" w:hAnsi="Times New Roman" w:cs="Times New Roman"/>
              <w:sz w:val="24"/>
              <w:szCs w:val="24"/>
            </w:rPr>
          </w:rPrChange>
        </w:rPr>
        <w:fldChar w:fldCharType="begin"/>
      </w:r>
      <w:r w:rsidR="00D9230A" w:rsidRPr="002B3706">
        <w:rPr>
          <w:rFonts w:ascii="Times New Roman" w:hAnsi="Times New Roman" w:cs="Times New Roman"/>
          <w:color w:val="FF0000"/>
          <w:sz w:val="24"/>
          <w:szCs w:val="24"/>
          <w:rPrChange w:id="151" w:author="Wande Cairang" w:date="2024-08-20T14:39:00Z" w16du:dateUtc="2024-08-20T18:39:00Z">
            <w:rPr>
              <w:rFonts w:ascii="Times New Roman" w:hAnsi="Times New Roman" w:cs="Times New Roman"/>
              <w:sz w:val="24"/>
              <w:szCs w:val="24"/>
            </w:rPr>
          </w:rPrChange>
        </w:rPr>
        <w:instrText xml:space="preserve"> ADDIN EN.CITE &lt;EndNote&gt;&lt;Cite&gt;&lt;Author&gt;Balluffi&lt;/Author&gt;&lt;Year&gt;2005&lt;/Year&gt;&lt;RecNum&gt;56&lt;/RecNum&gt;&lt;DisplayText&gt;[30]&lt;/DisplayText&gt;&lt;record&gt;&lt;rec-number&gt;56&lt;/rec-number&gt;&lt;foreign-keys&gt;&lt;key app="EN" db-id="5pf99vapuzz0s4exe5b5axpiasxfdvr5fdwz" timestamp="1723493702"&gt;56&lt;/key&gt;&lt;/foreign-keys&gt;&lt;ref-type name="Book"&gt;6&lt;/ref-type&gt;&lt;contributors&gt;&lt;authors&gt;&lt;author&gt;Balluffi, Robert W&lt;/author&gt;&lt;author&gt;Allen, Samuel M&lt;/author&gt;&lt;author&gt;Carter, W Craig&lt;/author&gt;&lt;/authors&gt;&lt;/contributors&gt;&lt;titles&gt;&lt;title&gt;Kinetics of materials&lt;/title&gt;&lt;/titles&gt;&lt;dates&gt;&lt;year&gt;2005&lt;/year&gt;&lt;/dates&gt;&lt;publisher&gt;John Wiley &amp;amp; Sons&lt;/publisher&gt;&lt;isbn&gt;0471246891&lt;/isbn&gt;&lt;urls&gt;&lt;/urls&gt;&lt;/record&gt;&lt;/Cite&gt;&lt;/EndNote&gt;</w:instrText>
      </w:r>
      <w:r w:rsidR="00D9230A" w:rsidRPr="002B3706">
        <w:rPr>
          <w:rFonts w:ascii="Times New Roman" w:hAnsi="Times New Roman" w:cs="Times New Roman"/>
          <w:color w:val="FF0000"/>
          <w:sz w:val="24"/>
          <w:szCs w:val="24"/>
          <w:rPrChange w:id="152" w:author="Wande Cairang" w:date="2024-08-20T14:39:00Z" w16du:dateUtc="2024-08-20T18:39:00Z">
            <w:rPr>
              <w:rFonts w:ascii="Times New Roman" w:hAnsi="Times New Roman" w:cs="Times New Roman"/>
              <w:sz w:val="24"/>
              <w:szCs w:val="24"/>
            </w:rPr>
          </w:rPrChange>
        </w:rPr>
        <w:fldChar w:fldCharType="separate"/>
      </w:r>
      <w:r w:rsidR="00D9230A" w:rsidRPr="002B3706">
        <w:rPr>
          <w:rFonts w:ascii="Times New Roman" w:hAnsi="Times New Roman" w:cs="Times New Roman"/>
          <w:noProof/>
          <w:color w:val="FF0000"/>
          <w:sz w:val="24"/>
          <w:szCs w:val="24"/>
          <w:rPrChange w:id="153" w:author="Wande Cairang" w:date="2024-08-20T14:39:00Z" w16du:dateUtc="2024-08-20T18:39:00Z">
            <w:rPr>
              <w:rFonts w:ascii="Times New Roman" w:hAnsi="Times New Roman" w:cs="Times New Roman"/>
              <w:noProof/>
              <w:sz w:val="24"/>
              <w:szCs w:val="24"/>
            </w:rPr>
          </w:rPrChange>
        </w:rPr>
        <w:t>[30]</w:t>
      </w:r>
      <w:r w:rsidR="00D9230A" w:rsidRPr="002B3706">
        <w:rPr>
          <w:rFonts w:ascii="Times New Roman" w:hAnsi="Times New Roman" w:cs="Times New Roman"/>
          <w:color w:val="FF0000"/>
          <w:sz w:val="24"/>
          <w:szCs w:val="24"/>
          <w:rPrChange w:id="154" w:author="Wande Cairang" w:date="2024-08-20T14:39:00Z" w16du:dateUtc="2024-08-20T18:39:00Z">
            <w:rPr>
              <w:rFonts w:ascii="Times New Roman" w:hAnsi="Times New Roman" w:cs="Times New Roman"/>
              <w:sz w:val="24"/>
              <w:szCs w:val="24"/>
            </w:rPr>
          </w:rPrChange>
        </w:rPr>
        <w:fldChar w:fldCharType="end"/>
      </w:r>
      <w:r w:rsidR="005879D0" w:rsidRPr="002B3706">
        <w:rPr>
          <w:rFonts w:ascii="Times New Roman" w:hAnsi="Times New Roman" w:cs="Times New Roman"/>
          <w:color w:val="FF0000"/>
          <w:sz w:val="24"/>
          <w:szCs w:val="24"/>
          <w:rPrChange w:id="155" w:author="Wande Cairang" w:date="2024-08-20T14:39:00Z" w16du:dateUtc="2024-08-20T18:39:00Z">
            <w:rPr>
              <w:rFonts w:ascii="Times New Roman" w:hAnsi="Times New Roman" w:cs="Times New Roman"/>
              <w:sz w:val="24"/>
              <w:szCs w:val="24"/>
            </w:rPr>
          </w:rPrChange>
        </w:rPr>
        <w:t xml:space="preserve">. </w:t>
      </w:r>
      <w:r w:rsidR="005879D0" w:rsidRPr="005879D0">
        <w:rPr>
          <w:rFonts w:ascii="Times New Roman" w:hAnsi="Times New Roman" w:cs="Times New Roman"/>
          <w:sz w:val="24"/>
          <w:szCs w:val="24"/>
        </w:rPr>
        <w:t xml:space="preserve">This nearly nine orders of magnitude higher diffusivity at GBs allows for Ni depletion at the GBs at 675°C, leading to long-range ferritization along the GBs. </w:t>
      </w:r>
      <w:r w:rsidR="005879D0" w:rsidRPr="002B3706">
        <w:rPr>
          <w:rFonts w:ascii="Times New Roman" w:hAnsi="Times New Roman" w:cs="Times New Roman"/>
          <w:color w:val="FF0000"/>
          <w:sz w:val="24"/>
          <w:szCs w:val="24"/>
          <w:rPrChange w:id="156" w:author="Wande Cairang" w:date="2024-08-20T14:39:00Z" w16du:dateUtc="2024-08-20T18:39:00Z">
            <w:rPr>
              <w:rFonts w:ascii="Times New Roman" w:hAnsi="Times New Roman" w:cs="Times New Roman"/>
              <w:sz w:val="24"/>
              <w:szCs w:val="24"/>
            </w:rPr>
          </w:rPrChange>
        </w:rPr>
        <w:t xml:space="preserve">This ferritization at the GBs could render them inert to attack by liquid </w:t>
      </w:r>
      <w:del w:id="157" w:author="Wande Cairang" w:date="2024-08-20T14:36:00Z" w16du:dateUtc="2024-08-20T18:36:00Z">
        <w:r w:rsidR="005879D0" w:rsidRPr="002B3706" w:rsidDel="002B3706">
          <w:rPr>
            <w:rFonts w:ascii="Times New Roman" w:hAnsi="Times New Roman" w:cs="Times New Roman"/>
            <w:color w:val="FF0000"/>
            <w:sz w:val="24"/>
            <w:szCs w:val="24"/>
            <w:rPrChange w:id="158" w:author="Wande Cairang" w:date="2024-08-20T14:39:00Z" w16du:dateUtc="2024-08-20T18:39:00Z">
              <w:rPr>
                <w:rFonts w:ascii="Times New Roman" w:hAnsi="Times New Roman" w:cs="Times New Roman"/>
                <w:sz w:val="24"/>
                <w:szCs w:val="24"/>
              </w:rPr>
            </w:rPrChange>
          </w:rPr>
          <w:delText>lead.</w:delText>
        </w:r>
      </w:del>
      <w:ins w:id="159" w:author="Wande Cairang" w:date="2024-08-20T14:36:00Z" w16du:dateUtc="2024-08-20T18:36:00Z">
        <w:r w:rsidR="002B3706" w:rsidRPr="002B3706">
          <w:rPr>
            <w:rFonts w:ascii="Times New Roman" w:hAnsi="Times New Roman" w:cs="Times New Roman"/>
            <w:color w:val="FF0000"/>
            <w:sz w:val="24"/>
            <w:szCs w:val="24"/>
            <w:rPrChange w:id="160" w:author="Wande Cairang" w:date="2024-08-20T14:39:00Z" w16du:dateUtc="2024-08-20T18:39:00Z">
              <w:rPr>
                <w:rFonts w:ascii="Times New Roman" w:hAnsi="Times New Roman" w:cs="Times New Roman"/>
                <w:sz w:val="24"/>
                <w:szCs w:val="24"/>
              </w:rPr>
            </w:rPrChange>
          </w:rPr>
          <w:t>metal due to less Ni content</w:t>
        </w:r>
      </w:ins>
      <w:ins w:id="161" w:author="Wande Cairang" w:date="2024-08-20T14:39:00Z" w16du:dateUtc="2024-08-20T18:39:00Z">
        <w:r w:rsidR="002B3706">
          <w:rPr>
            <w:rFonts w:ascii="Times New Roman" w:hAnsi="Times New Roman" w:cs="Times New Roman" w:hint="eastAsia"/>
            <w:color w:val="FF0000"/>
            <w:sz w:val="24"/>
            <w:szCs w:val="24"/>
          </w:rPr>
          <w:t xml:space="preserve"> at GBs</w:t>
        </w:r>
      </w:ins>
      <w:ins w:id="162" w:author="Wande Cairang" w:date="2024-08-20T14:36:00Z" w16du:dateUtc="2024-08-20T18:36:00Z">
        <w:r w:rsidR="002B3706" w:rsidRPr="002B3706">
          <w:rPr>
            <w:rFonts w:ascii="Times New Roman" w:hAnsi="Times New Roman" w:cs="Times New Roman"/>
            <w:color w:val="FF0000"/>
            <w:sz w:val="24"/>
            <w:szCs w:val="24"/>
            <w:rPrChange w:id="163" w:author="Wande Cairang" w:date="2024-08-20T14:39:00Z" w16du:dateUtc="2024-08-20T18:39:00Z">
              <w:rPr>
                <w:rFonts w:ascii="Times New Roman" w:hAnsi="Times New Roman" w:cs="Times New Roman"/>
                <w:sz w:val="24"/>
                <w:szCs w:val="24"/>
              </w:rPr>
            </w:rPrChange>
          </w:rPr>
          <w:t>.</w:t>
        </w:r>
      </w:ins>
      <w:r w:rsidR="005879D0" w:rsidRPr="002B3706">
        <w:rPr>
          <w:rFonts w:ascii="Times New Roman" w:hAnsi="Times New Roman" w:cs="Times New Roman"/>
          <w:color w:val="FF0000"/>
          <w:sz w:val="24"/>
          <w:szCs w:val="24"/>
          <w:rPrChange w:id="164" w:author="Wande Cairang" w:date="2024-08-20T14:39:00Z" w16du:dateUtc="2024-08-20T18:39:00Z">
            <w:rPr>
              <w:rFonts w:ascii="Times New Roman" w:hAnsi="Times New Roman" w:cs="Times New Roman"/>
              <w:sz w:val="24"/>
              <w:szCs w:val="24"/>
            </w:rPr>
          </w:rPrChange>
        </w:rPr>
        <w:t xml:space="preserve"> </w:t>
      </w:r>
      <w:del w:id="165" w:author="Wande Cairang" w:date="2024-08-20T14:38:00Z" w16du:dateUtc="2024-08-20T18:38:00Z">
        <w:r w:rsidR="005879D0" w:rsidRPr="002B3706" w:rsidDel="002B3706">
          <w:rPr>
            <w:rFonts w:ascii="Times New Roman" w:hAnsi="Times New Roman" w:cs="Times New Roman"/>
            <w:color w:val="FF0000"/>
            <w:sz w:val="24"/>
            <w:szCs w:val="24"/>
            <w:rPrChange w:id="166" w:author="Wande Cairang" w:date="2024-08-20T14:39:00Z" w16du:dateUtc="2024-08-20T18:39:00Z">
              <w:rPr>
                <w:rFonts w:ascii="Times New Roman" w:hAnsi="Times New Roman" w:cs="Times New Roman"/>
                <w:sz w:val="24"/>
                <w:szCs w:val="24"/>
              </w:rPr>
            </w:rPrChange>
          </w:rPr>
          <w:delText>Conversely,</w:delText>
        </w:r>
      </w:del>
      <w:ins w:id="167" w:author="Wande Cairang" w:date="2024-08-20T14:38:00Z" w16du:dateUtc="2024-08-20T18:38:00Z">
        <w:r w:rsidR="002B3706" w:rsidRPr="002B3706">
          <w:rPr>
            <w:rFonts w:ascii="Times New Roman" w:hAnsi="Times New Roman" w:cs="Times New Roman"/>
            <w:color w:val="FF0000"/>
            <w:sz w:val="24"/>
            <w:szCs w:val="24"/>
            <w:rPrChange w:id="168" w:author="Wande Cairang" w:date="2024-08-20T14:39:00Z" w16du:dateUtc="2024-08-20T18:39:00Z">
              <w:rPr>
                <w:rFonts w:ascii="Times New Roman" w:hAnsi="Times New Roman" w:cs="Times New Roman"/>
                <w:sz w:val="24"/>
                <w:szCs w:val="24"/>
              </w:rPr>
            </w:rPrChange>
          </w:rPr>
          <w:t xml:space="preserve">In contrast, </w:t>
        </w:r>
      </w:ins>
      <w:r w:rsidR="005879D0" w:rsidRPr="002B3706">
        <w:rPr>
          <w:rFonts w:ascii="Times New Roman" w:hAnsi="Times New Roman" w:cs="Times New Roman"/>
          <w:color w:val="FF0000"/>
          <w:sz w:val="24"/>
          <w:szCs w:val="24"/>
          <w:rPrChange w:id="169" w:author="Wande Cairang" w:date="2024-08-20T14:39:00Z" w16du:dateUtc="2024-08-20T18:39:00Z">
            <w:rPr>
              <w:rFonts w:ascii="Times New Roman" w:hAnsi="Times New Roman" w:cs="Times New Roman"/>
              <w:sz w:val="24"/>
              <w:szCs w:val="24"/>
            </w:rPr>
          </w:rPrChange>
        </w:rPr>
        <w:t xml:space="preserve"> </w:t>
      </w:r>
      <w:del w:id="170" w:author="Wande Cairang" w:date="2024-08-20T14:38:00Z" w16du:dateUtc="2024-08-20T18:38:00Z">
        <w:r w:rsidR="005879D0" w:rsidRPr="002B3706" w:rsidDel="002B3706">
          <w:rPr>
            <w:rFonts w:ascii="Times New Roman" w:hAnsi="Times New Roman" w:cs="Times New Roman"/>
            <w:color w:val="FF0000"/>
            <w:sz w:val="24"/>
            <w:szCs w:val="24"/>
            <w:rPrChange w:id="171" w:author="Wande Cairang" w:date="2024-08-20T14:39:00Z" w16du:dateUtc="2024-08-20T18:39:00Z">
              <w:rPr>
                <w:rFonts w:ascii="Times New Roman" w:hAnsi="Times New Roman" w:cs="Times New Roman"/>
                <w:sz w:val="24"/>
                <w:szCs w:val="24"/>
              </w:rPr>
            </w:rPrChange>
          </w:rPr>
          <w:delText xml:space="preserve">since nominally perfect crystals in the bulk do </w:delText>
        </w:r>
      </w:del>
      <w:del w:id="172" w:author="Wande Cairang" w:date="2024-08-20T14:37:00Z" w16du:dateUtc="2024-08-20T18:37:00Z">
        <w:r w:rsidR="005879D0" w:rsidRPr="002B3706" w:rsidDel="002B3706">
          <w:rPr>
            <w:rFonts w:ascii="Times New Roman" w:hAnsi="Times New Roman" w:cs="Times New Roman"/>
            <w:color w:val="FF0000"/>
            <w:sz w:val="24"/>
            <w:szCs w:val="24"/>
            <w:rPrChange w:id="173" w:author="Wande Cairang" w:date="2024-08-20T14:39:00Z" w16du:dateUtc="2024-08-20T18:39:00Z">
              <w:rPr>
                <w:rFonts w:ascii="Times New Roman" w:hAnsi="Times New Roman" w:cs="Times New Roman"/>
                <w:sz w:val="24"/>
                <w:szCs w:val="24"/>
              </w:rPr>
            </w:rPrChange>
          </w:rPr>
          <w:delText>not undergo temperature-induced ferritization</w:delText>
        </w:r>
      </w:del>
      <w:del w:id="174" w:author="Wande Cairang" w:date="2024-08-20T14:38:00Z" w16du:dateUtc="2024-08-20T18:38:00Z">
        <w:r w:rsidR="005879D0" w:rsidRPr="002B3706" w:rsidDel="002B3706">
          <w:rPr>
            <w:rFonts w:ascii="Times New Roman" w:hAnsi="Times New Roman" w:cs="Times New Roman"/>
            <w:color w:val="FF0000"/>
            <w:sz w:val="24"/>
            <w:szCs w:val="24"/>
            <w:rPrChange w:id="175" w:author="Wande Cairang" w:date="2024-08-20T14:39:00Z" w16du:dateUtc="2024-08-20T18:39:00Z">
              <w:rPr>
                <w:rFonts w:ascii="Times New Roman" w:hAnsi="Times New Roman" w:cs="Times New Roman"/>
                <w:sz w:val="24"/>
                <w:szCs w:val="24"/>
              </w:rPr>
            </w:rPrChange>
          </w:rPr>
          <w:delText xml:space="preserve">, </w:delText>
        </w:r>
      </w:del>
      <w:r w:rsidR="005879D0" w:rsidRPr="002B3706">
        <w:rPr>
          <w:rFonts w:ascii="Times New Roman" w:hAnsi="Times New Roman" w:cs="Times New Roman"/>
          <w:color w:val="FF0000"/>
          <w:sz w:val="24"/>
          <w:szCs w:val="24"/>
          <w:rPrChange w:id="176" w:author="Wande Cairang" w:date="2024-08-20T14:39:00Z" w16du:dateUtc="2024-08-20T18:39:00Z">
            <w:rPr>
              <w:rFonts w:ascii="Times New Roman" w:hAnsi="Times New Roman" w:cs="Times New Roman"/>
              <w:sz w:val="24"/>
              <w:szCs w:val="24"/>
            </w:rPr>
          </w:rPrChange>
        </w:rPr>
        <w:t xml:space="preserve">liquid </w:t>
      </w:r>
      <w:del w:id="177" w:author="Wande Cairang" w:date="2024-08-20T14:37:00Z" w16du:dateUtc="2024-08-20T18:37:00Z">
        <w:r w:rsidR="005879D0" w:rsidRPr="002B3706" w:rsidDel="002B3706">
          <w:rPr>
            <w:rFonts w:ascii="Times New Roman" w:hAnsi="Times New Roman" w:cs="Times New Roman"/>
            <w:color w:val="FF0000"/>
            <w:sz w:val="24"/>
            <w:szCs w:val="24"/>
            <w:rPrChange w:id="178" w:author="Wande Cairang" w:date="2024-08-20T14:39:00Z" w16du:dateUtc="2024-08-20T18:39:00Z">
              <w:rPr>
                <w:rFonts w:ascii="Times New Roman" w:hAnsi="Times New Roman" w:cs="Times New Roman"/>
                <w:sz w:val="24"/>
                <w:szCs w:val="24"/>
              </w:rPr>
            </w:rPrChange>
          </w:rPr>
          <w:delText xml:space="preserve">lead </w:delText>
        </w:r>
      </w:del>
      <w:ins w:id="179" w:author="Wande Cairang" w:date="2024-08-20T14:37:00Z" w16du:dateUtc="2024-08-20T18:37:00Z">
        <w:r w:rsidR="002B3706" w:rsidRPr="002B3706">
          <w:rPr>
            <w:rFonts w:ascii="Times New Roman" w:hAnsi="Times New Roman" w:cs="Times New Roman"/>
            <w:color w:val="FF0000"/>
            <w:sz w:val="24"/>
            <w:szCs w:val="24"/>
            <w:rPrChange w:id="180" w:author="Wande Cairang" w:date="2024-08-20T14:39:00Z" w16du:dateUtc="2024-08-20T18:39:00Z">
              <w:rPr>
                <w:rFonts w:ascii="Times New Roman" w:hAnsi="Times New Roman" w:cs="Times New Roman"/>
                <w:sz w:val="24"/>
                <w:szCs w:val="24"/>
              </w:rPr>
            </w:rPrChange>
          </w:rPr>
          <w:t xml:space="preserve">metal </w:t>
        </w:r>
      </w:ins>
      <w:r w:rsidR="005879D0" w:rsidRPr="002B3706">
        <w:rPr>
          <w:rFonts w:ascii="Times New Roman" w:hAnsi="Times New Roman" w:cs="Times New Roman"/>
          <w:color w:val="FF0000"/>
          <w:sz w:val="24"/>
          <w:szCs w:val="24"/>
          <w:rPrChange w:id="181" w:author="Wande Cairang" w:date="2024-08-20T14:39:00Z" w16du:dateUtc="2024-08-20T18:39:00Z">
            <w:rPr>
              <w:rFonts w:ascii="Times New Roman" w:hAnsi="Times New Roman" w:cs="Times New Roman"/>
              <w:sz w:val="24"/>
              <w:szCs w:val="24"/>
            </w:rPr>
          </w:rPrChange>
        </w:rPr>
        <w:t xml:space="preserve">preferentially attacks the bulk, resulting in </w:t>
      </w:r>
      <w:proofErr w:type="spellStart"/>
      <w:r w:rsidR="005879D0" w:rsidRPr="002B3706">
        <w:rPr>
          <w:rFonts w:ascii="Times New Roman" w:hAnsi="Times New Roman" w:cs="Times New Roman"/>
          <w:color w:val="FF0000"/>
          <w:sz w:val="24"/>
          <w:szCs w:val="24"/>
          <w:rPrChange w:id="182" w:author="Wande Cairang" w:date="2024-08-20T14:39:00Z" w16du:dateUtc="2024-08-20T18:39:00Z">
            <w:rPr>
              <w:rFonts w:ascii="Times New Roman" w:hAnsi="Times New Roman" w:cs="Times New Roman"/>
              <w:sz w:val="24"/>
              <w:szCs w:val="24"/>
            </w:rPr>
          </w:rPrChange>
        </w:rPr>
        <w:t>transgranular</w:t>
      </w:r>
      <w:proofErr w:type="spellEnd"/>
      <w:r w:rsidR="005879D0" w:rsidRPr="002B3706">
        <w:rPr>
          <w:rFonts w:ascii="Times New Roman" w:hAnsi="Times New Roman" w:cs="Times New Roman"/>
          <w:color w:val="FF0000"/>
          <w:sz w:val="24"/>
          <w:szCs w:val="24"/>
          <w:rPrChange w:id="183" w:author="Wande Cairang" w:date="2024-08-20T14:39:00Z" w16du:dateUtc="2024-08-20T18:39:00Z">
            <w:rPr>
              <w:rFonts w:ascii="Times New Roman" w:hAnsi="Times New Roman" w:cs="Times New Roman"/>
              <w:sz w:val="24"/>
              <w:szCs w:val="24"/>
            </w:rPr>
          </w:rPrChange>
        </w:rPr>
        <w:t xml:space="preserve"> corrosion.</w:t>
      </w:r>
    </w:p>
    <w:p w14:paraId="71992A9F" w14:textId="1F93EC70" w:rsidR="00C858F6" w:rsidRDefault="00C858F6" w:rsidP="00AD2872">
      <w:pPr>
        <w:spacing w:line="360" w:lineRule="auto"/>
        <w:jc w:val="both"/>
        <w:rPr>
          <w:ins w:id="184" w:author="Wande Cairang [2]" w:date="2024-08-28T17:31:00Z" w16du:dateUtc="2024-08-28T21:31:00Z"/>
          <w:rFonts w:ascii="Times New Roman" w:hAnsi="Times New Roman" w:cs="Times New Roman"/>
          <w:color w:val="FF0000"/>
          <w:sz w:val="24"/>
          <w:szCs w:val="24"/>
        </w:rPr>
      </w:pPr>
      <w:ins w:id="185" w:author="Wande Cairang [2]" w:date="2024-08-28T17:39:00Z" w16du:dateUtc="2024-08-28T21:39:00Z">
        <w:r>
          <w:rPr>
            <w:rFonts w:ascii="Times New Roman" w:hAnsi="Times New Roman" w:cs="Times New Roman"/>
            <w:color w:val="FF0000"/>
            <w:sz w:val="24"/>
            <w:szCs w:val="24"/>
          </w:rPr>
          <w:t>(</w:t>
        </w:r>
      </w:ins>
      <w:ins w:id="186" w:author="Wande Cairang [2]" w:date="2024-08-28T17:40:00Z" w16du:dateUtc="2024-08-28T21:40:00Z">
        <w:r>
          <w:rPr>
            <w:rFonts w:ascii="Times New Roman" w:hAnsi="Times New Roman" w:cs="Times New Roman"/>
            <w:color w:val="FF0000"/>
            <w:sz w:val="24"/>
            <w:szCs w:val="24"/>
          </w:rPr>
          <w:t>Add</w:t>
        </w:r>
      </w:ins>
      <w:ins w:id="187" w:author="Wande Cairang [2]" w:date="2024-08-28T17:39:00Z" w16du:dateUtc="2024-08-28T21:39:00Z">
        <w:r>
          <w:rPr>
            <w:rFonts w:ascii="Times New Roman" w:hAnsi="Times New Roman" w:cs="Times New Roman"/>
            <w:color w:val="FF0000"/>
            <w:sz w:val="24"/>
            <w:szCs w:val="24"/>
          </w:rPr>
          <w:t>)</w:t>
        </w:r>
      </w:ins>
    </w:p>
    <w:p w14:paraId="1EEBBF74" w14:textId="60940505" w:rsidR="00A53C3C" w:rsidRDefault="00A53C3C" w:rsidP="00A53C3C">
      <w:pPr>
        <w:spacing w:line="360" w:lineRule="auto"/>
        <w:rPr>
          <w:ins w:id="188" w:author="Wande Cairang [2]" w:date="2024-08-28T17:35:00Z" w16du:dateUtc="2024-08-28T21:35:00Z"/>
          <w:rFonts w:ascii="Times New Roman" w:hAnsi="Times New Roman" w:cs="Times New Roman"/>
          <w:b/>
          <w:bCs/>
          <w:sz w:val="24"/>
          <w:szCs w:val="24"/>
        </w:rPr>
      </w:pPr>
      <w:ins w:id="189" w:author="Wande Cairang [2]" w:date="2024-08-28T17:35:00Z" w16du:dateUtc="2024-08-28T21:35:00Z">
        <w:r w:rsidRPr="00D13279">
          <w:rPr>
            <w:rFonts w:ascii="Times New Roman" w:hAnsi="Times New Roman" w:cs="Times New Roman"/>
            <w:b/>
            <w:bCs/>
            <w:sz w:val="24"/>
            <w:szCs w:val="24"/>
          </w:rPr>
          <w:t>4.</w:t>
        </w:r>
        <w:r>
          <w:rPr>
            <w:rFonts w:ascii="Times New Roman" w:hAnsi="Times New Roman" w:cs="Times New Roman"/>
            <w:b/>
            <w:bCs/>
            <w:sz w:val="24"/>
            <w:szCs w:val="24"/>
          </w:rPr>
          <w:t>2</w:t>
        </w:r>
        <w:r>
          <w:rPr>
            <w:rFonts w:ascii="Times New Roman" w:hAnsi="Times New Roman" w:cs="Times New Roman"/>
            <w:sz w:val="24"/>
            <w:szCs w:val="24"/>
          </w:rPr>
          <w:t xml:space="preserve"> </w:t>
        </w:r>
      </w:ins>
      <w:proofErr w:type="spellStart"/>
      <w:ins w:id="190" w:author="Wande Cairang [2]" w:date="2024-08-28T17:36:00Z" w16du:dateUtc="2024-08-28T21:36:00Z">
        <w:r>
          <w:rPr>
            <w:rFonts w:ascii="Times New Roman" w:hAnsi="Times New Roman" w:cs="Times New Roman"/>
            <w:b/>
            <w:bCs/>
            <w:sz w:val="24"/>
            <w:szCs w:val="24"/>
          </w:rPr>
          <w:t>T</w:t>
        </w:r>
      </w:ins>
      <w:ins w:id="191" w:author="Wande Cairang [2]" w:date="2024-08-28T17:35:00Z" w16du:dateUtc="2024-08-28T21:35:00Z">
        <w:r>
          <w:rPr>
            <w:rFonts w:ascii="Times New Roman" w:hAnsi="Times New Roman" w:cs="Times New Roman"/>
            <w:b/>
            <w:bCs/>
            <w:sz w:val="24"/>
            <w:szCs w:val="24"/>
          </w:rPr>
          <w:t>ransgranular</w:t>
        </w:r>
        <w:proofErr w:type="spellEnd"/>
        <w:r>
          <w:rPr>
            <w:rFonts w:ascii="Times New Roman" w:hAnsi="Times New Roman" w:cs="Times New Roman"/>
            <w:b/>
            <w:bCs/>
            <w:sz w:val="24"/>
            <w:szCs w:val="24"/>
          </w:rPr>
          <w:t xml:space="preserve"> att</w:t>
        </w:r>
      </w:ins>
      <w:ins w:id="192" w:author="Wande Cairang [2]" w:date="2024-08-28T17:36:00Z" w16du:dateUtc="2024-08-28T21:36:00Z">
        <w:r>
          <w:rPr>
            <w:rFonts w:ascii="Times New Roman" w:hAnsi="Times New Roman" w:cs="Times New Roman"/>
            <w:b/>
            <w:bCs/>
            <w:sz w:val="24"/>
            <w:szCs w:val="24"/>
          </w:rPr>
          <w:t>acking</w:t>
        </w:r>
      </w:ins>
    </w:p>
    <w:p w14:paraId="0C768A29" w14:textId="77777777" w:rsidR="006F0BBC" w:rsidRDefault="006F0BBC" w:rsidP="00AD2872">
      <w:pPr>
        <w:spacing w:line="360" w:lineRule="auto"/>
        <w:jc w:val="both"/>
        <w:rPr>
          <w:ins w:id="193" w:author="Wande Cairang [2]" w:date="2024-08-28T17:31:00Z" w16du:dateUtc="2024-08-28T21:31:00Z"/>
          <w:rFonts w:ascii="Times New Roman" w:hAnsi="Times New Roman" w:cs="Times New Roman"/>
          <w:color w:val="FF0000"/>
          <w:sz w:val="24"/>
          <w:szCs w:val="24"/>
        </w:rPr>
      </w:pPr>
    </w:p>
    <w:p w14:paraId="00709AC2" w14:textId="1E9D6884" w:rsidR="006F0BBC" w:rsidRDefault="006F0BBC" w:rsidP="00AD2872">
      <w:pPr>
        <w:spacing w:line="360" w:lineRule="auto"/>
        <w:jc w:val="both"/>
        <w:rPr>
          <w:ins w:id="194" w:author="Wande Cairang [2]" w:date="2024-08-28T17:31:00Z" w16du:dateUtc="2024-08-28T21:31:00Z"/>
          <w:rFonts w:ascii="Times New Roman" w:hAnsi="Times New Roman" w:cs="Times New Roman"/>
          <w:color w:val="FF0000"/>
          <w:sz w:val="24"/>
          <w:szCs w:val="24"/>
        </w:rPr>
      </w:pPr>
      <w:ins w:id="195" w:author="Wande Cairang [2]" w:date="2024-08-28T17:33:00Z" w16du:dateUtc="2024-08-28T21:33:00Z">
        <w:r w:rsidRPr="006F0BBC">
          <w:rPr>
            <w:rFonts w:ascii="Times New Roman" w:hAnsi="Times New Roman" w:cs="Times New Roman"/>
            <w:color w:val="FF0000"/>
            <w:sz w:val="24"/>
            <w:szCs w:val="24"/>
            <w:highlight w:val="yellow"/>
            <w:rPrChange w:id="196" w:author="Wande Cairang [2]" w:date="2024-08-28T17:33:00Z" w16du:dateUtc="2024-08-28T21:33:00Z">
              <w:rPr>
                <w:rFonts w:ascii="Times New Roman" w:hAnsi="Times New Roman" w:cs="Times New Roman"/>
                <w:color w:val="FF0000"/>
                <w:sz w:val="24"/>
                <w:szCs w:val="24"/>
              </w:rPr>
            </w:rPrChange>
          </w:rPr>
          <w:t>T</w:t>
        </w:r>
      </w:ins>
      <w:ins w:id="197" w:author="Wande Cairang [2]" w:date="2024-08-28T17:31:00Z" w16du:dateUtc="2024-08-28T21:31:00Z">
        <w:r w:rsidRPr="006F0BBC">
          <w:rPr>
            <w:rFonts w:ascii="Times New Roman" w:hAnsi="Times New Roman" w:cs="Times New Roman"/>
            <w:color w:val="FF0000"/>
            <w:sz w:val="24"/>
            <w:szCs w:val="24"/>
            <w:highlight w:val="yellow"/>
            <w:rPrChange w:id="198" w:author="Wande Cairang [2]" w:date="2024-08-28T17:33:00Z" w16du:dateUtc="2024-08-28T21:33:00Z">
              <w:rPr>
                <w:rFonts w:ascii="Times New Roman" w:hAnsi="Times New Roman" w:cs="Times New Roman"/>
                <w:color w:val="FF0000"/>
                <w:sz w:val="24"/>
                <w:szCs w:val="24"/>
              </w:rPr>
            </w:rPrChange>
          </w:rPr>
          <w:t>ransition</w:t>
        </w:r>
        <w:r>
          <w:rPr>
            <w:rFonts w:ascii="Times New Roman" w:hAnsi="Times New Roman" w:cs="Times New Roman"/>
            <w:color w:val="FF0000"/>
            <w:sz w:val="24"/>
            <w:szCs w:val="24"/>
          </w:rPr>
          <w:t xml:space="preserve"> </w:t>
        </w:r>
      </w:ins>
    </w:p>
    <w:p w14:paraId="782C4DD0" w14:textId="77777777" w:rsidR="006F0BBC" w:rsidRDefault="006F0BBC" w:rsidP="00AD2872">
      <w:pPr>
        <w:spacing w:line="360" w:lineRule="auto"/>
        <w:jc w:val="both"/>
        <w:rPr>
          <w:rFonts w:ascii="Times New Roman" w:hAnsi="Times New Roman" w:cs="Times New Roman"/>
          <w:sz w:val="24"/>
          <w:szCs w:val="24"/>
        </w:rPr>
      </w:pPr>
    </w:p>
    <w:p w14:paraId="6A68935F" w14:textId="51AE5AAE" w:rsidR="00CF4281" w:rsidRDefault="00CF4281" w:rsidP="00CF4281">
      <w:pPr>
        <w:spacing w:line="360" w:lineRule="auto"/>
        <w:jc w:val="both"/>
        <w:rPr>
          <w:rFonts w:ascii="Times New Roman" w:hAnsi="Times New Roman" w:cs="Times New Roman"/>
          <w:sz w:val="24"/>
          <w:szCs w:val="24"/>
        </w:rPr>
      </w:pPr>
      <w:commentRangeStart w:id="199"/>
      <w:commentRangeStart w:id="200"/>
      <w:r w:rsidRPr="00CF4281">
        <w:rPr>
          <w:rFonts w:ascii="Times New Roman" w:hAnsi="Times New Roman" w:cs="Times New Roman"/>
          <w:sz w:val="24"/>
          <w:szCs w:val="24"/>
        </w:rPr>
        <w:t xml:space="preserve">Given that ferritization of the </w:t>
      </w:r>
      <w:r w:rsidRPr="006F0BBC">
        <w:rPr>
          <w:rFonts w:ascii="Times New Roman" w:hAnsi="Times New Roman" w:cs="Times New Roman"/>
          <w:color w:val="FF0000"/>
          <w:sz w:val="24"/>
          <w:szCs w:val="24"/>
          <w:rPrChange w:id="201" w:author="Wande Cairang [2]" w:date="2024-08-28T17:30:00Z" w16du:dateUtc="2024-08-28T21:30:00Z">
            <w:rPr>
              <w:rFonts w:ascii="Times New Roman" w:hAnsi="Times New Roman" w:cs="Times New Roman"/>
              <w:sz w:val="24"/>
              <w:szCs w:val="24"/>
            </w:rPr>
          </w:rPrChange>
        </w:rPr>
        <w:t xml:space="preserve">local substrate </w:t>
      </w:r>
      <w:r w:rsidRPr="006F0BBC">
        <w:rPr>
          <w:rFonts w:ascii="Times New Roman" w:hAnsi="Times New Roman" w:cs="Times New Roman" w:hint="eastAsia"/>
          <w:color w:val="FF0000"/>
          <w:sz w:val="24"/>
          <w:szCs w:val="24"/>
          <w:rPrChange w:id="202" w:author="Wande Cairang [2]" w:date="2024-08-28T17:30:00Z" w16du:dateUtc="2024-08-28T21:30:00Z">
            <w:rPr>
              <w:rFonts w:ascii="Times New Roman" w:hAnsi="Times New Roman" w:cs="Times New Roman" w:hint="eastAsia"/>
              <w:sz w:val="24"/>
              <w:szCs w:val="24"/>
            </w:rPr>
          </w:rPrChange>
        </w:rPr>
        <w:t xml:space="preserve">could be </w:t>
      </w:r>
      <w:r w:rsidR="00CB46AB" w:rsidRPr="006F0BBC">
        <w:rPr>
          <w:rFonts w:ascii="Times New Roman" w:hAnsi="Times New Roman" w:cs="Times New Roman"/>
          <w:color w:val="FF0000"/>
          <w:sz w:val="24"/>
          <w:szCs w:val="24"/>
          <w:rPrChange w:id="203" w:author="Wande Cairang [2]" w:date="2024-08-28T17:30:00Z" w16du:dateUtc="2024-08-28T21:30:00Z">
            <w:rPr>
              <w:rFonts w:ascii="Times New Roman" w:hAnsi="Times New Roman" w:cs="Times New Roman"/>
              <w:sz w:val="24"/>
              <w:szCs w:val="24"/>
            </w:rPr>
          </w:rPrChange>
        </w:rPr>
        <w:t>more resistant</w:t>
      </w:r>
      <w:r w:rsidR="00CB46AB" w:rsidRPr="006F0BBC">
        <w:rPr>
          <w:rFonts w:ascii="Times New Roman" w:hAnsi="Times New Roman" w:cs="Times New Roman" w:hint="eastAsia"/>
          <w:color w:val="FF0000"/>
          <w:sz w:val="24"/>
          <w:szCs w:val="24"/>
          <w:rPrChange w:id="204" w:author="Wande Cairang [2]" w:date="2024-08-28T17:30:00Z" w16du:dateUtc="2024-08-28T21:30:00Z">
            <w:rPr>
              <w:rFonts w:ascii="Times New Roman" w:hAnsi="Times New Roman" w:cs="Times New Roman" w:hint="eastAsia"/>
              <w:sz w:val="24"/>
              <w:szCs w:val="24"/>
            </w:rPr>
          </w:rPrChange>
        </w:rPr>
        <w:t xml:space="preserve"> </w:t>
      </w:r>
      <w:r w:rsidRPr="006F0BBC">
        <w:rPr>
          <w:rFonts w:ascii="Times New Roman" w:hAnsi="Times New Roman" w:cs="Times New Roman" w:hint="eastAsia"/>
          <w:color w:val="FF0000"/>
          <w:sz w:val="24"/>
          <w:szCs w:val="24"/>
          <w:rPrChange w:id="205" w:author="Wande Cairang [2]" w:date="2024-08-28T17:30:00Z" w16du:dateUtc="2024-08-28T21:30:00Z">
            <w:rPr>
              <w:rFonts w:ascii="Times New Roman" w:hAnsi="Times New Roman" w:cs="Times New Roman" w:hint="eastAsia"/>
              <w:sz w:val="24"/>
              <w:szCs w:val="24"/>
            </w:rPr>
          </w:rPrChange>
        </w:rPr>
        <w:t>to</w:t>
      </w:r>
      <w:r w:rsidRPr="006F0BBC">
        <w:rPr>
          <w:rFonts w:ascii="Times New Roman" w:hAnsi="Times New Roman" w:cs="Times New Roman"/>
          <w:color w:val="FF0000"/>
          <w:sz w:val="24"/>
          <w:szCs w:val="24"/>
          <w:rPrChange w:id="206" w:author="Wande Cairang [2]" w:date="2024-08-28T17:30:00Z" w16du:dateUtc="2024-08-28T21:30:00Z">
            <w:rPr>
              <w:rFonts w:ascii="Times New Roman" w:hAnsi="Times New Roman" w:cs="Times New Roman"/>
              <w:sz w:val="24"/>
              <w:szCs w:val="24"/>
            </w:rPr>
          </w:rPrChange>
        </w:rPr>
        <w:t xml:space="preserve"> lead</w:t>
      </w:r>
      <w:del w:id="207" w:author="Wande Cairang" w:date="2024-08-20T14:40:00Z" w16du:dateUtc="2024-08-20T18:40:00Z">
        <w:r w:rsidRPr="00CF4281" w:rsidDel="002B3706">
          <w:rPr>
            <w:rFonts w:ascii="Times New Roman" w:hAnsi="Times New Roman" w:cs="Times New Roman"/>
            <w:sz w:val="24"/>
            <w:szCs w:val="24"/>
          </w:rPr>
          <w:delText xml:space="preserve"> corrosion</w:delText>
        </w:r>
      </w:del>
      <w:ins w:id="208" w:author="Weiyue Zhou" w:date="2024-08-14T19:15:00Z">
        <w:del w:id="209" w:author="Wande Cairang" w:date="2024-08-20T14:40:00Z" w16du:dateUtc="2024-08-20T18:40:00Z">
          <w:r w:rsidR="00CB46AB" w:rsidDel="002B3706">
            <w:rPr>
              <w:rFonts w:ascii="Times New Roman" w:hAnsi="Times New Roman" w:cs="Times New Roman"/>
              <w:sz w:val="24"/>
              <w:szCs w:val="24"/>
            </w:rPr>
            <w:delText xml:space="preserve"> due to </w:delText>
          </w:r>
        </w:del>
      </w:ins>
      <w:ins w:id="210" w:author="Weiyue Zhou" w:date="2024-08-14T19:16:00Z">
        <w:del w:id="211" w:author="Wande Cairang" w:date="2024-08-20T14:40:00Z" w16du:dateUtc="2024-08-20T18:40:00Z">
          <w:r w:rsidR="00CB46AB" w:rsidDel="002B3706">
            <w:rPr>
              <w:rFonts w:ascii="Times New Roman" w:hAnsi="Times New Roman" w:cs="Times New Roman"/>
              <w:sz w:val="24"/>
              <w:szCs w:val="24"/>
            </w:rPr>
            <w:delText>holding less nickel contents</w:delText>
          </w:r>
        </w:del>
      </w:ins>
      <w:commentRangeEnd w:id="199"/>
      <w:ins w:id="212" w:author="Weiyue Zhou" w:date="2024-08-14T19:21:00Z">
        <w:del w:id="213" w:author="Wande Cairang" w:date="2024-08-20T14:40:00Z" w16du:dateUtc="2024-08-20T18:40:00Z">
          <w:r w:rsidR="00CB46AB" w:rsidDel="002B3706">
            <w:rPr>
              <w:rStyle w:val="CommentReference"/>
            </w:rPr>
            <w:commentReference w:id="199"/>
          </w:r>
        </w:del>
      </w:ins>
      <w:commentRangeEnd w:id="200"/>
      <w:r w:rsidR="002B3706">
        <w:rPr>
          <w:rStyle w:val="CommentReference"/>
        </w:rPr>
        <w:commentReference w:id="200"/>
      </w:r>
      <w:r w:rsidRPr="00CF4281">
        <w:rPr>
          <w:rFonts w:ascii="Times New Roman" w:hAnsi="Times New Roman" w:cs="Times New Roman"/>
          <w:sz w:val="24"/>
          <w:szCs w:val="24"/>
        </w:rPr>
        <w:t xml:space="preserve">, the continuity of this ferritization plays a crucial role in preventing deeper penetration by lead. As illustrated in Fig. 14(b), the </w:t>
      </w:r>
      <w:r w:rsidRPr="006F0BBC">
        <w:rPr>
          <w:rFonts w:ascii="Times New Roman" w:hAnsi="Times New Roman" w:cs="Times New Roman" w:hint="eastAsia"/>
          <w:sz w:val="24"/>
          <w:szCs w:val="24"/>
          <w:highlight w:val="yellow"/>
          <w:rPrChange w:id="214" w:author="Wande Cairang [2]" w:date="2024-08-28T17:30:00Z" w16du:dateUtc="2024-08-28T21:30:00Z">
            <w:rPr>
              <w:rFonts w:ascii="Times New Roman" w:hAnsi="Times New Roman" w:cs="Times New Roman" w:hint="eastAsia"/>
              <w:sz w:val="24"/>
              <w:szCs w:val="24"/>
            </w:rPr>
          </w:rPrChange>
        </w:rPr>
        <w:t xml:space="preserve">Pb </w:t>
      </w:r>
      <w:r w:rsidRPr="006F0BBC">
        <w:rPr>
          <w:rFonts w:ascii="Times New Roman" w:hAnsi="Times New Roman" w:cs="Times New Roman"/>
          <w:sz w:val="24"/>
          <w:szCs w:val="24"/>
          <w:highlight w:val="yellow"/>
          <w:rPrChange w:id="215" w:author="Wande Cairang [2]" w:date="2024-08-28T17:30:00Z" w16du:dateUtc="2024-08-28T21:30:00Z">
            <w:rPr>
              <w:rFonts w:ascii="Times New Roman" w:hAnsi="Times New Roman" w:cs="Times New Roman"/>
              <w:sz w:val="24"/>
              <w:szCs w:val="24"/>
            </w:rPr>
          </w:rPrChange>
        </w:rPr>
        <w:t>region</w:t>
      </w:r>
      <w:r w:rsidRPr="00CF4281">
        <w:rPr>
          <w:rFonts w:ascii="Times New Roman" w:hAnsi="Times New Roman" w:cs="Times New Roman"/>
          <w:sz w:val="24"/>
          <w:szCs w:val="24"/>
        </w:rPr>
        <w:t xml:space="preserve"> on the left, marked by the white arrow, is enclosed by a continuous </w:t>
      </w:r>
      <w:proofErr w:type="spellStart"/>
      <w:r w:rsidRPr="00CF4281">
        <w:rPr>
          <w:rFonts w:ascii="Times New Roman" w:hAnsi="Times New Roman" w:cs="Times New Roman"/>
          <w:sz w:val="24"/>
          <w:szCs w:val="24"/>
        </w:rPr>
        <w:t>ferritized</w:t>
      </w:r>
      <w:proofErr w:type="spellEnd"/>
      <w:r w:rsidRPr="00CF4281">
        <w:rPr>
          <w:rFonts w:ascii="Times New Roman" w:hAnsi="Times New Roman" w:cs="Times New Roman"/>
          <w:sz w:val="24"/>
          <w:szCs w:val="24"/>
        </w:rPr>
        <w:t xml:space="preserve"> substrate. In contrast, the</w:t>
      </w:r>
      <w:r>
        <w:rPr>
          <w:rFonts w:ascii="Times New Roman" w:hAnsi="Times New Roman" w:cs="Times New Roman" w:hint="eastAsia"/>
          <w:sz w:val="24"/>
          <w:szCs w:val="24"/>
        </w:rPr>
        <w:t xml:space="preserve"> </w:t>
      </w:r>
      <w:r>
        <w:rPr>
          <w:rFonts w:ascii="Times New Roman" w:hAnsi="Times New Roman" w:cs="Times New Roman"/>
          <w:sz w:val="24"/>
          <w:szCs w:val="24"/>
        </w:rPr>
        <w:t>Pb</w:t>
      </w:r>
      <w:r>
        <w:rPr>
          <w:rFonts w:ascii="Times New Roman" w:hAnsi="Times New Roman" w:cs="Times New Roman" w:hint="eastAsia"/>
          <w:sz w:val="24"/>
          <w:szCs w:val="24"/>
        </w:rPr>
        <w:t xml:space="preserve"> </w:t>
      </w:r>
      <w:r w:rsidRPr="00CF4281">
        <w:rPr>
          <w:rFonts w:ascii="Times New Roman" w:hAnsi="Times New Roman" w:cs="Times New Roman"/>
          <w:sz w:val="24"/>
          <w:szCs w:val="24"/>
        </w:rPr>
        <w:t>region on the right is exposed to fresh substrate without ferritization beneath the lead, indicating a discontinuous ferritization around the right Pb region.</w:t>
      </w:r>
      <w:r>
        <w:rPr>
          <w:rFonts w:ascii="Times New Roman" w:hAnsi="Times New Roman" w:cs="Times New Roman" w:hint="eastAsia"/>
          <w:sz w:val="24"/>
          <w:szCs w:val="24"/>
        </w:rPr>
        <w:t xml:space="preserve"> This </w:t>
      </w:r>
      <w:r w:rsidRPr="00CF4281">
        <w:rPr>
          <w:rFonts w:ascii="Times New Roman" w:hAnsi="Times New Roman" w:cs="Times New Roman"/>
          <w:sz w:val="24"/>
          <w:szCs w:val="24"/>
        </w:rPr>
        <w:t xml:space="preserve">continuous ferritization between the liquid lead and the fresh substrate could act as </w:t>
      </w:r>
      <w:commentRangeStart w:id="216"/>
      <w:r w:rsidRPr="00CF4281">
        <w:rPr>
          <w:rFonts w:ascii="Times New Roman" w:hAnsi="Times New Roman" w:cs="Times New Roman"/>
          <w:sz w:val="24"/>
          <w:szCs w:val="24"/>
        </w:rPr>
        <w:t xml:space="preserve">a passivation </w:t>
      </w:r>
      <w:commentRangeEnd w:id="216"/>
      <w:r w:rsidR="00187463">
        <w:rPr>
          <w:rStyle w:val="CommentReference"/>
        </w:rPr>
        <w:commentReference w:id="216"/>
      </w:r>
      <w:r w:rsidRPr="00CF4281">
        <w:rPr>
          <w:rFonts w:ascii="Times New Roman" w:hAnsi="Times New Roman" w:cs="Times New Roman"/>
          <w:sz w:val="24"/>
          <w:szCs w:val="24"/>
        </w:rPr>
        <w:t xml:space="preserve">layer, mitigating further lead </w:t>
      </w:r>
      <w:r w:rsidR="00187463">
        <w:rPr>
          <w:rFonts w:ascii="Times New Roman" w:hAnsi="Times New Roman" w:cs="Times New Roman"/>
          <w:sz w:val="24"/>
          <w:szCs w:val="24"/>
        </w:rPr>
        <w:t>infiltration</w:t>
      </w:r>
      <w:r w:rsidR="00187463" w:rsidRPr="00CF4281">
        <w:rPr>
          <w:rFonts w:ascii="Times New Roman" w:hAnsi="Times New Roman" w:cs="Times New Roman"/>
          <w:sz w:val="24"/>
          <w:szCs w:val="24"/>
        </w:rPr>
        <w:t xml:space="preserve"> </w:t>
      </w:r>
      <w:r w:rsidRPr="00CF4281">
        <w:rPr>
          <w:rFonts w:ascii="Times New Roman" w:hAnsi="Times New Roman" w:cs="Times New Roman"/>
          <w:sz w:val="24"/>
          <w:szCs w:val="24"/>
        </w:rPr>
        <w:t xml:space="preserve">into the fresh substrate and reducing the diffusion of Ni outward into the liquid lead. </w:t>
      </w:r>
      <w:r w:rsidR="00764CFE" w:rsidRPr="00764CFE">
        <w:rPr>
          <w:rFonts w:ascii="Times New Roman" w:hAnsi="Times New Roman" w:cs="Times New Roman"/>
          <w:sz w:val="24"/>
          <w:szCs w:val="24"/>
        </w:rPr>
        <w:t>This is further supported by a larger-scale view of the sample surface post-exposure to liquid lead, as illustrated in Fig. 14(</w:t>
      </w:r>
      <w:del w:id="217" w:author="Wande Cairang" w:date="2024-08-20T14:41:00Z" w16du:dateUtc="2024-08-20T18:41:00Z">
        <w:r w:rsidR="00764CFE" w:rsidRPr="00764CFE" w:rsidDel="002B3706">
          <w:rPr>
            <w:rFonts w:ascii="Times New Roman" w:hAnsi="Times New Roman" w:cs="Times New Roman"/>
            <w:sz w:val="24"/>
            <w:szCs w:val="24"/>
          </w:rPr>
          <w:delText>g</w:delText>
        </w:r>
      </w:del>
      <w:ins w:id="218" w:author="Wande Cairang" w:date="2024-08-20T14:41:00Z" w16du:dateUtc="2024-08-20T18:41:00Z">
        <w:r w:rsidR="002B3706">
          <w:rPr>
            <w:rFonts w:ascii="Times New Roman" w:hAnsi="Times New Roman" w:cs="Times New Roman" w:hint="eastAsia"/>
            <w:sz w:val="24"/>
            <w:szCs w:val="24"/>
          </w:rPr>
          <w:t>h</w:t>
        </w:r>
      </w:ins>
      <w:r w:rsidR="00764CFE" w:rsidRPr="00764CFE">
        <w:rPr>
          <w:rFonts w:ascii="Times New Roman" w:hAnsi="Times New Roman" w:cs="Times New Roman"/>
          <w:sz w:val="24"/>
          <w:szCs w:val="24"/>
        </w:rPr>
        <w:t xml:space="preserve">). The image reveals that there is no significant lead penetration beneath the region covered by continuous ferritization, as marked by the white dashed rectangular outline. </w:t>
      </w:r>
      <w:r w:rsidR="00764CFE">
        <w:rPr>
          <w:rFonts w:ascii="Times New Roman" w:hAnsi="Times New Roman" w:cs="Times New Roman" w:hint="eastAsia"/>
          <w:sz w:val="24"/>
          <w:szCs w:val="24"/>
        </w:rPr>
        <w:t>However</w:t>
      </w:r>
      <w:r w:rsidR="00764CFE" w:rsidRPr="00764CFE">
        <w:rPr>
          <w:rFonts w:ascii="Times New Roman" w:hAnsi="Times New Roman" w:cs="Times New Roman"/>
          <w:sz w:val="24"/>
          <w:szCs w:val="24"/>
        </w:rPr>
        <w:t xml:space="preserve">, </w:t>
      </w:r>
      <w:r w:rsidR="00764CFE">
        <w:rPr>
          <w:rFonts w:ascii="Times New Roman" w:hAnsi="Times New Roman" w:cs="Times New Roman" w:hint="eastAsia"/>
          <w:sz w:val="24"/>
          <w:szCs w:val="24"/>
        </w:rPr>
        <w:t>beneath</w:t>
      </w:r>
      <w:r w:rsidR="00764CFE" w:rsidRPr="00764CFE">
        <w:rPr>
          <w:rFonts w:ascii="Times New Roman" w:hAnsi="Times New Roman" w:cs="Times New Roman"/>
          <w:sz w:val="24"/>
          <w:szCs w:val="24"/>
        </w:rPr>
        <w:t xml:space="preserve"> the areas with discontinuous ferritization, deeper lead penetration into the substrate is evident, </w:t>
      </w:r>
      <w:commentRangeStart w:id="219"/>
      <w:commentRangeStart w:id="220"/>
      <w:r w:rsidR="00764CFE" w:rsidRPr="00764CFE">
        <w:rPr>
          <w:rFonts w:ascii="Times New Roman" w:hAnsi="Times New Roman" w:cs="Times New Roman"/>
          <w:sz w:val="24"/>
          <w:szCs w:val="24"/>
        </w:rPr>
        <w:t>highlighted by the white dashed square</w:t>
      </w:r>
      <w:commentRangeEnd w:id="219"/>
      <w:r w:rsidR="0040268B">
        <w:rPr>
          <w:rStyle w:val="CommentReference"/>
        </w:rPr>
        <w:commentReference w:id="219"/>
      </w:r>
      <w:commentRangeEnd w:id="220"/>
      <w:r w:rsidR="005B6D25">
        <w:rPr>
          <w:rStyle w:val="CommentReference"/>
        </w:rPr>
        <w:commentReference w:id="220"/>
      </w:r>
      <w:ins w:id="221" w:author="Wande Cairang" w:date="2024-08-20T14:40:00Z" w16du:dateUtc="2024-08-20T18:40:00Z">
        <w:r w:rsidR="002B3706">
          <w:rPr>
            <w:rFonts w:ascii="Times New Roman" w:hAnsi="Times New Roman" w:cs="Times New Roman" w:hint="eastAsia"/>
            <w:sz w:val="24"/>
            <w:szCs w:val="24"/>
          </w:rPr>
          <w:t xml:space="preserve"> in </w:t>
        </w:r>
      </w:ins>
      <w:ins w:id="222" w:author="Wande Cairang" w:date="2024-08-20T14:41:00Z" w16du:dateUtc="2024-08-20T18:41:00Z">
        <w:r w:rsidR="002B3706">
          <w:rPr>
            <w:rFonts w:ascii="Times New Roman" w:hAnsi="Times New Roman" w:cs="Times New Roman" w:hint="eastAsia"/>
            <w:sz w:val="24"/>
            <w:szCs w:val="24"/>
          </w:rPr>
          <w:t>Fig. 14(g)</w:t>
        </w:r>
      </w:ins>
      <w:r w:rsidR="00764CFE" w:rsidRPr="00764CFE">
        <w:rPr>
          <w:rFonts w:ascii="Times New Roman" w:hAnsi="Times New Roman" w:cs="Times New Roman"/>
          <w:sz w:val="24"/>
          <w:szCs w:val="24"/>
        </w:rPr>
        <w:t>.</w:t>
      </w:r>
      <w:r w:rsidR="00764CFE">
        <w:rPr>
          <w:rFonts w:ascii="Times New Roman" w:hAnsi="Times New Roman" w:cs="Times New Roman" w:hint="eastAsia"/>
          <w:sz w:val="24"/>
          <w:szCs w:val="24"/>
        </w:rPr>
        <w:t xml:space="preserve"> </w:t>
      </w:r>
    </w:p>
    <w:p w14:paraId="166782B5" w14:textId="3C44892F" w:rsidR="00764CFE" w:rsidRDefault="00871E66" w:rsidP="00764CFE">
      <w:pPr>
        <w:spacing w:line="360" w:lineRule="auto"/>
        <w:jc w:val="center"/>
        <w:rPr>
          <w:rFonts w:ascii="Times New Roman" w:hAnsi="Times New Roman" w:cs="Times New Roman"/>
          <w:sz w:val="24"/>
          <w:szCs w:val="24"/>
        </w:rPr>
      </w:pPr>
      <w:r w:rsidRPr="00871E66">
        <w:rPr>
          <w:rFonts w:ascii="Times New Roman" w:hAnsi="Times New Roman" w:cs="Times New Roman"/>
          <w:noProof/>
          <w:sz w:val="24"/>
          <w:szCs w:val="24"/>
        </w:rPr>
        <w:lastRenderedPageBreak/>
        <w:drawing>
          <wp:inline distT="0" distB="0" distL="0" distR="0" wp14:anchorId="2C4FB3A8" wp14:editId="3DB65BFB">
            <wp:extent cx="4640742" cy="5970494"/>
            <wp:effectExtent l="0" t="0" r="7620" b="0"/>
            <wp:docPr id="1632728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8232" name="Picture 1" descr="A screenshot of a computer screen&#10;&#10;Description automatically generated"/>
                    <pic:cNvPicPr/>
                  </pic:nvPicPr>
                  <pic:blipFill>
                    <a:blip r:embed="rId25"/>
                    <a:stretch>
                      <a:fillRect/>
                    </a:stretch>
                  </pic:blipFill>
                  <pic:spPr>
                    <a:xfrm>
                      <a:off x="0" y="0"/>
                      <a:ext cx="4669133" cy="6007020"/>
                    </a:xfrm>
                    <a:prstGeom prst="rect">
                      <a:avLst/>
                    </a:prstGeom>
                  </pic:spPr>
                </pic:pic>
              </a:graphicData>
            </a:graphic>
          </wp:inline>
        </w:drawing>
      </w:r>
    </w:p>
    <w:p w14:paraId="1C0E1BEB" w14:textId="64A6C45E" w:rsidR="00764CFE" w:rsidRDefault="00764CFE" w:rsidP="00571043">
      <w:pPr>
        <w:spacing w:line="360" w:lineRule="auto"/>
        <w:jc w:val="both"/>
        <w:rPr>
          <w:rFonts w:ascii="Times New Roman" w:hAnsi="Times New Roman" w:cs="Times New Roman"/>
          <w:sz w:val="24"/>
          <w:szCs w:val="24"/>
        </w:rPr>
        <w:sectPr w:rsidR="00764CFE" w:rsidSect="00764CFE">
          <w:pgSz w:w="12240" w:h="15840"/>
          <w:pgMar w:top="1440" w:right="1440" w:bottom="1440" w:left="1440" w:header="720" w:footer="720" w:gutter="0"/>
          <w:cols w:space="720"/>
          <w:docGrid w:linePitch="360"/>
        </w:sect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Pr>
          <w:rFonts w:ascii="Times New Roman" w:hAnsi="Times New Roman" w:cs="Times New Roman"/>
          <w:b/>
          <w:bCs/>
          <w:sz w:val="20"/>
          <w:szCs w:val="20"/>
        </w:rPr>
        <w:t>1</w:t>
      </w:r>
      <w:r>
        <w:rPr>
          <w:rFonts w:ascii="Times New Roman" w:hAnsi="Times New Roman" w:cs="Times New Roman" w:hint="eastAsia"/>
          <w:b/>
          <w:bCs/>
          <w:sz w:val="20"/>
          <w:szCs w:val="20"/>
        </w:rPr>
        <w:t>4</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571043" w:rsidRPr="00571043">
        <w:rPr>
          <w:rFonts w:ascii="Times New Roman" w:hAnsi="Times New Roman" w:cs="Times New Roman"/>
          <w:sz w:val="20"/>
          <w:szCs w:val="20"/>
        </w:rPr>
        <w:t xml:space="preserve">EBSD results </w:t>
      </w:r>
      <w:proofErr w:type="gramStart"/>
      <w:r w:rsidR="00571043" w:rsidRPr="00571043">
        <w:rPr>
          <w:rFonts w:ascii="Times New Roman" w:hAnsi="Times New Roman" w:cs="Times New Roman"/>
          <w:sz w:val="20"/>
          <w:szCs w:val="20"/>
        </w:rPr>
        <w:t>showing</w:t>
      </w:r>
      <w:proofErr w:type="gramEnd"/>
      <w:r w:rsidR="00571043" w:rsidRPr="00571043">
        <w:rPr>
          <w:rFonts w:ascii="Times New Roman" w:hAnsi="Times New Roman" w:cs="Times New Roman"/>
          <w:sz w:val="20"/>
          <w:szCs w:val="20"/>
        </w:rPr>
        <w:t xml:space="preserve"> the phase mapping and crystal orientation after exposure to liquid Pb-4Bi at 675°C. (a) BSE image. (b) and (g) Phase mapping. (c) and (h) Crystal orientation. (d)-(f) EDX mapping</w:t>
      </w:r>
      <w:r w:rsidR="00571043">
        <w:rPr>
          <w:rFonts w:ascii="Times New Roman" w:hAnsi="Times New Roman" w:cs="Times New Roman" w:hint="eastAsia"/>
          <w:sz w:val="20"/>
          <w:szCs w:val="20"/>
        </w:rPr>
        <w:t>.</w:t>
      </w:r>
    </w:p>
    <w:p w14:paraId="58540E6F" w14:textId="36ADF9FA" w:rsidR="001A450D" w:rsidRDefault="00571043" w:rsidP="00AD28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Pr>
          <w:rFonts w:ascii="Times New Roman" w:hAnsi="Times New Roman" w:cs="Times New Roman" w:hint="eastAsia"/>
          <w:sz w:val="24"/>
          <w:szCs w:val="24"/>
        </w:rPr>
        <w:t xml:space="preserve">he lead attack to a bulk could be </w:t>
      </w:r>
      <w:r w:rsidR="00445892">
        <w:rPr>
          <w:rFonts w:ascii="Times New Roman" w:hAnsi="Times New Roman" w:cs="Times New Roman"/>
          <w:sz w:val="24"/>
          <w:szCs w:val="24"/>
        </w:rPr>
        <w:t>concluded</w:t>
      </w:r>
      <w:r>
        <w:rPr>
          <w:rFonts w:ascii="Times New Roman" w:hAnsi="Times New Roman" w:cs="Times New Roman" w:hint="eastAsia"/>
          <w:sz w:val="24"/>
          <w:szCs w:val="24"/>
        </w:rPr>
        <w:t xml:space="preserve"> in the schematics in Fig. 15. </w:t>
      </w:r>
      <w:r w:rsidR="00445892">
        <w:rPr>
          <w:rFonts w:ascii="Times New Roman" w:hAnsi="Times New Roman" w:cs="Times New Roman"/>
          <w:sz w:val="24"/>
          <w:szCs w:val="24"/>
        </w:rPr>
        <w:t>B</w:t>
      </w:r>
      <w:r w:rsidR="00445892">
        <w:rPr>
          <w:rFonts w:ascii="Times New Roman" w:hAnsi="Times New Roman" w:cs="Times New Roman" w:hint="eastAsia"/>
          <w:sz w:val="24"/>
          <w:szCs w:val="24"/>
        </w:rPr>
        <w:t xml:space="preserve">y </w:t>
      </w:r>
      <w:r w:rsidR="00F27037" w:rsidRPr="00F27037">
        <w:rPr>
          <w:rFonts w:ascii="Times New Roman" w:hAnsi="Times New Roman" w:cs="Times New Roman"/>
          <w:sz w:val="24"/>
          <w:szCs w:val="24"/>
        </w:rPr>
        <w:t>expos</w:t>
      </w:r>
      <w:r w:rsidR="00445892">
        <w:rPr>
          <w:rFonts w:ascii="Times New Roman" w:hAnsi="Times New Roman" w:cs="Times New Roman" w:hint="eastAsia"/>
          <w:sz w:val="24"/>
          <w:szCs w:val="24"/>
        </w:rPr>
        <w:t>ing</w:t>
      </w:r>
      <w:r w:rsidR="00F27037" w:rsidRPr="00F27037">
        <w:rPr>
          <w:rFonts w:ascii="Times New Roman" w:hAnsi="Times New Roman" w:cs="Times New Roman"/>
          <w:sz w:val="24"/>
          <w:szCs w:val="24"/>
        </w:rPr>
        <w:t xml:space="preserve"> to liquid lead at 675°C, Ni predominantly dissolves in liquid lead, </w:t>
      </w:r>
      <w:r w:rsidR="00445892">
        <w:rPr>
          <w:rFonts w:ascii="Times New Roman" w:hAnsi="Times New Roman" w:cs="Times New Roman" w:hint="eastAsia"/>
          <w:sz w:val="24"/>
          <w:szCs w:val="24"/>
        </w:rPr>
        <w:t xml:space="preserve">followed by Cr, </w:t>
      </w:r>
      <w:r w:rsidR="00F27037" w:rsidRPr="00F27037">
        <w:rPr>
          <w:rFonts w:ascii="Times New Roman" w:hAnsi="Times New Roman" w:cs="Times New Roman"/>
          <w:sz w:val="24"/>
          <w:szCs w:val="24"/>
        </w:rPr>
        <w:t>as</w:t>
      </w:r>
      <w:r w:rsidR="00F27037">
        <w:rPr>
          <w:rFonts w:ascii="Times New Roman" w:hAnsi="Times New Roman" w:cs="Times New Roman"/>
          <w:sz w:val="24"/>
          <w:szCs w:val="24"/>
        </w:rPr>
        <w:t xml:space="preserve"> shown</w:t>
      </w:r>
      <w:r w:rsidR="00F27037" w:rsidRPr="00F27037">
        <w:rPr>
          <w:rFonts w:ascii="Times New Roman" w:hAnsi="Times New Roman" w:cs="Times New Roman"/>
          <w:sz w:val="24"/>
          <w:szCs w:val="24"/>
        </w:rPr>
        <w:t xml:space="preserve"> in the STEM-EDX mapping in Fig. </w:t>
      </w:r>
      <w:r w:rsidR="00445892">
        <w:rPr>
          <w:rFonts w:ascii="Times New Roman" w:hAnsi="Times New Roman" w:cs="Times New Roman" w:hint="eastAsia"/>
          <w:sz w:val="24"/>
          <w:szCs w:val="24"/>
        </w:rPr>
        <w:t>10</w:t>
      </w:r>
      <w:r w:rsidR="00F27037" w:rsidRPr="00F27037">
        <w:rPr>
          <w:rFonts w:ascii="Times New Roman" w:hAnsi="Times New Roman" w:cs="Times New Roman"/>
          <w:sz w:val="24"/>
          <w:szCs w:val="24"/>
        </w:rPr>
        <w:t xml:space="preserve">, where Ni is </w:t>
      </w:r>
      <w:r w:rsidR="00445892">
        <w:rPr>
          <w:rFonts w:ascii="Times New Roman" w:hAnsi="Times New Roman" w:cs="Times New Roman" w:hint="eastAsia"/>
          <w:sz w:val="24"/>
          <w:szCs w:val="24"/>
        </w:rPr>
        <w:t>barely</w:t>
      </w:r>
      <w:r w:rsidR="00F27037" w:rsidRPr="00F27037">
        <w:rPr>
          <w:rFonts w:ascii="Times New Roman" w:hAnsi="Times New Roman" w:cs="Times New Roman"/>
          <w:sz w:val="24"/>
          <w:szCs w:val="24"/>
        </w:rPr>
        <w:t xml:space="preserve"> detected</w:t>
      </w:r>
      <w:r w:rsidR="00445892">
        <w:rPr>
          <w:rFonts w:ascii="Times New Roman" w:hAnsi="Times New Roman" w:cs="Times New Roman" w:hint="eastAsia"/>
          <w:sz w:val="24"/>
          <w:szCs w:val="24"/>
        </w:rPr>
        <w:t xml:space="preserve">, leading to Ni </w:t>
      </w:r>
      <w:r w:rsidR="00F27037" w:rsidRPr="00F27037">
        <w:rPr>
          <w:rFonts w:ascii="Times New Roman" w:hAnsi="Times New Roman" w:cs="Times New Roman"/>
          <w:sz w:val="24"/>
          <w:szCs w:val="24"/>
        </w:rPr>
        <w:t>depletion zone. This</w:t>
      </w:r>
      <w:r w:rsidR="00445892">
        <w:rPr>
          <w:rFonts w:ascii="Times New Roman" w:hAnsi="Times New Roman" w:cs="Times New Roman" w:hint="eastAsia"/>
          <w:sz w:val="24"/>
          <w:szCs w:val="24"/>
        </w:rPr>
        <w:t xml:space="preserve"> could be</w:t>
      </w:r>
      <w:r w:rsidR="00602F9C">
        <w:rPr>
          <w:rFonts w:ascii="Times New Roman" w:hAnsi="Times New Roman" w:cs="Times New Roman" w:hint="eastAsia"/>
          <w:sz w:val="24"/>
          <w:szCs w:val="24"/>
        </w:rPr>
        <w:t xml:space="preserve"> </w:t>
      </w:r>
      <w:r w:rsidR="00602F9C">
        <w:rPr>
          <w:rFonts w:ascii="Times New Roman" w:hAnsi="Times New Roman" w:cs="Times New Roman"/>
          <w:sz w:val="24"/>
          <w:szCs w:val="24"/>
        </w:rPr>
        <w:t>att</w:t>
      </w:r>
      <w:r w:rsidR="00602F9C">
        <w:rPr>
          <w:rFonts w:ascii="Times New Roman" w:hAnsi="Times New Roman" w:cs="Times New Roman" w:hint="eastAsia"/>
          <w:sz w:val="24"/>
          <w:szCs w:val="24"/>
        </w:rPr>
        <w:t>ributed to</w:t>
      </w:r>
      <w:r w:rsidR="00F27037" w:rsidRPr="00F27037">
        <w:rPr>
          <w:rFonts w:ascii="Times New Roman" w:hAnsi="Times New Roman" w:cs="Times New Roman"/>
          <w:sz w:val="24"/>
          <w:szCs w:val="24"/>
        </w:rPr>
        <w:t xml:space="preserve"> Ni having</w:t>
      </w:r>
      <w:r w:rsidR="00445892">
        <w:rPr>
          <w:rFonts w:ascii="Times New Roman" w:hAnsi="Times New Roman" w:cs="Times New Roman" w:hint="eastAsia"/>
          <w:sz w:val="24"/>
          <w:szCs w:val="24"/>
        </w:rPr>
        <w:t xml:space="preserve"> three </w:t>
      </w:r>
      <w:r w:rsidR="00445892">
        <w:rPr>
          <w:rFonts w:ascii="Times New Roman" w:hAnsi="Times New Roman" w:cs="Times New Roman"/>
          <w:sz w:val="24"/>
          <w:szCs w:val="24"/>
        </w:rPr>
        <w:t>orders</w:t>
      </w:r>
      <w:r w:rsidR="00445892">
        <w:rPr>
          <w:rFonts w:ascii="Times New Roman" w:hAnsi="Times New Roman" w:cs="Times New Roman" w:hint="eastAsia"/>
          <w:sz w:val="24"/>
          <w:szCs w:val="24"/>
        </w:rPr>
        <w:t xml:space="preserve"> of magnitude of</w:t>
      </w:r>
      <w:r w:rsidR="00F27037" w:rsidRPr="00F27037">
        <w:rPr>
          <w:rFonts w:ascii="Times New Roman" w:hAnsi="Times New Roman" w:cs="Times New Roman"/>
          <w:sz w:val="24"/>
          <w:szCs w:val="24"/>
        </w:rPr>
        <w:t xml:space="preserve"> solubility in liquid lead compared to Cr and Fe </w:t>
      </w:r>
      <w:r w:rsidR="00445892">
        <w:rPr>
          <w:rFonts w:ascii="Times New Roman" w:hAnsi="Times New Roman" w:cs="Times New Roman" w:hint="eastAsia"/>
          <w:sz w:val="24"/>
          <w:szCs w:val="24"/>
        </w:rPr>
        <w:t xml:space="preserve">at </w:t>
      </w:r>
      <w:r w:rsidR="00F27037" w:rsidRPr="00F27037">
        <w:rPr>
          <w:rFonts w:ascii="Times New Roman" w:hAnsi="Times New Roman" w:cs="Times New Roman"/>
          <w:sz w:val="24"/>
          <w:szCs w:val="24"/>
        </w:rPr>
        <w:t>675°C</w:t>
      </w:r>
      <w:r w:rsidR="00F27037">
        <w:rPr>
          <w:rFonts w:ascii="Times New Roman" w:hAnsi="Times New Roman" w:cs="Times New Roman"/>
          <w:sz w:val="24"/>
          <w:szCs w:val="24"/>
        </w:rPr>
        <w:t xml:space="preserve"> </w:t>
      </w:r>
      <w:r w:rsidR="00DE03DB">
        <w:rPr>
          <w:rFonts w:ascii="Times New Roman" w:hAnsi="Times New Roman" w:cs="Times New Roman"/>
          <w:sz w:val="24"/>
          <w:szCs w:val="24"/>
        </w:rPr>
        <w:fldChar w:fldCharType="begin">
          <w:fldData xml:space="preserve">PEVuZE5vdGU+PENpdGU+PEF1dGhvcj5Hb25nPC9BdXRob3I+PFllYXI+MjAyMjwvWWVhcj48UmVj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</w:fldData>
        </w:fldChar>
      </w:r>
      <w:r w:rsidR="00DE03DB">
        <w:rPr>
          <w:rFonts w:ascii="Times New Roman" w:hAnsi="Times New Roman" w:cs="Times New Roman"/>
          <w:sz w:val="24"/>
          <w:szCs w:val="24"/>
        </w:rPr>
        <w:instrText xml:space="preserve"> ADDIN EN.CITE </w:instrText>
      </w:r>
      <w:r w:rsidR="00DE03DB">
        <w:rPr>
          <w:rFonts w:ascii="Times New Roman" w:hAnsi="Times New Roman" w:cs="Times New Roman"/>
          <w:sz w:val="24"/>
          <w:szCs w:val="24"/>
        </w:rPr>
        <w:fldChar w:fldCharType="begin">
          <w:fldData xml:space="preserve">PEVuZE5vdGU+PENpdGU+PEF1dGhvcj5Hb25nPC9BdXRob3I+PFllYXI+MjAyMjwvWWVhcj48UmVj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</w:fldData>
        </w:fldChar>
      </w:r>
      <w:r w:rsidR="00DE03DB">
        <w:rPr>
          <w:rFonts w:ascii="Times New Roman" w:hAnsi="Times New Roman" w:cs="Times New Roman"/>
          <w:sz w:val="24"/>
          <w:szCs w:val="24"/>
        </w:rPr>
        <w:instrText xml:space="preserve"> ADDIN EN.CITE.DATA </w:instrText>
      </w:r>
      <w:r w:rsidR="00DE03DB">
        <w:rPr>
          <w:rFonts w:ascii="Times New Roman" w:hAnsi="Times New Roman" w:cs="Times New Roman"/>
          <w:sz w:val="24"/>
          <w:szCs w:val="24"/>
        </w:rPr>
      </w:r>
      <w:r w:rsidR="00DE03DB">
        <w:rPr>
          <w:rFonts w:ascii="Times New Roman" w:hAnsi="Times New Roman" w:cs="Times New Roman"/>
          <w:sz w:val="24"/>
          <w:szCs w:val="24"/>
        </w:rPr>
        <w:fldChar w:fldCharType="end"/>
      </w:r>
      <w:r w:rsidR="00DE03DB">
        <w:rPr>
          <w:rFonts w:ascii="Times New Roman" w:hAnsi="Times New Roman" w:cs="Times New Roman"/>
          <w:sz w:val="24"/>
          <w:szCs w:val="24"/>
        </w:rPr>
      </w:r>
      <w:r w:rsidR="00DE03DB">
        <w:rPr>
          <w:rFonts w:ascii="Times New Roman" w:hAnsi="Times New Roman" w:cs="Times New Roman"/>
          <w:sz w:val="24"/>
          <w:szCs w:val="24"/>
        </w:rPr>
        <w:fldChar w:fldCharType="separate"/>
      </w:r>
      <w:r w:rsidR="00DE03DB">
        <w:rPr>
          <w:rFonts w:ascii="Times New Roman" w:hAnsi="Times New Roman" w:cs="Times New Roman"/>
          <w:noProof/>
          <w:sz w:val="24"/>
          <w:szCs w:val="24"/>
        </w:rPr>
        <w:t>[2]</w:t>
      </w:r>
      <w:r w:rsidR="00DE03DB">
        <w:rPr>
          <w:rFonts w:ascii="Times New Roman" w:hAnsi="Times New Roman" w:cs="Times New Roman"/>
          <w:sz w:val="24"/>
          <w:szCs w:val="24"/>
        </w:rPr>
        <w:fldChar w:fldCharType="end"/>
      </w:r>
      <w:r w:rsidR="00F27037" w:rsidRPr="00F27037">
        <w:rPr>
          <w:rFonts w:ascii="Times New Roman" w:hAnsi="Times New Roman" w:cs="Times New Roman"/>
          <w:sz w:val="24"/>
          <w:szCs w:val="24"/>
        </w:rPr>
        <w:t xml:space="preserve">. </w:t>
      </w:r>
    </w:p>
    <w:p w14:paraId="5BB9C8A8" w14:textId="2E26B888" w:rsidR="00764CFE" w:rsidRDefault="00F27037" w:rsidP="0082323A">
      <w:pPr>
        <w:spacing w:line="360" w:lineRule="auto"/>
        <w:jc w:val="both"/>
        <w:rPr>
          <w:rFonts w:ascii="Times New Roman" w:hAnsi="Times New Roman" w:cs="Times New Roman"/>
          <w:sz w:val="24"/>
          <w:szCs w:val="24"/>
        </w:rPr>
      </w:pPr>
      <w:r w:rsidRPr="00F27037">
        <w:rPr>
          <w:rFonts w:ascii="Times New Roman" w:hAnsi="Times New Roman" w:cs="Times New Roman"/>
          <w:sz w:val="24"/>
          <w:szCs w:val="24"/>
        </w:rPr>
        <w:t xml:space="preserve">The </w:t>
      </w:r>
      <w:r w:rsidR="00445892">
        <w:rPr>
          <w:rFonts w:ascii="Times New Roman" w:hAnsi="Times New Roman" w:cs="Times New Roman"/>
          <w:sz w:val="24"/>
          <w:szCs w:val="24"/>
        </w:rPr>
        <w:t>agglomeration</w:t>
      </w:r>
      <w:r w:rsidR="00445892">
        <w:rPr>
          <w:rFonts w:ascii="Times New Roman" w:hAnsi="Times New Roman" w:cs="Times New Roman" w:hint="eastAsia"/>
          <w:sz w:val="24"/>
          <w:szCs w:val="24"/>
        </w:rPr>
        <w:t xml:space="preserve"> of vacancies</w:t>
      </w:r>
      <w:r w:rsidR="0082323A">
        <w:rPr>
          <w:rFonts w:ascii="Times New Roman" w:hAnsi="Times New Roman" w:cs="Times New Roman"/>
          <w:sz w:val="24"/>
          <w:szCs w:val="24"/>
        </w:rPr>
        <w:t xml:space="preserve"> </w:t>
      </w:r>
      <w:r w:rsidR="00445892">
        <w:rPr>
          <w:rFonts w:ascii="Times New Roman" w:hAnsi="Times New Roman" w:cs="Times New Roman" w:hint="eastAsia"/>
          <w:sz w:val="24"/>
          <w:szCs w:val="24"/>
        </w:rPr>
        <w:t>created by Ni dissolution likely enables</w:t>
      </w:r>
      <w:r w:rsidRPr="00F27037">
        <w:rPr>
          <w:rFonts w:ascii="Times New Roman" w:hAnsi="Times New Roman" w:cs="Times New Roman"/>
          <w:sz w:val="24"/>
          <w:szCs w:val="24"/>
        </w:rPr>
        <w:t xml:space="preserve"> the inward </w:t>
      </w:r>
      <w:r w:rsidR="00445892">
        <w:rPr>
          <w:rFonts w:ascii="Times New Roman" w:hAnsi="Times New Roman" w:cs="Times New Roman" w:hint="eastAsia"/>
          <w:sz w:val="24"/>
          <w:szCs w:val="24"/>
        </w:rPr>
        <w:t>flow</w:t>
      </w:r>
      <w:r w:rsidRPr="00F27037">
        <w:rPr>
          <w:rFonts w:ascii="Times New Roman" w:hAnsi="Times New Roman" w:cs="Times New Roman"/>
          <w:sz w:val="24"/>
          <w:szCs w:val="24"/>
        </w:rPr>
        <w:t xml:space="preserve"> of liquid lead. </w:t>
      </w:r>
      <w:ins w:id="223" w:author="Weiyue Zhou" w:date="2024-08-14T20:22:00Z">
        <w:r w:rsidR="00337284" w:rsidRPr="002B3706">
          <w:rPr>
            <w:rFonts w:ascii="Times New Roman" w:hAnsi="Times New Roman" w:cs="Times New Roman"/>
            <w:color w:val="FF0000"/>
            <w:sz w:val="24"/>
            <w:szCs w:val="24"/>
            <w:rPrChange w:id="224" w:author="Wande Cairang" w:date="2024-08-20T14:42:00Z" w16du:dateUtc="2024-08-20T18:42:00Z">
              <w:rPr>
                <w:rFonts w:ascii="Times New Roman" w:hAnsi="Times New Roman" w:cs="Times New Roman"/>
                <w:sz w:val="24"/>
                <w:szCs w:val="24"/>
              </w:rPr>
            </w:rPrChange>
          </w:rPr>
          <w:t xml:space="preserve">The exact atomic process </w:t>
        </w:r>
      </w:ins>
      <w:ins w:id="225" w:author="Weiyue Zhou" w:date="2024-08-14T20:23:00Z">
        <w:r w:rsidR="00337284" w:rsidRPr="002B3706">
          <w:rPr>
            <w:rFonts w:ascii="Times New Roman" w:hAnsi="Times New Roman" w:cs="Times New Roman"/>
            <w:color w:val="FF0000"/>
            <w:sz w:val="24"/>
            <w:szCs w:val="24"/>
            <w:rPrChange w:id="226" w:author="Wande Cairang" w:date="2024-08-20T14:42:00Z" w16du:dateUtc="2024-08-20T18:42:00Z">
              <w:rPr>
                <w:rFonts w:ascii="Times New Roman" w:hAnsi="Times New Roman" w:cs="Times New Roman"/>
                <w:sz w:val="24"/>
                <w:szCs w:val="24"/>
              </w:rPr>
            </w:rPrChange>
          </w:rPr>
          <w:t xml:space="preserve">of lead infiltration is unclear. </w:t>
        </w:r>
      </w:ins>
      <w:ins w:id="227" w:author="Weiyue Zhou" w:date="2024-08-14T20:25:00Z">
        <w:r w:rsidR="00337284" w:rsidRPr="002B3706">
          <w:rPr>
            <w:rFonts w:ascii="Times New Roman" w:hAnsi="Times New Roman" w:cs="Times New Roman"/>
            <w:color w:val="FF0000"/>
            <w:sz w:val="24"/>
            <w:szCs w:val="24"/>
            <w:rPrChange w:id="228" w:author="Wande Cairang" w:date="2024-08-20T14:42:00Z" w16du:dateUtc="2024-08-20T18:42:00Z">
              <w:rPr>
                <w:rFonts w:ascii="Times New Roman" w:hAnsi="Times New Roman" w:cs="Times New Roman"/>
                <w:sz w:val="24"/>
                <w:szCs w:val="24"/>
              </w:rPr>
            </w:rPrChange>
          </w:rPr>
          <w:t>The</w:t>
        </w:r>
      </w:ins>
      <w:ins w:id="229" w:author="Weiyue Zhou" w:date="2024-08-14T20:23:00Z">
        <w:r w:rsidR="00337284" w:rsidRPr="002B3706">
          <w:rPr>
            <w:rFonts w:ascii="Times New Roman" w:hAnsi="Times New Roman" w:cs="Times New Roman"/>
            <w:color w:val="FF0000"/>
            <w:sz w:val="24"/>
            <w:szCs w:val="24"/>
            <w:rPrChange w:id="230" w:author="Wande Cairang" w:date="2024-08-20T14:42:00Z" w16du:dateUtc="2024-08-20T18:42:00Z">
              <w:rPr>
                <w:rFonts w:ascii="Times New Roman" w:hAnsi="Times New Roman" w:cs="Times New Roman"/>
                <w:sz w:val="24"/>
                <w:szCs w:val="24"/>
              </w:rPr>
            </w:rPrChange>
          </w:rPr>
          <w:t xml:space="preserve"> </w:t>
        </w:r>
      </w:ins>
      <w:ins w:id="231" w:author="Weiyue Zhou" w:date="2024-08-14T20:24:00Z">
        <w:r w:rsidR="00337284" w:rsidRPr="002B3706">
          <w:rPr>
            <w:rFonts w:ascii="Times New Roman" w:hAnsi="Times New Roman" w:cs="Times New Roman"/>
            <w:color w:val="FF0000"/>
            <w:sz w:val="24"/>
            <w:szCs w:val="24"/>
            <w:rPrChange w:id="232" w:author="Wande Cairang" w:date="2024-08-20T14:42:00Z" w16du:dateUtc="2024-08-20T18:42:00Z">
              <w:rPr>
                <w:rFonts w:ascii="Times New Roman" w:hAnsi="Times New Roman" w:cs="Times New Roman"/>
                <w:sz w:val="24"/>
                <w:szCs w:val="24"/>
              </w:rPr>
            </w:rPrChange>
          </w:rPr>
          <w:t>channels for the lead flow are likely percolated to the surface of the foil to allow the flow of liquid lead into the bulk</w:t>
        </w:r>
      </w:ins>
      <w:ins w:id="233" w:author="Weiyue Zhou" w:date="2024-08-14T20:25:00Z">
        <w:r w:rsidR="00337284" w:rsidRPr="002B3706">
          <w:rPr>
            <w:rFonts w:ascii="Times New Roman" w:hAnsi="Times New Roman" w:cs="Times New Roman"/>
            <w:color w:val="FF0000"/>
            <w:sz w:val="24"/>
            <w:szCs w:val="24"/>
            <w:rPrChange w:id="234" w:author="Wande Cairang" w:date="2024-08-20T14:42:00Z" w16du:dateUtc="2024-08-20T18:42:00Z">
              <w:rPr>
                <w:rFonts w:ascii="Times New Roman" w:hAnsi="Times New Roman" w:cs="Times New Roman"/>
                <w:sz w:val="24"/>
                <w:szCs w:val="24"/>
              </w:rPr>
            </w:rPrChange>
          </w:rPr>
          <w:t xml:space="preserve">. This could be a similar process as previous observation of </w:t>
        </w:r>
      </w:ins>
      <w:ins w:id="235" w:author="Weiyue Zhou" w:date="2024-08-14T20:26:00Z">
        <w:r w:rsidR="00337284" w:rsidRPr="002B3706">
          <w:rPr>
            <w:rFonts w:ascii="Times New Roman" w:hAnsi="Times New Roman" w:cs="Times New Roman"/>
            <w:color w:val="FF0000"/>
            <w:sz w:val="24"/>
            <w:szCs w:val="24"/>
            <w:rPrChange w:id="236" w:author="Wande Cairang" w:date="2024-08-20T14:42:00Z" w16du:dateUtc="2024-08-20T18:42:00Z">
              <w:rPr>
                <w:rFonts w:ascii="Times New Roman" w:hAnsi="Times New Roman" w:cs="Times New Roman"/>
                <w:sz w:val="24"/>
                <w:szCs w:val="24"/>
              </w:rPr>
            </w:rPrChange>
          </w:rPr>
          <w:t xml:space="preserve">molten salt causing wormhole-like corrosion tunnels </w:t>
        </w:r>
      </w:ins>
      <w:r w:rsidR="002B3706">
        <w:rPr>
          <w:rFonts w:ascii="Times New Roman" w:hAnsi="Times New Roman" w:cs="Times New Roman"/>
          <w:color w:val="FF0000"/>
          <w:sz w:val="24"/>
          <w:szCs w:val="24"/>
        </w:rPr>
        <w:fldChar w:fldCharType="begin">
          <w:fldData xml:space="preserve">PEVuZE5vdGU+PENpdGU+PEF1dGhvcj5ZYW5nPC9BdXRob3I+PFllYXI+MjAyMzwvWWVhcj48UmVj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</w:fldData>
        </w:fldChar>
      </w:r>
      <w:r w:rsidR="002B3706">
        <w:rPr>
          <w:rFonts w:ascii="Times New Roman" w:hAnsi="Times New Roman" w:cs="Times New Roman"/>
          <w:color w:val="FF0000"/>
          <w:sz w:val="24"/>
          <w:szCs w:val="24"/>
        </w:rPr>
        <w:instrText xml:space="preserve"> ADDIN EN.CITE </w:instrText>
      </w:r>
      <w:r w:rsidR="002B3706">
        <w:rPr>
          <w:rFonts w:ascii="Times New Roman" w:hAnsi="Times New Roman" w:cs="Times New Roman"/>
          <w:color w:val="FF0000"/>
          <w:sz w:val="24"/>
          <w:szCs w:val="24"/>
        </w:rPr>
        <w:fldChar w:fldCharType="begin">
          <w:fldData xml:space="preserve">PEVuZE5vdGU+PENpdGU+PEF1dGhvcj5ZYW5nPC9BdXRob3I+PFllYXI+MjAyMzwvWWVhcj48UmVj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</w:fldData>
        </w:fldChar>
      </w:r>
      <w:r w:rsidR="002B3706">
        <w:rPr>
          <w:rFonts w:ascii="Times New Roman" w:hAnsi="Times New Roman" w:cs="Times New Roman"/>
          <w:color w:val="FF0000"/>
          <w:sz w:val="24"/>
          <w:szCs w:val="24"/>
        </w:rPr>
        <w:instrText xml:space="preserve"> ADDIN EN.CITE.DATA </w:instrText>
      </w:r>
      <w:r w:rsidR="002B3706">
        <w:rPr>
          <w:rFonts w:ascii="Times New Roman" w:hAnsi="Times New Roman" w:cs="Times New Roman"/>
          <w:color w:val="FF0000"/>
          <w:sz w:val="24"/>
          <w:szCs w:val="24"/>
        </w:rPr>
      </w:r>
      <w:r w:rsidR="002B3706">
        <w:rPr>
          <w:rFonts w:ascii="Times New Roman" w:hAnsi="Times New Roman" w:cs="Times New Roman"/>
          <w:color w:val="FF0000"/>
          <w:sz w:val="24"/>
          <w:szCs w:val="24"/>
        </w:rPr>
        <w:fldChar w:fldCharType="end"/>
      </w:r>
      <w:r w:rsidR="002B3706">
        <w:rPr>
          <w:rFonts w:ascii="Times New Roman" w:hAnsi="Times New Roman" w:cs="Times New Roman"/>
          <w:color w:val="FF0000"/>
          <w:sz w:val="24"/>
          <w:szCs w:val="24"/>
        </w:rPr>
      </w:r>
      <w:r w:rsidR="002B3706">
        <w:rPr>
          <w:rFonts w:ascii="Times New Roman" w:hAnsi="Times New Roman" w:cs="Times New Roman"/>
          <w:color w:val="FF0000"/>
          <w:sz w:val="24"/>
          <w:szCs w:val="24"/>
        </w:rPr>
        <w:fldChar w:fldCharType="separate"/>
      </w:r>
      <w:r w:rsidR="002B3706">
        <w:rPr>
          <w:rFonts w:ascii="Times New Roman" w:hAnsi="Times New Roman" w:cs="Times New Roman"/>
          <w:noProof/>
          <w:color w:val="FF0000"/>
          <w:sz w:val="24"/>
          <w:szCs w:val="24"/>
        </w:rPr>
        <w:t>[31]</w:t>
      </w:r>
      <w:r w:rsidR="002B3706">
        <w:rPr>
          <w:rFonts w:ascii="Times New Roman" w:hAnsi="Times New Roman" w:cs="Times New Roman"/>
          <w:color w:val="FF0000"/>
          <w:sz w:val="24"/>
          <w:szCs w:val="24"/>
        </w:rPr>
        <w:fldChar w:fldCharType="end"/>
      </w:r>
      <w:ins w:id="237" w:author="Wande Cairang" w:date="2024-08-20T14:43:00Z" w16du:dateUtc="2024-08-20T18:43:00Z">
        <w:r w:rsidR="002B3706" w:rsidRPr="002B3706" w:rsidDel="002B3706">
          <w:rPr>
            <w:rFonts w:ascii="Times New Roman" w:hAnsi="Times New Roman" w:cs="Times New Roman"/>
            <w:color w:val="FF0000"/>
            <w:sz w:val="24"/>
            <w:szCs w:val="24"/>
          </w:rPr>
          <w:t xml:space="preserve"> </w:t>
        </w:r>
      </w:ins>
      <w:ins w:id="238" w:author="Weiyue Zhou" w:date="2024-08-14T20:26:00Z">
        <w:del w:id="239" w:author="Wande Cairang" w:date="2024-08-20T14:43:00Z" w16du:dateUtc="2024-08-20T18:43:00Z">
          <w:r w:rsidR="00337284" w:rsidRPr="002B3706" w:rsidDel="002B3706">
            <w:rPr>
              <w:rFonts w:ascii="Times New Roman" w:hAnsi="Times New Roman" w:cs="Times New Roman"/>
              <w:color w:val="FF0000"/>
              <w:sz w:val="24"/>
              <w:szCs w:val="24"/>
              <w:rPrChange w:id="240" w:author="Wande Cairang" w:date="2024-08-20T14:42:00Z" w16du:dateUtc="2024-08-20T18:42:00Z">
                <w:rPr>
                  <w:rFonts w:ascii="Times New Roman" w:hAnsi="Times New Roman" w:cs="Times New Roman"/>
                  <w:sz w:val="24"/>
                  <w:szCs w:val="24"/>
                </w:rPr>
              </w:rPrChange>
            </w:rPr>
            <w:delText>[cite 1D wormhole paper]</w:delText>
          </w:r>
        </w:del>
        <w:r w:rsidR="00337284" w:rsidRPr="002B3706">
          <w:rPr>
            <w:rFonts w:ascii="Times New Roman" w:hAnsi="Times New Roman" w:cs="Times New Roman"/>
            <w:color w:val="FF0000"/>
            <w:sz w:val="24"/>
            <w:szCs w:val="24"/>
            <w:rPrChange w:id="241" w:author="Wande Cairang" w:date="2024-08-20T14:42:00Z" w16du:dateUtc="2024-08-20T18:42:00Z">
              <w:rPr>
                <w:rFonts w:ascii="Times New Roman" w:hAnsi="Times New Roman" w:cs="Times New Roman"/>
                <w:sz w:val="24"/>
                <w:szCs w:val="24"/>
              </w:rPr>
            </w:rPrChange>
          </w:rPr>
          <w:t xml:space="preserve">. </w:t>
        </w:r>
        <w:r w:rsidR="00337284" w:rsidRPr="002B3706">
          <w:rPr>
            <w:rFonts w:ascii="Times New Roman" w:hAnsi="Times New Roman" w:cs="Times New Roman"/>
            <w:color w:val="FF0000"/>
            <w:sz w:val="24"/>
            <w:szCs w:val="24"/>
            <w:rPrChange w:id="242" w:author="Wande Cairang" w:date="2024-08-20T14:44:00Z" w16du:dateUtc="2024-08-20T18:44:00Z">
              <w:rPr>
                <w:rFonts w:ascii="Times New Roman" w:hAnsi="Times New Roman" w:cs="Times New Roman"/>
                <w:sz w:val="24"/>
                <w:szCs w:val="24"/>
              </w:rPr>
            </w:rPrChange>
          </w:rPr>
          <w:t>However, the possibility of lead infiltration as single</w:t>
        </w:r>
      </w:ins>
      <w:ins w:id="243" w:author="Weiyue Zhou" w:date="2024-08-14T20:27:00Z">
        <w:r w:rsidR="00337284" w:rsidRPr="002B3706">
          <w:rPr>
            <w:rFonts w:ascii="Times New Roman" w:hAnsi="Times New Roman" w:cs="Times New Roman"/>
            <w:color w:val="FF0000"/>
            <w:sz w:val="24"/>
            <w:szCs w:val="24"/>
            <w:rPrChange w:id="244" w:author="Wande Cairang" w:date="2024-08-20T14:44:00Z" w16du:dateUtc="2024-08-20T18:44:00Z">
              <w:rPr>
                <w:rFonts w:ascii="Times New Roman" w:hAnsi="Times New Roman" w:cs="Times New Roman"/>
                <w:sz w:val="24"/>
                <w:szCs w:val="24"/>
              </w:rPr>
            </w:rPrChange>
          </w:rPr>
          <w:t xml:space="preserve">/multiple atomic </w:t>
        </w:r>
      </w:ins>
      <w:ins w:id="245" w:author="Weiyue Zhou" w:date="2024-08-14T20:29:00Z">
        <w:r w:rsidR="00337284" w:rsidRPr="002B3706">
          <w:rPr>
            <w:rFonts w:ascii="Times New Roman" w:hAnsi="Times New Roman" w:cs="Times New Roman"/>
            <w:color w:val="FF0000"/>
            <w:sz w:val="24"/>
            <w:szCs w:val="24"/>
            <w:rPrChange w:id="246" w:author="Wande Cairang" w:date="2024-08-20T14:44:00Z" w16du:dateUtc="2024-08-20T18:44:00Z">
              <w:rPr>
                <w:rFonts w:ascii="Times New Roman" w:hAnsi="Times New Roman" w:cs="Times New Roman"/>
                <w:sz w:val="24"/>
                <w:szCs w:val="24"/>
              </w:rPr>
            </w:rPrChange>
          </w:rPr>
          <w:t>layers</w:t>
        </w:r>
      </w:ins>
      <w:ins w:id="247" w:author="Weiyue Zhou" w:date="2024-08-14T20:27:00Z">
        <w:r w:rsidR="00337284" w:rsidRPr="002B3706">
          <w:rPr>
            <w:rFonts w:ascii="Times New Roman" w:hAnsi="Times New Roman" w:cs="Times New Roman"/>
            <w:color w:val="FF0000"/>
            <w:sz w:val="24"/>
            <w:szCs w:val="24"/>
            <w:rPrChange w:id="248" w:author="Wande Cairang" w:date="2024-08-20T14:44:00Z" w16du:dateUtc="2024-08-20T18:44:00Z">
              <w:rPr>
                <w:rFonts w:ascii="Times New Roman" w:hAnsi="Times New Roman" w:cs="Times New Roman"/>
                <w:sz w:val="24"/>
                <w:szCs w:val="24"/>
              </w:rPr>
            </w:rPrChange>
          </w:rPr>
          <w:t xml:space="preserve"> along the phase boundary</w:t>
        </w:r>
      </w:ins>
      <w:ins w:id="249" w:author="Weiyue Zhou" w:date="2024-08-14T20:29:00Z">
        <w:r w:rsidR="00337284" w:rsidRPr="002B3706">
          <w:rPr>
            <w:rFonts w:ascii="Times New Roman" w:hAnsi="Times New Roman" w:cs="Times New Roman"/>
            <w:color w:val="FF0000"/>
            <w:sz w:val="24"/>
            <w:szCs w:val="24"/>
            <w:rPrChange w:id="250" w:author="Wande Cairang" w:date="2024-08-20T14:44:00Z" w16du:dateUtc="2024-08-20T18:44:00Z">
              <w:rPr>
                <w:rFonts w:ascii="Times New Roman" w:hAnsi="Times New Roman" w:cs="Times New Roman"/>
                <w:sz w:val="24"/>
                <w:szCs w:val="24"/>
              </w:rPr>
            </w:rPrChange>
          </w:rPr>
          <w:t xml:space="preserve"> as the initiation of the lead penetration</w:t>
        </w:r>
      </w:ins>
      <w:ins w:id="251" w:author="Weiyue Zhou" w:date="2024-08-14T20:27:00Z">
        <w:r w:rsidR="00337284" w:rsidRPr="002B3706">
          <w:rPr>
            <w:rFonts w:ascii="Times New Roman" w:hAnsi="Times New Roman" w:cs="Times New Roman"/>
            <w:color w:val="FF0000"/>
            <w:sz w:val="24"/>
            <w:szCs w:val="24"/>
            <w:rPrChange w:id="252" w:author="Wande Cairang" w:date="2024-08-20T14:44:00Z" w16du:dateUtc="2024-08-20T18:44:00Z">
              <w:rPr>
                <w:rFonts w:ascii="Times New Roman" w:hAnsi="Times New Roman" w:cs="Times New Roman"/>
                <w:sz w:val="24"/>
                <w:szCs w:val="24"/>
              </w:rPr>
            </w:rPrChange>
          </w:rPr>
          <w:t xml:space="preserve"> is not ruled out. Previous observation was made in liquid bismuth infiltration of the GBs </w:t>
        </w:r>
      </w:ins>
      <w:r w:rsidR="002B3706" w:rsidRPr="002B3706">
        <w:rPr>
          <w:rFonts w:ascii="Times New Roman" w:hAnsi="Times New Roman" w:cs="Times New Roman"/>
          <w:color w:val="FF0000"/>
          <w:sz w:val="24"/>
          <w:szCs w:val="24"/>
          <w:rPrChange w:id="253" w:author="Wande Cairang" w:date="2024-08-20T14:44:00Z" w16du:dateUtc="2024-08-20T18:44:00Z">
            <w:rPr>
              <w:rFonts w:ascii="Times New Roman" w:hAnsi="Times New Roman" w:cs="Times New Roman"/>
              <w:sz w:val="24"/>
              <w:szCs w:val="24"/>
            </w:rPr>
          </w:rPrChange>
        </w:rPr>
        <w:fldChar w:fldCharType="begin"/>
      </w:r>
      <w:r w:rsidR="002B3706" w:rsidRPr="002B3706">
        <w:rPr>
          <w:rFonts w:ascii="Times New Roman" w:hAnsi="Times New Roman" w:cs="Times New Roman"/>
          <w:color w:val="FF0000"/>
          <w:sz w:val="24"/>
          <w:szCs w:val="24"/>
          <w:rPrChange w:id="254" w:author="Wande Cairang" w:date="2024-08-20T14:44:00Z" w16du:dateUtc="2024-08-20T18:44:00Z">
            <w:rPr>
              <w:rFonts w:ascii="Times New Roman" w:hAnsi="Times New Roman" w:cs="Times New Roman"/>
              <w:sz w:val="24"/>
              <w:szCs w:val="24"/>
            </w:rPr>
          </w:rPrChange>
        </w:rPr>
        <w:instrText xml:space="preserve"> ADDIN EN.CITE &lt;EndNote&gt;&lt;Cite&gt;&lt;Author&gt;Luo&lt;/Author&gt;&lt;Year&gt;2011&lt;/Year&gt;&lt;RecNum&gt;73&lt;/RecNum&gt;&lt;DisplayText&gt;[32]&lt;/DisplayText&gt;&lt;record&gt;&lt;rec-number&gt;73&lt;/rec-number&gt;&lt;foreign-keys&gt;&lt;key app="EN" db-id="5pf99vapuzz0s4exe5b5axpiasxfdvr5fdwz" timestamp="1724179399"&gt;73&lt;/key&gt;&lt;/foreign-keys&gt;&lt;ref-type name="Journal Article"&gt;17&lt;/ref-type&gt;&lt;contributors&gt;&lt;authors&gt;&lt;author&gt;Luo, J.&lt;/author&gt;&lt;author&gt;Cheng, H. K.&lt;/author&gt;&lt;author&gt;Asl, K. M.&lt;/author&gt;&lt;author&gt;Kiely, C. J.&lt;/author&gt;&lt;author&gt;Harmer, M. P.&lt;/author&gt;&lt;/authors&gt;&lt;/contributors&gt;&lt;auth-address&gt;Clemson Univ, Sch Mat Sci &amp;amp; Engn, Ctr Opt Mat Sci &amp;amp; Engn Technol, Clemson, SC 29634 USA&amp;#xD;Lehigh Univ, Dept Mat Sci &amp;amp; Engn, Ctr Adv Mat &amp;amp; Nanotechnol, Bethlehem, PA 18015 USA&lt;/auth-address&gt;&lt;titles&gt;&lt;title&gt;The Role of a Bilayer Interfacial Phase on Liquid Metal Embrittlement&lt;/title&gt;&lt;secondary-title&gt;Science&lt;/secondary-title&gt;&lt;alt-title&gt;Science&lt;/alt-title&gt;&lt;/titles&gt;&lt;periodical&gt;&lt;full-title&gt;Science&lt;/full-title&gt;&lt;abbr-1&gt;Science&lt;/abbr-1&gt;&lt;/periodical&gt;&lt;alt-periodical&gt;&lt;full-title&gt;Science&lt;/full-title&gt;&lt;abbr-1&gt;Science&lt;/abbr-1&gt;&lt;/alt-periodical&gt;&lt;pages&gt;1730-1733&lt;/pages&gt;&lt;volume&gt;333&lt;/volume&gt;&lt;number&gt;6050&lt;/number&gt;&lt;keywords&gt;&lt;keyword&gt;grain-boundary segregation&lt;/keyword&gt;&lt;keyword&gt;intergranular penetration&lt;/keyword&gt;&lt;keyword&gt;temperature-dependence&lt;/keyword&gt;&lt;keyword&gt;bismuth&lt;/keyword&gt;&lt;keyword&gt;copper&lt;/keyword&gt;&lt;keyword&gt;films&lt;/keyword&gt;&lt;keyword&gt;nickel&lt;/keyword&gt;&lt;keyword&gt;polycrystals&lt;/keyword&gt;&lt;keyword&gt;thickness&lt;/keyword&gt;&lt;keyword&gt;bi&lt;/keyword&gt;&lt;/keywords&gt;&lt;dates&gt;&lt;year&gt;2011&lt;/year&gt;&lt;pub-dates&gt;&lt;date&gt;Sep 23&lt;/date&gt;&lt;/pub-dates&gt;&lt;/dates&gt;&lt;isbn&gt;0036-8075&lt;/isbn&gt;&lt;accession-num&gt;WOS:000295121500037&lt;/accession-num&gt;&lt;urls&gt;&lt;related-urls&gt;&lt;url&gt;&amp;lt;Go to ISI&amp;gt;://WOS:000295121500037&lt;/url&gt;&lt;/related-urls&gt;&lt;/urls&gt;&lt;electronic-resource-num&gt;10.1126/science.1208774&lt;/electronic-resource-num&gt;&lt;language&gt;English&lt;/language&gt;&lt;/record&gt;&lt;/Cite&gt;&lt;/EndNote&gt;</w:instrText>
      </w:r>
      <w:r w:rsidR="002B3706" w:rsidRPr="002B3706">
        <w:rPr>
          <w:rFonts w:ascii="Times New Roman" w:hAnsi="Times New Roman" w:cs="Times New Roman"/>
          <w:color w:val="FF0000"/>
          <w:sz w:val="24"/>
          <w:szCs w:val="24"/>
          <w:rPrChange w:id="255" w:author="Wande Cairang" w:date="2024-08-20T14:44:00Z" w16du:dateUtc="2024-08-20T18:44:00Z">
            <w:rPr>
              <w:rFonts w:ascii="Times New Roman" w:hAnsi="Times New Roman" w:cs="Times New Roman"/>
              <w:sz w:val="24"/>
              <w:szCs w:val="24"/>
            </w:rPr>
          </w:rPrChange>
        </w:rPr>
        <w:fldChar w:fldCharType="separate"/>
      </w:r>
      <w:r w:rsidR="002B3706" w:rsidRPr="002B3706">
        <w:rPr>
          <w:rFonts w:ascii="Times New Roman" w:hAnsi="Times New Roman" w:cs="Times New Roman"/>
          <w:noProof/>
          <w:color w:val="FF0000"/>
          <w:sz w:val="24"/>
          <w:szCs w:val="24"/>
          <w:rPrChange w:id="256" w:author="Wande Cairang" w:date="2024-08-20T14:44:00Z" w16du:dateUtc="2024-08-20T18:44:00Z">
            <w:rPr>
              <w:rFonts w:ascii="Times New Roman" w:hAnsi="Times New Roman" w:cs="Times New Roman"/>
              <w:noProof/>
              <w:sz w:val="24"/>
              <w:szCs w:val="24"/>
            </w:rPr>
          </w:rPrChange>
        </w:rPr>
        <w:t>[32]</w:t>
      </w:r>
      <w:r w:rsidR="002B3706" w:rsidRPr="002B3706">
        <w:rPr>
          <w:rFonts w:ascii="Times New Roman" w:hAnsi="Times New Roman" w:cs="Times New Roman"/>
          <w:color w:val="FF0000"/>
          <w:sz w:val="24"/>
          <w:szCs w:val="24"/>
          <w:rPrChange w:id="257" w:author="Wande Cairang" w:date="2024-08-20T14:44:00Z" w16du:dateUtc="2024-08-20T18:44:00Z">
            <w:rPr>
              <w:rFonts w:ascii="Times New Roman" w:hAnsi="Times New Roman" w:cs="Times New Roman"/>
              <w:sz w:val="24"/>
              <w:szCs w:val="24"/>
            </w:rPr>
          </w:rPrChange>
        </w:rPr>
        <w:fldChar w:fldCharType="end"/>
      </w:r>
      <w:ins w:id="258" w:author="Wande Cairang" w:date="2024-08-20T14:43:00Z" w16du:dateUtc="2024-08-20T18:43:00Z">
        <w:r w:rsidR="002B3706" w:rsidRPr="002B3706" w:rsidDel="002B3706">
          <w:rPr>
            <w:rFonts w:ascii="Times New Roman" w:hAnsi="Times New Roman" w:cs="Times New Roman"/>
            <w:sz w:val="24"/>
            <w:szCs w:val="24"/>
          </w:rPr>
          <w:t xml:space="preserve"> </w:t>
        </w:r>
      </w:ins>
      <w:commentRangeStart w:id="259"/>
      <w:ins w:id="260" w:author="Weiyue Zhou" w:date="2024-08-14T20:27:00Z">
        <w:del w:id="261" w:author="Wande Cairang" w:date="2024-08-20T14:43:00Z" w16du:dateUtc="2024-08-20T18:43:00Z">
          <w:r w:rsidR="00337284" w:rsidDel="002B3706">
            <w:rPr>
              <w:rFonts w:ascii="Times New Roman" w:hAnsi="Times New Roman" w:cs="Times New Roman"/>
              <w:sz w:val="24"/>
              <w:szCs w:val="24"/>
            </w:rPr>
            <w:delText xml:space="preserve">[cite </w:delText>
          </w:r>
        </w:del>
      </w:ins>
      <w:ins w:id="262" w:author="Weiyue Zhou" w:date="2024-08-14T20:28:00Z">
        <w:del w:id="263" w:author="Wande Cairang" w:date="2024-08-20T14:43:00Z" w16du:dateUtc="2024-08-20T18:43:00Z">
          <w:r w:rsidR="00337284" w:rsidDel="002B3706">
            <w:rPr>
              <w:rFonts w:ascii="Times New Roman" w:hAnsi="Times New Roman" w:cs="Times New Roman"/>
              <w:sz w:val="24"/>
              <w:szCs w:val="24"/>
            </w:rPr>
            <w:delText>Jian Luo’s paper</w:delText>
          </w:r>
        </w:del>
        <w:r w:rsidR="00337284">
          <w:rPr>
            <w:rFonts w:ascii="Times New Roman" w:hAnsi="Times New Roman" w:cs="Times New Roman"/>
            <w:sz w:val="24"/>
            <w:szCs w:val="24"/>
          </w:rPr>
          <w:t>]</w:t>
        </w:r>
        <w:commentRangeEnd w:id="259"/>
        <w:r w:rsidR="00337284">
          <w:rPr>
            <w:rStyle w:val="CommentReference"/>
          </w:rPr>
          <w:commentReference w:id="259"/>
        </w:r>
      </w:ins>
      <w:ins w:id="264" w:author="Weiyue Zhou" w:date="2024-08-14T20:33:00Z">
        <w:r w:rsidR="00732E5D">
          <w:rPr>
            <w:rFonts w:ascii="Times New Roman" w:hAnsi="Times New Roman" w:cs="Times New Roman"/>
            <w:sz w:val="24"/>
            <w:szCs w:val="24"/>
          </w:rPr>
          <w:t xml:space="preserve">. </w:t>
        </w:r>
      </w:ins>
      <w:r w:rsidRPr="00F27037">
        <w:rPr>
          <w:rFonts w:ascii="Times New Roman" w:hAnsi="Times New Roman" w:cs="Times New Roman"/>
          <w:sz w:val="24"/>
          <w:szCs w:val="24"/>
        </w:rPr>
        <w:t xml:space="preserve">This opposite-direction </w:t>
      </w:r>
      <w:commentRangeStart w:id="265"/>
      <w:commentRangeStart w:id="266"/>
      <w:r w:rsidR="00732E5D">
        <w:rPr>
          <w:rFonts w:ascii="Times New Roman" w:hAnsi="Times New Roman" w:cs="Times New Roman"/>
          <w:sz w:val="24"/>
          <w:szCs w:val="24"/>
        </w:rPr>
        <w:t>transport</w:t>
      </w:r>
      <w:r w:rsidR="00732E5D" w:rsidRPr="00F27037">
        <w:rPr>
          <w:rFonts w:ascii="Times New Roman" w:hAnsi="Times New Roman" w:cs="Times New Roman"/>
          <w:sz w:val="24"/>
          <w:szCs w:val="24"/>
        </w:rPr>
        <w:t xml:space="preserve"> </w:t>
      </w:r>
      <w:commentRangeEnd w:id="265"/>
      <w:r w:rsidR="00732E5D">
        <w:rPr>
          <w:rStyle w:val="CommentReference"/>
        </w:rPr>
        <w:commentReference w:id="265"/>
      </w:r>
      <w:commentRangeEnd w:id="266"/>
      <w:r w:rsidR="00936E45">
        <w:rPr>
          <w:rStyle w:val="CommentReference"/>
        </w:rPr>
        <w:commentReference w:id="266"/>
      </w:r>
      <w:r w:rsidRPr="00F27037">
        <w:rPr>
          <w:rFonts w:ascii="Times New Roman" w:hAnsi="Times New Roman" w:cs="Times New Roman"/>
          <w:sz w:val="24"/>
          <w:szCs w:val="24"/>
        </w:rPr>
        <w:t>is schematically illustrated in Fig. 1</w:t>
      </w:r>
      <w:r w:rsidR="0082323A">
        <w:rPr>
          <w:rFonts w:ascii="Times New Roman" w:hAnsi="Times New Roman" w:cs="Times New Roman"/>
          <w:sz w:val="24"/>
          <w:szCs w:val="24"/>
        </w:rPr>
        <w:t>5</w:t>
      </w:r>
      <w:r w:rsidRPr="00F27037">
        <w:rPr>
          <w:rFonts w:ascii="Times New Roman" w:hAnsi="Times New Roman" w:cs="Times New Roman"/>
          <w:sz w:val="24"/>
          <w:szCs w:val="24"/>
        </w:rPr>
        <w:t>(a), where the purple arrows denote the outward Ni-dominated elements diffusion, while the orange arrows represent the inward migration of liquid lead.</w:t>
      </w:r>
      <w:r w:rsidR="00D1468F">
        <w:rPr>
          <w:rFonts w:ascii="Times New Roman" w:hAnsi="Times New Roman" w:cs="Times New Roman"/>
          <w:sz w:val="24"/>
          <w:szCs w:val="24"/>
        </w:rPr>
        <w:t xml:space="preserve"> </w:t>
      </w:r>
      <w:r w:rsidR="00D77E6A" w:rsidRPr="00D77E6A">
        <w:rPr>
          <w:rFonts w:ascii="Times New Roman" w:hAnsi="Times New Roman" w:cs="Times New Roman"/>
          <w:sz w:val="24"/>
          <w:szCs w:val="24"/>
        </w:rPr>
        <w:t xml:space="preserve">The leaching of Ni </w:t>
      </w:r>
      <w:r w:rsidR="00D77E6A">
        <w:rPr>
          <w:rFonts w:ascii="Times New Roman" w:hAnsi="Times New Roman" w:cs="Times New Roman"/>
          <w:sz w:val="24"/>
          <w:szCs w:val="24"/>
        </w:rPr>
        <w:t>could</w:t>
      </w:r>
      <w:r w:rsidR="00D77E6A" w:rsidRPr="00D77E6A">
        <w:rPr>
          <w:rFonts w:ascii="Times New Roman" w:hAnsi="Times New Roman" w:cs="Times New Roman"/>
          <w:sz w:val="24"/>
          <w:szCs w:val="24"/>
        </w:rPr>
        <w:t xml:space="preserve"> induce a phase transformation</w:t>
      </w:r>
      <w:r w:rsidR="0082323A">
        <w:rPr>
          <w:rFonts w:ascii="Times New Roman" w:hAnsi="Times New Roman" w:cs="Times New Roman"/>
          <w:sz w:val="24"/>
          <w:szCs w:val="24"/>
        </w:rPr>
        <w:t xml:space="preserve"> (ferritization)</w:t>
      </w:r>
      <w:r w:rsidR="00D77E6A" w:rsidRPr="00D77E6A">
        <w:rPr>
          <w:rFonts w:ascii="Times New Roman" w:hAnsi="Times New Roman" w:cs="Times New Roman"/>
          <w:sz w:val="24"/>
          <w:szCs w:val="24"/>
        </w:rPr>
        <w:t xml:space="preserve"> in </w:t>
      </w:r>
      <w:r w:rsidR="0082323A">
        <w:rPr>
          <w:rFonts w:ascii="Times New Roman" w:hAnsi="Times New Roman" w:cs="Times New Roman"/>
          <w:sz w:val="24"/>
          <w:szCs w:val="24"/>
        </w:rPr>
        <w:t>the areas</w:t>
      </w:r>
      <w:r w:rsidR="00D77E6A" w:rsidRPr="00D77E6A">
        <w:rPr>
          <w:rFonts w:ascii="Times New Roman" w:hAnsi="Times New Roman" w:cs="Times New Roman"/>
          <w:sz w:val="24"/>
          <w:szCs w:val="24"/>
        </w:rPr>
        <w:t xml:space="preserve"> </w:t>
      </w:r>
      <w:r w:rsidR="00E11A7E">
        <w:rPr>
          <w:rFonts w:ascii="Times New Roman" w:hAnsi="Times New Roman" w:cs="Times New Roman"/>
          <w:sz w:val="24"/>
          <w:szCs w:val="24"/>
        </w:rPr>
        <w:t>exposed to</w:t>
      </w:r>
      <w:r w:rsidR="00D77E6A" w:rsidRPr="00D77E6A">
        <w:rPr>
          <w:rFonts w:ascii="Times New Roman" w:hAnsi="Times New Roman" w:cs="Times New Roman"/>
          <w:sz w:val="24"/>
          <w:szCs w:val="24"/>
        </w:rPr>
        <w:t xml:space="preserve"> </w:t>
      </w:r>
      <w:r w:rsidR="00E11A7E">
        <w:rPr>
          <w:rFonts w:ascii="Times New Roman" w:hAnsi="Times New Roman" w:cs="Times New Roman"/>
          <w:sz w:val="24"/>
          <w:szCs w:val="24"/>
        </w:rPr>
        <w:t>lead</w:t>
      </w:r>
      <w:r w:rsidR="00D77E6A" w:rsidRPr="00D77E6A">
        <w:rPr>
          <w:rFonts w:ascii="Times New Roman" w:hAnsi="Times New Roman" w:cs="Times New Roman"/>
          <w:sz w:val="24"/>
          <w:szCs w:val="24"/>
        </w:rPr>
        <w:t xml:space="preserve">, transitioning from FCC to BCC and </w:t>
      </w:r>
      <w:r w:rsidR="00D77E6A">
        <w:rPr>
          <w:rFonts w:ascii="Times New Roman" w:hAnsi="Times New Roman" w:cs="Times New Roman"/>
          <w:sz w:val="24"/>
          <w:szCs w:val="24"/>
        </w:rPr>
        <w:t>creating</w:t>
      </w:r>
      <w:r w:rsidR="00D77E6A" w:rsidRPr="00D77E6A">
        <w:rPr>
          <w:rFonts w:ascii="Times New Roman" w:hAnsi="Times New Roman" w:cs="Times New Roman"/>
          <w:sz w:val="24"/>
          <w:szCs w:val="24"/>
        </w:rPr>
        <w:t xml:space="preserve"> a phase boundary</w:t>
      </w:r>
      <w:r w:rsidR="00335A5C">
        <w:rPr>
          <w:rFonts w:ascii="Times New Roman" w:hAnsi="Times New Roman" w:cs="Times New Roman"/>
          <w:sz w:val="24"/>
          <w:szCs w:val="24"/>
        </w:rPr>
        <w:t xml:space="preserve"> (PB)</w:t>
      </w:r>
      <w:r w:rsidR="00D77E6A" w:rsidRPr="00D77E6A">
        <w:rPr>
          <w:rFonts w:ascii="Times New Roman" w:hAnsi="Times New Roman" w:cs="Times New Roman"/>
          <w:sz w:val="24"/>
          <w:szCs w:val="24"/>
        </w:rPr>
        <w:t xml:space="preserve"> between the BCC</w:t>
      </w:r>
      <w:r w:rsidR="00D77E6A">
        <w:rPr>
          <w:rFonts w:ascii="Times New Roman" w:hAnsi="Times New Roman" w:cs="Times New Roman"/>
          <w:sz w:val="24"/>
          <w:szCs w:val="24"/>
        </w:rPr>
        <w:t xml:space="preserve">-based </w:t>
      </w:r>
      <w:r w:rsidR="00D77E6A" w:rsidRPr="00D77E6A">
        <w:rPr>
          <w:rFonts w:ascii="Times New Roman" w:hAnsi="Times New Roman" w:cs="Times New Roman"/>
          <w:sz w:val="24"/>
          <w:szCs w:val="24"/>
        </w:rPr>
        <w:t>depletion zone</w:t>
      </w:r>
      <w:r w:rsidR="00D77E6A">
        <w:rPr>
          <w:rFonts w:ascii="Times New Roman" w:hAnsi="Times New Roman" w:cs="Times New Roman"/>
          <w:sz w:val="24"/>
          <w:szCs w:val="24"/>
        </w:rPr>
        <w:t xml:space="preserve"> and</w:t>
      </w:r>
      <w:r w:rsidR="00D77E6A" w:rsidRPr="00D77E6A">
        <w:rPr>
          <w:rFonts w:ascii="Times New Roman" w:hAnsi="Times New Roman" w:cs="Times New Roman"/>
          <w:sz w:val="24"/>
          <w:szCs w:val="24"/>
        </w:rPr>
        <w:t xml:space="preserve"> FCC substrate</w:t>
      </w:r>
      <w:r w:rsidR="00E11A7E">
        <w:rPr>
          <w:rFonts w:ascii="Times New Roman" w:hAnsi="Times New Roman" w:cs="Times New Roman"/>
          <w:sz w:val="24"/>
          <w:szCs w:val="24"/>
        </w:rPr>
        <w:t xml:space="preserve"> as evident </w:t>
      </w:r>
      <w:r w:rsidR="00D77E6A" w:rsidRPr="00D77E6A">
        <w:rPr>
          <w:rFonts w:ascii="Times New Roman" w:hAnsi="Times New Roman" w:cs="Times New Roman"/>
          <w:sz w:val="24"/>
          <w:szCs w:val="24"/>
        </w:rPr>
        <w:t>in Fig. 1</w:t>
      </w:r>
      <w:r w:rsidR="0082323A">
        <w:rPr>
          <w:rFonts w:ascii="Times New Roman" w:hAnsi="Times New Roman" w:cs="Times New Roman"/>
          <w:sz w:val="24"/>
          <w:szCs w:val="24"/>
        </w:rPr>
        <w:t>1</w:t>
      </w:r>
      <w:r w:rsidR="00D77E6A" w:rsidRPr="00D77E6A">
        <w:rPr>
          <w:rFonts w:ascii="Times New Roman" w:hAnsi="Times New Roman" w:cs="Times New Roman"/>
          <w:sz w:val="24"/>
          <w:szCs w:val="24"/>
        </w:rPr>
        <w:t xml:space="preserve">. The schematic representation of the </w:t>
      </w:r>
      <w:r w:rsidR="0082323A">
        <w:rPr>
          <w:rFonts w:ascii="Times New Roman" w:hAnsi="Times New Roman" w:cs="Times New Roman"/>
          <w:sz w:val="24"/>
          <w:szCs w:val="24"/>
        </w:rPr>
        <w:t>phase transformation</w:t>
      </w:r>
      <w:r w:rsidR="0082323A" w:rsidRPr="00D77E6A">
        <w:rPr>
          <w:rFonts w:ascii="Times New Roman" w:hAnsi="Times New Roman" w:cs="Times New Roman"/>
          <w:sz w:val="24"/>
          <w:szCs w:val="24"/>
        </w:rPr>
        <w:t xml:space="preserve"> </w:t>
      </w:r>
      <w:r w:rsidR="00D77E6A" w:rsidRPr="00D77E6A">
        <w:rPr>
          <w:rFonts w:ascii="Times New Roman" w:hAnsi="Times New Roman" w:cs="Times New Roman"/>
          <w:sz w:val="24"/>
          <w:szCs w:val="24"/>
        </w:rPr>
        <w:t>is depicted by the light green area in Fig. 1</w:t>
      </w:r>
      <w:r w:rsidR="0082323A">
        <w:rPr>
          <w:rFonts w:ascii="Times New Roman" w:hAnsi="Times New Roman" w:cs="Times New Roman"/>
          <w:sz w:val="24"/>
          <w:szCs w:val="24"/>
        </w:rPr>
        <w:t>5</w:t>
      </w:r>
      <w:r w:rsidR="00D77E6A" w:rsidRPr="00D77E6A">
        <w:rPr>
          <w:rFonts w:ascii="Times New Roman" w:hAnsi="Times New Roman" w:cs="Times New Roman"/>
          <w:sz w:val="24"/>
          <w:szCs w:val="24"/>
        </w:rPr>
        <w:t xml:space="preserve">(b). </w:t>
      </w:r>
      <w:r w:rsidR="00E11A7E">
        <w:rPr>
          <w:rFonts w:ascii="Times New Roman" w:hAnsi="Times New Roman" w:cs="Times New Roman"/>
          <w:sz w:val="24"/>
          <w:szCs w:val="24"/>
        </w:rPr>
        <w:t xml:space="preserve"> </w:t>
      </w:r>
      <w:r w:rsidR="00E11A7E" w:rsidRPr="00E11A7E">
        <w:rPr>
          <w:rFonts w:ascii="Times New Roman" w:hAnsi="Times New Roman" w:cs="Times New Roman"/>
          <w:sz w:val="24"/>
          <w:szCs w:val="24"/>
        </w:rPr>
        <w:t xml:space="preserve">This </w:t>
      </w:r>
      <w:r w:rsidR="00335A5C">
        <w:rPr>
          <w:rFonts w:ascii="Times New Roman" w:hAnsi="Times New Roman" w:cs="Times New Roman"/>
          <w:sz w:val="24"/>
          <w:szCs w:val="24"/>
        </w:rPr>
        <w:t>PB</w:t>
      </w:r>
      <w:r w:rsidR="00E11A7E" w:rsidRPr="00E11A7E">
        <w:rPr>
          <w:rFonts w:ascii="Times New Roman" w:hAnsi="Times New Roman" w:cs="Times New Roman"/>
          <w:sz w:val="24"/>
          <w:szCs w:val="24"/>
        </w:rPr>
        <w:t xml:space="preserve"> </w:t>
      </w:r>
      <w:r w:rsidR="00E11A7E">
        <w:rPr>
          <w:rFonts w:ascii="Times New Roman" w:hAnsi="Times New Roman" w:cs="Times New Roman"/>
          <w:sz w:val="24"/>
          <w:szCs w:val="24"/>
        </w:rPr>
        <w:t>is considered to play</w:t>
      </w:r>
      <w:r w:rsidR="00E11A7E" w:rsidRPr="00E11A7E">
        <w:rPr>
          <w:rFonts w:ascii="Times New Roman" w:hAnsi="Times New Roman" w:cs="Times New Roman"/>
          <w:sz w:val="24"/>
          <w:szCs w:val="24"/>
        </w:rPr>
        <w:t xml:space="preserve"> a crucial role in the development of lead penetration in areas where ferritization does not fully enclose the lead. The absence of Ni in the </w:t>
      </w:r>
      <w:proofErr w:type="spellStart"/>
      <w:r w:rsidR="00E11A7E" w:rsidRPr="00E11A7E">
        <w:rPr>
          <w:rFonts w:ascii="Times New Roman" w:hAnsi="Times New Roman" w:cs="Times New Roman"/>
          <w:sz w:val="24"/>
          <w:szCs w:val="24"/>
        </w:rPr>
        <w:t>ferritized</w:t>
      </w:r>
      <w:proofErr w:type="spellEnd"/>
      <w:r w:rsidR="00E11A7E" w:rsidRPr="00E11A7E">
        <w:rPr>
          <w:rFonts w:ascii="Times New Roman" w:hAnsi="Times New Roman" w:cs="Times New Roman"/>
          <w:sz w:val="24"/>
          <w:szCs w:val="24"/>
        </w:rPr>
        <w:t xml:space="preserve"> region, as indicated by the STEM EDX-line scanning results showing nearly zero weight percent of Ni in the depletion zone (Fig. 11), suggests that further corrosion is driven by the inward flow of Pb and the outward diffusion of Ni from the substrate along the </w:t>
      </w:r>
      <w:r w:rsidR="00335A5C">
        <w:rPr>
          <w:rFonts w:ascii="Times New Roman" w:hAnsi="Times New Roman" w:cs="Times New Roman"/>
          <w:sz w:val="24"/>
          <w:szCs w:val="24"/>
        </w:rPr>
        <w:t>PB</w:t>
      </w:r>
      <w:r w:rsidR="00E11A7E" w:rsidRPr="00E11A7E">
        <w:rPr>
          <w:rFonts w:ascii="Times New Roman" w:hAnsi="Times New Roman" w:cs="Times New Roman"/>
          <w:sz w:val="24"/>
          <w:szCs w:val="24"/>
        </w:rPr>
        <w:t xml:space="preserve">, rather than </w:t>
      </w:r>
      <w:r w:rsidR="00337284">
        <w:rPr>
          <w:rFonts w:ascii="Times New Roman" w:hAnsi="Times New Roman" w:cs="Times New Roman"/>
          <w:sz w:val="24"/>
          <w:szCs w:val="24"/>
        </w:rPr>
        <w:t>through</w:t>
      </w:r>
      <w:r w:rsidR="00E11A7E" w:rsidRPr="00E11A7E">
        <w:rPr>
          <w:rFonts w:ascii="Times New Roman" w:hAnsi="Times New Roman" w:cs="Times New Roman"/>
          <w:sz w:val="24"/>
          <w:szCs w:val="24"/>
        </w:rPr>
        <w:t xml:space="preserve"> the depletion zone.</w:t>
      </w:r>
      <w:r w:rsidR="00E11A7E">
        <w:rPr>
          <w:rFonts w:ascii="Times New Roman" w:hAnsi="Times New Roman" w:cs="Times New Roman"/>
          <w:sz w:val="24"/>
          <w:szCs w:val="24"/>
        </w:rPr>
        <w:t xml:space="preserve"> </w:t>
      </w:r>
      <w:r w:rsidR="00D77E6A" w:rsidRPr="00D77E6A">
        <w:rPr>
          <w:rFonts w:ascii="Times New Roman" w:hAnsi="Times New Roman" w:cs="Times New Roman"/>
          <w:sz w:val="24"/>
          <w:szCs w:val="24"/>
        </w:rPr>
        <w:t xml:space="preserve">As a 2D defect, the </w:t>
      </w:r>
      <w:r w:rsidR="00335A5C">
        <w:rPr>
          <w:rFonts w:ascii="Times New Roman" w:hAnsi="Times New Roman" w:cs="Times New Roman"/>
          <w:sz w:val="24"/>
          <w:szCs w:val="24"/>
        </w:rPr>
        <w:t>PB</w:t>
      </w:r>
      <w:r w:rsidR="00D77E6A" w:rsidRPr="00D77E6A">
        <w:rPr>
          <w:rFonts w:ascii="Times New Roman" w:hAnsi="Times New Roman" w:cs="Times New Roman"/>
          <w:sz w:val="24"/>
          <w:szCs w:val="24"/>
        </w:rPr>
        <w:t xml:space="preserve"> facilitates higher diffusivity of the elements compared to bulk diffusion</w:t>
      </w:r>
      <w:r w:rsidR="00685DDE">
        <w:rPr>
          <w:rFonts w:ascii="Times New Roman" w:hAnsi="Times New Roman" w:cs="Times New Roman"/>
          <w:sz w:val="24"/>
          <w:szCs w:val="24"/>
        </w:rPr>
        <w:t xml:space="preserve"> </w:t>
      </w:r>
      <w:r w:rsidR="0082323A">
        <w:rPr>
          <w:rFonts w:ascii="Times New Roman" w:hAnsi="Times New Roman" w:cs="Times New Roman"/>
          <w:sz w:val="24"/>
          <w:szCs w:val="24"/>
        </w:rPr>
        <w:fldChar w:fldCharType="begin"/>
      </w:r>
      <w:r w:rsidR="0082323A">
        <w:rPr>
          <w:rFonts w:ascii="Times New Roman" w:hAnsi="Times New Roman" w:cs="Times New Roman"/>
          <w:sz w:val="24"/>
          <w:szCs w:val="24"/>
        </w:rPr>
        <w:instrText xml:space="preserve"> ADDIN EN.CITE &lt;EndNote&gt;&lt;Cite&gt;&lt;Author&gt;Balluffi&lt;/Author&gt;&lt;Year&gt;2005&lt;/Year&gt;&lt;RecNum&gt;56&lt;/RecNum&gt;&lt;DisplayText&gt;[30]&lt;/DisplayText&gt;&lt;record&gt;&lt;rec-number&gt;56&lt;/rec-number&gt;&lt;foreign-keys&gt;&lt;key app="EN" db-id="5pf99vapuzz0s4exe5b5axpiasxfdvr5fdwz" timestamp="1723493702"&gt;56&lt;/key&gt;&lt;/foreign-keys&gt;&lt;ref-type name="Book"&gt;6&lt;/ref-type&gt;&lt;contributors&gt;&lt;authors&gt;&lt;author&gt;Balluffi, Robert W&lt;/author&gt;&lt;author&gt;Allen, Samuel M&lt;/author&gt;&lt;author&gt;Carter, W Craig&lt;/author&gt;&lt;/authors&gt;&lt;/contributors&gt;&lt;titles&gt;&lt;title&gt;Kinetics of materials&lt;/title&gt;&lt;/titles&gt;&lt;dates&gt;&lt;year&gt;2005&lt;/year&gt;&lt;/dates&gt;&lt;publisher&gt;John Wiley &amp;amp; Sons&lt;/publisher&gt;&lt;isbn&gt;0471246891&lt;/isbn&gt;&lt;urls&gt;&lt;/urls&gt;&lt;/record&gt;&lt;/Cite&gt;&lt;/EndNote&gt;</w:instrText>
      </w:r>
      <w:r w:rsidR="0082323A">
        <w:rPr>
          <w:rFonts w:ascii="Times New Roman" w:hAnsi="Times New Roman" w:cs="Times New Roman"/>
          <w:sz w:val="24"/>
          <w:szCs w:val="24"/>
        </w:rPr>
        <w:fldChar w:fldCharType="separate"/>
      </w:r>
      <w:r w:rsidR="0082323A">
        <w:rPr>
          <w:rFonts w:ascii="Times New Roman" w:hAnsi="Times New Roman" w:cs="Times New Roman"/>
          <w:noProof/>
          <w:sz w:val="24"/>
          <w:szCs w:val="24"/>
        </w:rPr>
        <w:t>[30]</w:t>
      </w:r>
      <w:r w:rsidR="0082323A">
        <w:rPr>
          <w:rFonts w:ascii="Times New Roman" w:hAnsi="Times New Roman" w:cs="Times New Roman"/>
          <w:sz w:val="24"/>
          <w:szCs w:val="24"/>
        </w:rPr>
        <w:fldChar w:fldCharType="end"/>
      </w:r>
      <w:r w:rsidR="00D77E6A" w:rsidRPr="00D77E6A">
        <w:rPr>
          <w:rFonts w:ascii="Times New Roman" w:hAnsi="Times New Roman" w:cs="Times New Roman"/>
          <w:sz w:val="24"/>
          <w:szCs w:val="24"/>
        </w:rPr>
        <w:t xml:space="preserve">. The opposite-direction </w:t>
      </w:r>
      <w:r w:rsidR="00732E5D">
        <w:rPr>
          <w:rFonts w:ascii="Times New Roman" w:hAnsi="Times New Roman" w:cs="Times New Roman"/>
          <w:sz w:val="24"/>
          <w:szCs w:val="24"/>
        </w:rPr>
        <w:t>transport</w:t>
      </w:r>
      <w:r w:rsidR="00732E5D" w:rsidRPr="00D77E6A">
        <w:rPr>
          <w:rFonts w:ascii="Times New Roman" w:hAnsi="Times New Roman" w:cs="Times New Roman"/>
          <w:sz w:val="24"/>
          <w:szCs w:val="24"/>
        </w:rPr>
        <w:t xml:space="preserve"> </w:t>
      </w:r>
      <w:r w:rsidR="00D77E6A" w:rsidRPr="00D77E6A">
        <w:rPr>
          <w:rFonts w:ascii="Times New Roman" w:hAnsi="Times New Roman" w:cs="Times New Roman"/>
          <w:sz w:val="24"/>
          <w:szCs w:val="24"/>
        </w:rPr>
        <w:t xml:space="preserve">of Ni and lead along the </w:t>
      </w:r>
      <w:r w:rsidR="00335A5C">
        <w:rPr>
          <w:rFonts w:ascii="Times New Roman" w:hAnsi="Times New Roman" w:cs="Times New Roman"/>
          <w:sz w:val="24"/>
          <w:szCs w:val="24"/>
        </w:rPr>
        <w:t>PB</w:t>
      </w:r>
      <w:r w:rsidR="00D77E6A" w:rsidRPr="00D77E6A">
        <w:rPr>
          <w:rFonts w:ascii="Times New Roman" w:hAnsi="Times New Roman" w:cs="Times New Roman"/>
          <w:sz w:val="24"/>
          <w:szCs w:val="24"/>
        </w:rPr>
        <w:t xml:space="preserve"> is schematically depicted by multiple purple arrows and orange arrows</w:t>
      </w:r>
      <w:r w:rsidR="00207E7E" w:rsidRPr="00207E7E">
        <w:rPr>
          <w:rFonts w:ascii="Times New Roman" w:hAnsi="Times New Roman" w:cs="Times New Roman"/>
          <w:sz w:val="24"/>
          <w:szCs w:val="24"/>
        </w:rPr>
        <w:t xml:space="preserve"> </w:t>
      </w:r>
      <w:r w:rsidR="00207E7E">
        <w:rPr>
          <w:rFonts w:ascii="Times New Roman" w:hAnsi="Times New Roman" w:cs="Times New Roman"/>
          <w:sz w:val="24"/>
          <w:szCs w:val="24"/>
        </w:rPr>
        <w:t>in Fig.1</w:t>
      </w:r>
      <w:r w:rsidR="0082323A">
        <w:rPr>
          <w:rFonts w:ascii="Times New Roman" w:hAnsi="Times New Roman" w:cs="Times New Roman"/>
          <w:sz w:val="24"/>
          <w:szCs w:val="24"/>
        </w:rPr>
        <w:t>5</w:t>
      </w:r>
      <w:r w:rsidR="00207E7E">
        <w:rPr>
          <w:rFonts w:ascii="Times New Roman" w:hAnsi="Times New Roman" w:cs="Times New Roman"/>
          <w:sz w:val="24"/>
          <w:szCs w:val="24"/>
        </w:rPr>
        <w:t>, respectively</w:t>
      </w:r>
      <w:r w:rsidR="00685DDE">
        <w:rPr>
          <w:rFonts w:ascii="Times New Roman" w:hAnsi="Times New Roman" w:cs="Times New Roman"/>
          <w:sz w:val="24"/>
          <w:szCs w:val="24"/>
        </w:rPr>
        <w:t xml:space="preserve">. </w:t>
      </w:r>
    </w:p>
    <w:p w14:paraId="162B366A" w14:textId="3DDCD1F8" w:rsidR="00335A5C" w:rsidRDefault="00335A5C" w:rsidP="00430B5C">
      <w:pPr>
        <w:spacing w:line="360" w:lineRule="auto"/>
        <w:jc w:val="both"/>
        <w:rPr>
          <w:rFonts w:ascii="Times New Roman" w:hAnsi="Times New Roman" w:cs="Times New Roman"/>
          <w:sz w:val="24"/>
          <w:szCs w:val="24"/>
        </w:rPr>
      </w:pPr>
      <w:r w:rsidRPr="002B3706">
        <w:rPr>
          <w:rFonts w:ascii="Times New Roman" w:hAnsi="Times New Roman" w:cs="Times New Roman"/>
          <w:color w:val="FF0000"/>
          <w:sz w:val="24"/>
          <w:szCs w:val="24"/>
          <w:rPrChange w:id="267" w:author="Wande Cairang" w:date="2024-08-20T14:47:00Z" w16du:dateUtc="2024-08-20T18:47:00Z">
            <w:rPr>
              <w:rFonts w:ascii="Times New Roman" w:hAnsi="Times New Roman" w:cs="Times New Roman"/>
              <w:sz w:val="24"/>
              <w:szCs w:val="24"/>
            </w:rPr>
          </w:rPrChange>
        </w:rPr>
        <w:t xml:space="preserve">As Ni diffuses outward along the PB, additional Ni from the substrate near the PB could be induced to migrate towards the boundary, driven by the </w:t>
      </w:r>
      <w:commentRangeStart w:id="268"/>
      <w:commentRangeStart w:id="269"/>
      <w:r w:rsidRPr="002B3706">
        <w:rPr>
          <w:rFonts w:ascii="Times New Roman" w:hAnsi="Times New Roman" w:cs="Times New Roman"/>
          <w:color w:val="FF0000"/>
          <w:sz w:val="24"/>
          <w:szCs w:val="24"/>
          <w:rPrChange w:id="270" w:author="Wande Cairang" w:date="2024-08-20T14:47:00Z" w16du:dateUtc="2024-08-20T18:47:00Z">
            <w:rPr>
              <w:rFonts w:ascii="Times New Roman" w:hAnsi="Times New Roman" w:cs="Times New Roman"/>
              <w:sz w:val="24"/>
              <w:szCs w:val="24"/>
            </w:rPr>
          </w:rPrChange>
        </w:rPr>
        <w:t>Ni concentration gradient</w:t>
      </w:r>
      <w:commentRangeEnd w:id="268"/>
      <w:r w:rsidR="00732E5D" w:rsidRPr="002B3706">
        <w:rPr>
          <w:rStyle w:val="CommentReference"/>
          <w:color w:val="FF0000"/>
          <w:rPrChange w:id="271" w:author="Wande Cairang" w:date="2024-08-20T14:47:00Z" w16du:dateUtc="2024-08-20T18:47:00Z">
            <w:rPr>
              <w:rStyle w:val="CommentReference"/>
            </w:rPr>
          </w:rPrChange>
        </w:rPr>
        <w:commentReference w:id="268"/>
      </w:r>
      <w:commentRangeEnd w:id="269"/>
      <w:r w:rsidR="00936E45" w:rsidRPr="002B3706">
        <w:rPr>
          <w:rStyle w:val="CommentReference"/>
          <w:color w:val="FF0000"/>
          <w:rPrChange w:id="272" w:author="Wande Cairang" w:date="2024-08-20T14:47:00Z" w16du:dateUtc="2024-08-20T18:47:00Z">
            <w:rPr>
              <w:rStyle w:val="CommentReference"/>
            </w:rPr>
          </w:rPrChange>
        </w:rPr>
        <w:commentReference w:id="269"/>
      </w:r>
      <w:r w:rsidRPr="002B3706">
        <w:rPr>
          <w:rFonts w:ascii="Times New Roman" w:hAnsi="Times New Roman" w:cs="Times New Roman"/>
          <w:color w:val="FF0000"/>
          <w:sz w:val="24"/>
          <w:szCs w:val="24"/>
          <w:rPrChange w:id="273" w:author="Wande Cairang" w:date="2024-08-20T14:47:00Z" w16du:dateUtc="2024-08-20T18:47:00Z">
            <w:rPr>
              <w:rFonts w:ascii="Times New Roman" w:hAnsi="Times New Roman" w:cs="Times New Roman"/>
              <w:sz w:val="24"/>
              <w:szCs w:val="24"/>
            </w:rPr>
          </w:rPrChange>
        </w:rPr>
        <w:t xml:space="preserve">. </w:t>
      </w:r>
      <w:r w:rsidRPr="00335A5C">
        <w:rPr>
          <w:rFonts w:ascii="Times New Roman" w:hAnsi="Times New Roman" w:cs="Times New Roman"/>
          <w:sz w:val="24"/>
          <w:szCs w:val="24"/>
        </w:rPr>
        <w:t xml:space="preserve">The leaching of Ni in the substrate adjacent to the </w:t>
      </w:r>
      <w:r>
        <w:rPr>
          <w:rFonts w:ascii="Times New Roman" w:hAnsi="Times New Roman" w:cs="Times New Roman"/>
          <w:sz w:val="24"/>
          <w:szCs w:val="24"/>
        </w:rPr>
        <w:t>PB</w:t>
      </w:r>
      <w:r w:rsidRPr="00335A5C">
        <w:rPr>
          <w:rFonts w:ascii="Times New Roman" w:hAnsi="Times New Roman" w:cs="Times New Roman"/>
          <w:sz w:val="24"/>
          <w:szCs w:val="24"/>
        </w:rPr>
        <w:t xml:space="preserve"> would subsequently </w:t>
      </w:r>
      <w:commentRangeStart w:id="274"/>
      <w:commentRangeStart w:id="275"/>
      <w:del w:id="276" w:author="Wande Cairang" w:date="2024-08-20T14:44:00Z" w16du:dateUtc="2024-08-20T18:44:00Z">
        <w:r w:rsidRPr="00335A5C" w:rsidDel="002B3706">
          <w:rPr>
            <w:rFonts w:ascii="Times New Roman" w:hAnsi="Times New Roman" w:cs="Times New Roman"/>
            <w:sz w:val="24"/>
            <w:szCs w:val="24"/>
          </w:rPr>
          <w:delText xml:space="preserve">initiate </w:delText>
        </w:r>
      </w:del>
      <w:del w:id="277" w:author="Wande Cairang" w:date="2024-08-20T14:45:00Z" w16du:dateUtc="2024-08-20T18:45:00Z">
        <w:r w:rsidRPr="00335A5C" w:rsidDel="002B3706">
          <w:rPr>
            <w:rFonts w:ascii="Times New Roman" w:hAnsi="Times New Roman" w:cs="Times New Roman"/>
            <w:sz w:val="24"/>
            <w:szCs w:val="24"/>
          </w:rPr>
          <w:delText>a</w:delText>
        </w:r>
      </w:del>
      <w:ins w:id="278" w:author="Wande Cairang" w:date="2024-08-20T14:45:00Z" w16du:dateUtc="2024-08-20T18:45:00Z">
        <w:r w:rsidR="002B3706">
          <w:rPr>
            <w:rFonts w:ascii="Times New Roman" w:hAnsi="Times New Roman" w:cs="Times New Roman"/>
            <w:sz w:val="24"/>
            <w:szCs w:val="24"/>
          </w:rPr>
          <w:t xml:space="preserve">nucleating </w:t>
        </w:r>
        <w:r w:rsidR="002B3706" w:rsidRPr="00335A5C">
          <w:rPr>
            <w:rFonts w:ascii="Times New Roman" w:hAnsi="Times New Roman" w:cs="Times New Roman"/>
            <w:sz w:val="24"/>
            <w:szCs w:val="24"/>
          </w:rPr>
          <w:t>a</w:t>
        </w:r>
      </w:ins>
      <w:r w:rsidRPr="00335A5C">
        <w:rPr>
          <w:rFonts w:ascii="Times New Roman" w:hAnsi="Times New Roman" w:cs="Times New Roman"/>
          <w:sz w:val="24"/>
          <w:szCs w:val="24"/>
        </w:rPr>
        <w:t xml:space="preserve"> </w:t>
      </w:r>
      <w:r>
        <w:rPr>
          <w:rFonts w:ascii="Times New Roman" w:hAnsi="Times New Roman" w:cs="Times New Roman"/>
          <w:sz w:val="24"/>
          <w:szCs w:val="24"/>
        </w:rPr>
        <w:t xml:space="preserve">new </w:t>
      </w:r>
      <w:r w:rsidRPr="00335A5C">
        <w:rPr>
          <w:rFonts w:ascii="Times New Roman" w:hAnsi="Times New Roman" w:cs="Times New Roman"/>
          <w:sz w:val="24"/>
          <w:szCs w:val="24"/>
        </w:rPr>
        <w:t>phase transformation from FCC to BCC</w:t>
      </w:r>
      <w:commentRangeEnd w:id="274"/>
      <w:r w:rsidR="00732E5D">
        <w:rPr>
          <w:rStyle w:val="CommentReference"/>
        </w:rPr>
        <w:commentReference w:id="274"/>
      </w:r>
      <w:commentRangeEnd w:id="275"/>
      <w:r w:rsidR="002B3706">
        <w:rPr>
          <w:rStyle w:val="CommentReference"/>
        </w:rPr>
        <w:commentReference w:id="275"/>
      </w:r>
      <w:r w:rsidRPr="00335A5C">
        <w:rPr>
          <w:rFonts w:ascii="Times New Roman" w:hAnsi="Times New Roman" w:cs="Times New Roman"/>
          <w:sz w:val="24"/>
          <w:szCs w:val="24"/>
        </w:rPr>
        <w:t xml:space="preserve">. Once this new phase forms, the outward diffusion of Ni would primarily be governed </w:t>
      </w:r>
      <w:r w:rsidRPr="00335A5C">
        <w:rPr>
          <w:rFonts w:ascii="Times New Roman" w:hAnsi="Times New Roman" w:cs="Times New Roman"/>
          <w:sz w:val="24"/>
          <w:szCs w:val="24"/>
        </w:rPr>
        <w:lastRenderedPageBreak/>
        <w:t xml:space="preserve">by the </w:t>
      </w:r>
      <w:proofErr w:type="gramStart"/>
      <w:r w:rsidRPr="00335A5C">
        <w:rPr>
          <w:rFonts w:ascii="Times New Roman" w:hAnsi="Times New Roman" w:cs="Times New Roman"/>
          <w:sz w:val="24"/>
          <w:szCs w:val="24"/>
        </w:rPr>
        <w:t>newly-formed</w:t>
      </w:r>
      <w:proofErr w:type="gramEnd"/>
      <w:r w:rsidRPr="00335A5C">
        <w:rPr>
          <w:rFonts w:ascii="Times New Roman" w:hAnsi="Times New Roman" w:cs="Times New Roman"/>
          <w:sz w:val="24"/>
          <w:szCs w:val="24"/>
        </w:rPr>
        <w:t xml:space="preserve"> </w:t>
      </w:r>
      <w:r>
        <w:rPr>
          <w:rFonts w:ascii="Times New Roman" w:hAnsi="Times New Roman" w:cs="Times New Roman"/>
          <w:sz w:val="24"/>
          <w:szCs w:val="24"/>
        </w:rPr>
        <w:t>PB</w:t>
      </w:r>
      <w:r w:rsidRPr="00335A5C">
        <w:rPr>
          <w:rFonts w:ascii="Times New Roman" w:hAnsi="Times New Roman" w:cs="Times New Roman"/>
          <w:sz w:val="24"/>
          <w:szCs w:val="24"/>
        </w:rPr>
        <w:t>, while diffusion through the phase transformation zone would be relatively weakened, leading to a repetition of the process depicted in Fig. 1</w:t>
      </w:r>
      <w:r>
        <w:rPr>
          <w:rFonts w:ascii="Times New Roman" w:hAnsi="Times New Roman" w:cs="Times New Roman"/>
          <w:sz w:val="24"/>
          <w:szCs w:val="24"/>
        </w:rPr>
        <w:t>5</w:t>
      </w:r>
      <w:r w:rsidRPr="00335A5C">
        <w:rPr>
          <w:rFonts w:ascii="Times New Roman" w:hAnsi="Times New Roman" w:cs="Times New Roman"/>
          <w:sz w:val="24"/>
          <w:szCs w:val="24"/>
        </w:rPr>
        <w:t>(c).</w:t>
      </w:r>
    </w:p>
    <w:p w14:paraId="6238FB44" w14:textId="4A06E192" w:rsidR="00C24E54" w:rsidRDefault="00EB399B" w:rsidP="00EB399B">
      <w:pPr>
        <w:spacing w:line="360" w:lineRule="auto"/>
        <w:jc w:val="both"/>
        <w:rPr>
          <w:rFonts w:ascii="Times New Roman" w:hAnsi="Times New Roman" w:cs="Times New Roman"/>
          <w:sz w:val="24"/>
          <w:szCs w:val="24"/>
        </w:rPr>
      </w:pPr>
      <w:r w:rsidRPr="00EB399B">
        <w:rPr>
          <w:rFonts w:ascii="Times New Roman" w:hAnsi="Times New Roman" w:cs="Times New Roman"/>
          <w:sz w:val="24"/>
          <w:szCs w:val="24"/>
        </w:rPr>
        <w:t xml:space="preserve">However, this cyclic process would cease when the ferritization fully encloses the liquid lead, blocking its pathway to </w:t>
      </w:r>
      <w:r w:rsidR="00732E5D">
        <w:rPr>
          <w:rFonts w:ascii="Times New Roman" w:hAnsi="Times New Roman" w:cs="Times New Roman"/>
          <w:sz w:val="24"/>
          <w:szCs w:val="24"/>
        </w:rPr>
        <w:t>be in direct contact with the</w:t>
      </w:r>
      <w:r w:rsidRPr="00EB399B">
        <w:rPr>
          <w:rFonts w:ascii="Times New Roman" w:hAnsi="Times New Roman" w:cs="Times New Roman"/>
          <w:sz w:val="24"/>
          <w:szCs w:val="24"/>
        </w:rPr>
        <w:t xml:space="preserve"> fresh substrate.</w:t>
      </w:r>
      <w:r w:rsidRPr="002B3706">
        <w:rPr>
          <w:rFonts w:ascii="Times New Roman" w:hAnsi="Times New Roman" w:cs="Times New Roman"/>
          <w:color w:val="FF0000"/>
          <w:sz w:val="24"/>
          <w:szCs w:val="24"/>
          <w:rPrChange w:id="279" w:author="Wande Cairang" w:date="2024-08-20T14:47:00Z" w16du:dateUtc="2024-08-20T18:47:00Z">
            <w:rPr>
              <w:rFonts w:ascii="Times New Roman" w:hAnsi="Times New Roman" w:cs="Times New Roman"/>
              <w:sz w:val="24"/>
              <w:szCs w:val="24"/>
            </w:rPr>
          </w:rPrChange>
        </w:rPr>
        <w:t xml:space="preserve"> </w:t>
      </w:r>
      <w:commentRangeStart w:id="280"/>
      <w:commentRangeStart w:id="281"/>
      <w:r w:rsidRPr="002B3706">
        <w:rPr>
          <w:rFonts w:ascii="Times New Roman" w:hAnsi="Times New Roman" w:cs="Times New Roman"/>
          <w:color w:val="FF0000"/>
          <w:sz w:val="24"/>
          <w:szCs w:val="24"/>
          <w:rPrChange w:id="282" w:author="Wande Cairang" w:date="2024-08-20T14:47:00Z" w16du:dateUtc="2024-08-20T18:47:00Z">
            <w:rPr>
              <w:rFonts w:ascii="Times New Roman" w:hAnsi="Times New Roman" w:cs="Times New Roman"/>
              <w:sz w:val="24"/>
              <w:szCs w:val="24"/>
            </w:rPr>
          </w:rPrChange>
        </w:rPr>
        <w:t>The same applies to the outward diffusion of Ni from the fresh substrate.</w:t>
      </w:r>
      <w:commentRangeEnd w:id="280"/>
      <w:r w:rsidR="00732E5D" w:rsidRPr="002B3706">
        <w:rPr>
          <w:rStyle w:val="CommentReference"/>
          <w:color w:val="FF0000"/>
          <w:rPrChange w:id="283" w:author="Wande Cairang" w:date="2024-08-20T14:47:00Z" w16du:dateUtc="2024-08-20T18:47:00Z">
            <w:rPr>
              <w:rStyle w:val="CommentReference"/>
            </w:rPr>
          </w:rPrChange>
        </w:rPr>
        <w:commentReference w:id="280"/>
      </w:r>
      <w:commentRangeEnd w:id="281"/>
      <w:r w:rsidR="002B3706" w:rsidRPr="002B3706">
        <w:rPr>
          <w:rStyle w:val="CommentReference"/>
          <w:color w:val="FF0000"/>
          <w:rPrChange w:id="284" w:author="Wande Cairang" w:date="2024-08-20T14:47:00Z" w16du:dateUtc="2024-08-20T18:47:00Z">
            <w:rPr>
              <w:rStyle w:val="CommentReference"/>
            </w:rPr>
          </w:rPrChange>
        </w:rPr>
        <w:commentReference w:id="281"/>
      </w:r>
      <w:r w:rsidRPr="002B3706">
        <w:rPr>
          <w:rFonts w:ascii="Times New Roman" w:hAnsi="Times New Roman" w:cs="Times New Roman"/>
          <w:color w:val="FF0000"/>
          <w:sz w:val="24"/>
          <w:szCs w:val="24"/>
          <w:rPrChange w:id="285" w:author="Wande Cairang" w:date="2024-08-20T14:47:00Z" w16du:dateUtc="2024-08-20T18:47:00Z">
            <w:rPr>
              <w:rFonts w:ascii="Times New Roman" w:hAnsi="Times New Roman" w:cs="Times New Roman"/>
              <w:sz w:val="24"/>
              <w:szCs w:val="24"/>
            </w:rPr>
          </w:rPrChange>
        </w:rPr>
        <w:t xml:space="preserve"> Consequently, the </w:t>
      </w:r>
      <w:del w:id="286" w:author="Wande Cairang" w:date="2024-08-20T14:47:00Z" w16du:dateUtc="2024-08-20T18:47:00Z">
        <w:r w:rsidRPr="002B3706" w:rsidDel="002B3706">
          <w:rPr>
            <w:rFonts w:ascii="Times New Roman" w:hAnsi="Times New Roman" w:cs="Times New Roman"/>
            <w:color w:val="FF0000"/>
            <w:sz w:val="24"/>
            <w:szCs w:val="24"/>
            <w:rPrChange w:id="287" w:author="Wande Cairang" w:date="2024-08-20T14:47:00Z" w16du:dateUtc="2024-08-20T18:47:00Z">
              <w:rPr>
                <w:rFonts w:ascii="Times New Roman" w:hAnsi="Times New Roman" w:cs="Times New Roman"/>
                <w:sz w:val="24"/>
                <w:szCs w:val="24"/>
              </w:rPr>
            </w:rPrChange>
          </w:rPr>
          <w:delText xml:space="preserve">Pb </w:delText>
        </w:r>
      </w:del>
      <w:ins w:id="288" w:author="Wande Cairang" w:date="2024-08-20T14:47:00Z" w16du:dateUtc="2024-08-20T18:47:00Z">
        <w:r w:rsidR="002B3706" w:rsidRPr="002B3706">
          <w:rPr>
            <w:rFonts w:ascii="Times New Roman" w:hAnsi="Times New Roman" w:cs="Times New Roman"/>
            <w:color w:val="FF0000"/>
            <w:sz w:val="24"/>
            <w:szCs w:val="24"/>
            <w:rPrChange w:id="289" w:author="Wande Cairang" w:date="2024-08-20T14:47:00Z" w16du:dateUtc="2024-08-20T18:47:00Z">
              <w:rPr>
                <w:rFonts w:ascii="Times New Roman" w:hAnsi="Times New Roman" w:cs="Times New Roman"/>
                <w:sz w:val="24"/>
                <w:szCs w:val="24"/>
              </w:rPr>
            </w:rPrChange>
          </w:rPr>
          <w:t xml:space="preserve">liquid metal </w:t>
        </w:r>
      </w:ins>
      <w:r w:rsidRPr="002B3706">
        <w:rPr>
          <w:rFonts w:ascii="Times New Roman" w:hAnsi="Times New Roman" w:cs="Times New Roman"/>
          <w:color w:val="FF0000"/>
          <w:sz w:val="24"/>
          <w:szCs w:val="24"/>
          <w:rPrChange w:id="290" w:author="Wande Cairang" w:date="2024-08-20T14:47:00Z" w16du:dateUtc="2024-08-20T18:47:00Z">
            <w:rPr>
              <w:rFonts w:ascii="Times New Roman" w:hAnsi="Times New Roman" w:cs="Times New Roman"/>
              <w:sz w:val="24"/>
              <w:szCs w:val="24"/>
            </w:rPr>
          </w:rPrChange>
        </w:rPr>
        <w:t xml:space="preserve">becomes "inactive" in its </w:t>
      </w:r>
      <w:commentRangeStart w:id="291"/>
      <w:del w:id="292" w:author="Wande Cairang" w:date="2024-08-20T14:47:00Z" w16du:dateUtc="2024-08-20T18:47:00Z">
        <w:r w:rsidRPr="002B3706" w:rsidDel="002B3706">
          <w:rPr>
            <w:rFonts w:ascii="Times New Roman" w:hAnsi="Times New Roman" w:cs="Times New Roman"/>
            <w:color w:val="FF0000"/>
            <w:sz w:val="24"/>
            <w:szCs w:val="24"/>
            <w:rPrChange w:id="293" w:author="Wande Cairang" w:date="2024-08-20T14:47:00Z" w16du:dateUtc="2024-08-20T18:47:00Z">
              <w:rPr>
                <w:rFonts w:ascii="Times New Roman" w:hAnsi="Times New Roman" w:cs="Times New Roman"/>
                <w:sz w:val="24"/>
                <w:szCs w:val="24"/>
              </w:rPr>
            </w:rPrChange>
          </w:rPr>
          <w:delText>functionality</w:delText>
        </w:r>
        <w:commentRangeEnd w:id="291"/>
        <w:r w:rsidR="006D061F" w:rsidRPr="002B3706" w:rsidDel="002B3706">
          <w:rPr>
            <w:rStyle w:val="CommentReference"/>
            <w:color w:val="FF0000"/>
            <w:rPrChange w:id="294" w:author="Wande Cairang" w:date="2024-08-20T14:47:00Z" w16du:dateUtc="2024-08-20T18:47:00Z">
              <w:rPr>
                <w:rStyle w:val="CommentReference"/>
              </w:rPr>
            </w:rPrChange>
          </w:rPr>
          <w:commentReference w:id="291"/>
        </w:r>
      </w:del>
      <w:ins w:id="295" w:author="Wande Cairang" w:date="2024-08-20T14:47:00Z" w16du:dateUtc="2024-08-20T18:47:00Z">
        <w:r w:rsidR="002B3706" w:rsidRPr="002B3706">
          <w:rPr>
            <w:rFonts w:ascii="Times New Roman" w:hAnsi="Times New Roman" w:cs="Times New Roman"/>
            <w:color w:val="FF0000"/>
            <w:sz w:val="24"/>
            <w:szCs w:val="24"/>
            <w:rPrChange w:id="296" w:author="Wande Cairang" w:date="2024-08-20T14:47:00Z" w16du:dateUtc="2024-08-20T18:47:00Z">
              <w:rPr>
                <w:rFonts w:ascii="Times New Roman" w:hAnsi="Times New Roman" w:cs="Times New Roman"/>
                <w:sz w:val="24"/>
                <w:szCs w:val="24"/>
              </w:rPr>
            </w:rPrChange>
          </w:rPr>
          <w:t>penetration</w:t>
        </w:r>
      </w:ins>
      <w:r w:rsidRPr="002B3706">
        <w:rPr>
          <w:rFonts w:ascii="Times New Roman" w:hAnsi="Times New Roman" w:cs="Times New Roman"/>
          <w:color w:val="FF0000"/>
          <w:sz w:val="24"/>
          <w:szCs w:val="24"/>
          <w:rPrChange w:id="297" w:author="Wande Cairang" w:date="2024-08-20T14:47:00Z" w16du:dateUtc="2024-08-20T18:47:00Z">
            <w:rPr>
              <w:rFonts w:ascii="Times New Roman" w:hAnsi="Times New Roman" w:cs="Times New Roman"/>
              <w:sz w:val="24"/>
              <w:szCs w:val="24"/>
            </w:rPr>
          </w:rPrChange>
        </w:rPr>
        <w:t xml:space="preserve">. </w:t>
      </w:r>
      <w:r w:rsidRPr="00EB399B">
        <w:rPr>
          <w:rFonts w:ascii="Times New Roman" w:hAnsi="Times New Roman" w:cs="Times New Roman"/>
          <w:sz w:val="24"/>
          <w:szCs w:val="24"/>
        </w:rPr>
        <w:t>The SEM results in Fig. 8(b) reflect this situation in a 2D view, where a portion of Pb is entirely enclosed by the depletion zone, indicated by a darker contrast compared to the fresh substrate.</w:t>
      </w:r>
    </w:p>
    <w:p w14:paraId="60D03BFE" w14:textId="2A002284" w:rsidR="006B77F8" w:rsidRDefault="007E77DD" w:rsidP="00EB399B">
      <w:pPr>
        <w:spacing w:line="360" w:lineRule="auto"/>
        <w:jc w:val="both"/>
        <w:rPr>
          <w:rFonts w:ascii="Times New Roman" w:hAnsi="Times New Roman" w:cs="Times New Roman"/>
          <w:sz w:val="24"/>
          <w:szCs w:val="24"/>
        </w:rPr>
      </w:pPr>
      <w:r>
        <w:rPr>
          <w:noProof/>
        </w:rPr>
        <w:drawing>
          <wp:inline distT="0" distB="0" distL="0" distR="0" wp14:anchorId="5EAC86C2" wp14:editId="1BBA9AEB">
            <wp:extent cx="5911360" cy="2875472"/>
            <wp:effectExtent l="0" t="0" r="0" b="1270"/>
            <wp:docPr id="1596590702" name="Picture 1" descr="A diagram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90702" name="Picture 1" descr="A diagram of different types of objects&#10;&#10;Description automatically generated with medium confidence"/>
                    <pic:cNvPicPr/>
                  </pic:nvPicPr>
                  <pic:blipFill>
                    <a:blip r:embed="rId26"/>
                    <a:stretch>
                      <a:fillRect/>
                    </a:stretch>
                  </pic:blipFill>
                  <pic:spPr>
                    <a:xfrm>
                      <a:off x="0" y="0"/>
                      <a:ext cx="5916179" cy="2877816"/>
                    </a:xfrm>
                    <a:prstGeom prst="rect">
                      <a:avLst/>
                    </a:prstGeom>
                  </pic:spPr>
                </pic:pic>
              </a:graphicData>
            </a:graphic>
          </wp:inline>
        </w:drawing>
      </w:r>
    </w:p>
    <w:p w14:paraId="0705F6B6" w14:textId="6C48547A" w:rsidR="006B77F8" w:rsidRDefault="006B77F8" w:rsidP="002936C4">
      <w:pPr>
        <w:spacing w:line="360" w:lineRule="auto"/>
        <w:jc w:val="center"/>
        <w:rPr>
          <w:rFonts w:ascii="Times New Roman" w:hAnsi="Times New Roman" w:cs="Times New Roman"/>
          <w:sz w:val="24"/>
          <w:szCs w:val="24"/>
        </w:rPr>
        <w:sectPr w:rsidR="006B77F8" w:rsidSect="00EE7B19">
          <w:pgSz w:w="12240" w:h="15840"/>
          <w:pgMar w:top="1440" w:right="1440" w:bottom="1440" w:left="1440" w:header="720" w:footer="720" w:gutter="0"/>
          <w:cols w:space="720"/>
          <w:docGrid w:linePitch="360"/>
        </w:sectPr>
      </w:pPr>
      <w:r w:rsidRPr="003C5203">
        <w:rPr>
          <w:rFonts w:ascii="Times New Roman" w:hAnsi="Times New Roman" w:cs="Times New Roman"/>
          <w:b/>
          <w:bCs/>
          <w:sz w:val="20"/>
          <w:szCs w:val="20"/>
        </w:rPr>
        <w:t>Fig</w:t>
      </w:r>
      <w:r>
        <w:rPr>
          <w:rFonts w:ascii="Times New Roman" w:hAnsi="Times New Roman" w:cs="Times New Roman"/>
          <w:b/>
          <w:bCs/>
          <w:sz w:val="20"/>
          <w:szCs w:val="20"/>
        </w:rPr>
        <w:t>.</w:t>
      </w:r>
      <w:r w:rsidRPr="003C5203">
        <w:rPr>
          <w:rFonts w:ascii="Times New Roman" w:hAnsi="Times New Roman" w:cs="Times New Roman"/>
          <w:b/>
          <w:bCs/>
          <w:sz w:val="20"/>
          <w:szCs w:val="20"/>
        </w:rPr>
        <w:t xml:space="preserve"> </w:t>
      </w:r>
      <w:r>
        <w:rPr>
          <w:rFonts w:ascii="Times New Roman" w:hAnsi="Times New Roman" w:cs="Times New Roman"/>
          <w:b/>
          <w:bCs/>
          <w:sz w:val="20"/>
          <w:szCs w:val="20"/>
        </w:rPr>
        <w:t>1</w:t>
      </w:r>
      <w:r w:rsidR="00EB399B">
        <w:rPr>
          <w:rFonts w:ascii="Times New Roman" w:hAnsi="Times New Roman" w:cs="Times New Roman"/>
          <w:b/>
          <w:bCs/>
          <w:sz w:val="20"/>
          <w:szCs w:val="20"/>
        </w:rPr>
        <w:t>5</w:t>
      </w:r>
      <w:r>
        <w:rPr>
          <w:rFonts w:ascii="Times New Roman" w:hAnsi="Times New Roman" w:cs="Times New Roman"/>
          <w:b/>
          <w:bCs/>
          <w:sz w:val="20"/>
          <w:szCs w:val="20"/>
        </w:rPr>
        <w:t>.</w:t>
      </w:r>
      <w:r w:rsidRPr="003C5203">
        <w:rPr>
          <w:rFonts w:ascii="Times New Roman" w:hAnsi="Times New Roman" w:cs="Times New Roman"/>
          <w:sz w:val="20"/>
          <w:szCs w:val="20"/>
        </w:rPr>
        <w:t xml:space="preserve"> </w:t>
      </w:r>
      <w:r w:rsidR="00E616E0">
        <w:rPr>
          <w:rFonts w:ascii="Times New Roman" w:hAnsi="Times New Roman" w:cs="Times New Roman"/>
          <w:sz w:val="20"/>
          <w:szCs w:val="20"/>
        </w:rPr>
        <w:t>I</w:t>
      </w:r>
      <w:r w:rsidR="00E616E0" w:rsidRPr="00E616E0">
        <w:rPr>
          <w:rFonts w:ascii="Times New Roman" w:hAnsi="Times New Roman" w:cs="Times New Roman"/>
          <w:sz w:val="20"/>
          <w:szCs w:val="20"/>
        </w:rPr>
        <w:t>llustrat</w:t>
      </w:r>
      <w:r w:rsidR="00E616E0">
        <w:rPr>
          <w:rFonts w:ascii="Times New Roman" w:hAnsi="Times New Roman" w:cs="Times New Roman"/>
          <w:sz w:val="20"/>
          <w:szCs w:val="20"/>
        </w:rPr>
        <w:t>ion of</w:t>
      </w:r>
      <w:r w:rsidR="00E616E0" w:rsidRPr="00E616E0">
        <w:rPr>
          <w:rFonts w:ascii="Times New Roman" w:hAnsi="Times New Roman" w:cs="Times New Roman"/>
          <w:sz w:val="20"/>
          <w:szCs w:val="20"/>
        </w:rPr>
        <w:t xml:space="preserve"> the mechanism of Pb corrosion and the influence of radiation on it.</w:t>
      </w:r>
    </w:p>
    <w:p w14:paraId="5BF022B8" w14:textId="77777777" w:rsidR="00540014" w:rsidRDefault="00540014" w:rsidP="003C5203">
      <w:pPr>
        <w:spacing w:line="360" w:lineRule="auto"/>
        <w:rPr>
          <w:rFonts w:ascii="Times New Roman" w:hAnsi="Times New Roman" w:cs="Times New Roman"/>
          <w:sz w:val="24"/>
          <w:szCs w:val="24"/>
        </w:rPr>
      </w:pPr>
    </w:p>
    <w:p w14:paraId="52E9F20F" w14:textId="26522C12" w:rsidR="00540014" w:rsidRDefault="00540014" w:rsidP="003C5203">
      <w:pPr>
        <w:spacing w:line="360" w:lineRule="auto"/>
        <w:rPr>
          <w:rFonts w:ascii="Times New Roman" w:hAnsi="Times New Roman" w:cs="Times New Roman"/>
          <w:b/>
          <w:bCs/>
          <w:sz w:val="24"/>
          <w:szCs w:val="24"/>
        </w:rPr>
      </w:pPr>
      <w:r w:rsidRPr="00540014">
        <w:rPr>
          <w:rFonts w:ascii="Times New Roman" w:hAnsi="Times New Roman" w:cs="Times New Roman"/>
          <w:b/>
          <w:bCs/>
          <w:sz w:val="24"/>
          <w:szCs w:val="24"/>
        </w:rPr>
        <w:t xml:space="preserve">4.2 Radiation </w:t>
      </w:r>
      <w:r w:rsidR="00B72A90">
        <w:rPr>
          <w:rFonts w:ascii="Times New Roman" w:hAnsi="Times New Roman" w:cs="Times New Roman"/>
          <w:b/>
          <w:bCs/>
          <w:sz w:val="24"/>
          <w:szCs w:val="24"/>
        </w:rPr>
        <w:t>affected</w:t>
      </w:r>
      <w:r w:rsidRPr="00540014">
        <w:rPr>
          <w:rFonts w:ascii="Times New Roman" w:hAnsi="Times New Roman" w:cs="Times New Roman"/>
          <w:b/>
          <w:bCs/>
          <w:sz w:val="24"/>
          <w:szCs w:val="24"/>
        </w:rPr>
        <w:t xml:space="preserve"> corrosion</w:t>
      </w:r>
      <w:r w:rsidR="00E10786">
        <w:rPr>
          <w:rFonts w:ascii="Times New Roman" w:hAnsi="Times New Roman" w:cs="Times New Roman"/>
          <w:b/>
          <w:bCs/>
          <w:sz w:val="24"/>
          <w:szCs w:val="24"/>
        </w:rPr>
        <w:t xml:space="preserve"> </w:t>
      </w:r>
    </w:p>
    <w:p w14:paraId="538CBC70" w14:textId="3214D8B8" w:rsidR="00E83597" w:rsidRDefault="00047AB1" w:rsidP="00E735DB">
      <w:pPr>
        <w:spacing w:line="360" w:lineRule="auto"/>
        <w:jc w:val="both"/>
        <w:rPr>
          <w:rFonts w:ascii="Times New Roman" w:hAnsi="Times New Roman" w:cs="Times New Roman"/>
          <w:sz w:val="24"/>
          <w:szCs w:val="24"/>
        </w:rPr>
      </w:pPr>
      <w:r>
        <w:rPr>
          <w:rFonts w:ascii="Times New Roman" w:hAnsi="Times New Roman" w:cs="Times New Roman"/>
          <w:sz w:val="24"/>
          <w:szCs w:val="24"/>
        </w:rPr>
        <w:t>The influence of radiation</w:t>
      </w:r>
      <w:r w:rsidR="000A2953">
        <w:rPr>
          <w:rFonts w:ascii="Times New Roman" w:hAnsi="Times New Roman" w:cs="Times New Roman"/>
          <w:sz w:val="24"/>
          <w:szCs w:val="24"/>
        </w:rPr>
        <w:t xml:space="preserve"> on corrosion of SS316L </w:t>
      </w:r>
      <w:r>
        <w:rPr>
          <w:rFonts w:ascii="Times New Roman" w:hAnsi="Times New Roman" w:cs="Times New Roman"/>
          <w:sz w:val="24"/>
          <w:szCs w:val="24"/>
        </w:rPr>
        <w:t>might be</w:t>
      </w:r>
      <w:r w:rsidR="000A2953">
        <w:rPr>
          <w:rFonts w:ascii="Times New Roman" w:hAnsi="Times New Roman" w:cs="Times New Roman"/>
          <w:sz w:val="24"/>
          <w:szCs w:val="24"/>
        </w:rPr>
        <w:t xml:space="preserve"> divided into </w:t>
      </w:r>
      <w:r>
        <w:rPr>
          <w:rFonts w:ascii="Times New Roman" w:hAnsi="Times New Roman" w:cs="Times New Roman"/>
          <w:sz w:val="24"/>
          <w:szCs w:val="24"/>
        </w:rPr>
        <w:t xml:space="preserve">its effect on the initiation and development of Pb penetration. </w:t>
      </w:r>
      <w:r w:rsidR="000A2953">
        <w:rPr>
          <w:rFonts w:ascii="Times New Roman" w:hAnsi="Times New Roman" w:cs="Times New Roman"/>
          <w:sz w:val="24"/>
          <w:szCs w:val="24"/>
        </w:rPr>
        <w:t xml:space="preserve"> </w:t>
      </w:r>
    </w:p>
    <w:p w14:paraId="787D566F" w14:textId="786C2052" w:rsidR="00517B2D" w:rsidRDefault="00517B2D" w:rsidP="00517B2D">
      <w:pPr>
        <w:spacing w:line="360" w:lineRule="auto"/>
        <w:jc w:val="both"/>
        <w:rPr>
          <w:rFonts w:ascii="Times New Roman" w:hAnsi="Times New Roman" w:cs="Times New Roman"/>
          <w:sz w:val="24"/>
          <w:szCs w:val="24"/>
        </w:rPr>
      </w:pPr>
      <w:r w:rsidRPr="00517B2D">
        <w:rPr>
          <w:rFonts w:ascii="Times New Roman" w:hAnsi="Times New Roman" w:cs="Times New Roman"/>
          <w:sz w:val="24"/>
          <w:szCs w:val="24"/>
        </w:rPr>
        <w:t>Firstly, the cross-sectional images in Fig. 6, combined with the statistical analysis in Fig. 7, confirm that the initiation of Pb penetration is enhanced in RAC regions compared to CO regions in both the 4-hour and 8-hour experiments. This enhancement can be attributed to the increased lead wetting on the sample surface when radiation is applied. As shown in Fig. 4, SEM-EDX mapping of Pb indicates a higher concentration of Pb in RAC regions compared to CO regions. Additionally, Fig. 5 reveals that Pb islands formed on the surface have better contact with the sample in RAC regions than in CO regions, with the Pb islands in RAC regions being flatter in shape, while those in CO regions are more spherical.</w:t>
      </w:r>
      <w:r>
        <w:rPr>
          <w:rFonts w:ascii="Times New Roman" w:hAnsi="Times New Roman" w:cs="Times New Roman"/>
          <w:sz w:val="24"/>
          <w:szCs w:val="24"/>
        </w:rPr>
        <w:t xml:space="preserve"> So</w:t>
      </w:r>
      <w:r w:rsidRPr="00517B2D">
        <w:rPr>
          <w:rFonts w:ascii="Times New Roman" w:hAnsi="Times New Roman" w:cs="Times New Roman"/>
          <w:sz w:val="24"/>
          <w:szCs w:val="24"/>
        </w:rPr>
        <w:t xml:space="preserve">, the enhancement of lead wetting on the sample surface </w:t>
      </w:r>
      <w:r>
        <w:rPr>
          <w:rFonts w:ascii="Times New Roman" w:hAnsi="Times New Roman" w:cs="Times New Roman"/>
          <w:sz w:val="24"/>
          <w:szCs w:val="24"/>
        </w:rPr>
        <w:t xml:space="preserve">likely can </w:t>
      </w:r>
      <w:r w:rsidRPr="00517B2D">
        <w:rPr>
          <w:rFonts w:ascii="Times New Roman" w:hAnsi="Times New Roman" w:cs="Times New Roman"/>
          <w:sz w:val="24"/>
          <w:szCs w:val="24"/>
        </w:rPr>
        <w:t>be described by Young's relation.</w:t>
      </w:r>
    </w:p>
    <w:p w14:paraId="7B69EB50" w14:textId="556CB2DF" w:rsidR="00517B2D" w:rsidRPr="000A53FB" w:rsidRDefault="00000000" w:rsidP="000D518E">
      <w:pPr>
        <w:spacing w:line="360" w:lineRule="auto"/>
        <w:jc w:val="right"/>
        <w:rPr>
          <w:rFonts w:ascii="Times New Roman" w:hAnsi="Times New Roman" w:cs="Times New Roman"/>
          <w:i/>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lv</m:t>
            </m:r>
          </m:sub>
        </m:sSub>
        <m:r>
          <w:rPr>
            <w:rFonts w:ascii="Cambria Math" w:hAnsi="Cambria Math" w:cs="Times New Roman"/>
            <w:sz w:val="24"/>
            <w:szCs w:val="24"/>
          </w:rPr>
          <m:t>cosθ+</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ls</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γ</m:t>
            </m:r>
          </m:e>
          <m:sub>
            <m:r>
              <w:rPr>
                <w:rFonts w:ascii="Cambria Math" w:hAnsi="Cambria Math" w:cs="Times New Roman"/>
                <w:sz w:val="24"/>
                <w:szCs w:val="24"/>
              </w:rPr>
              <m:t>sv</m:t>
            </m:r>
          </m:sub>
        </m:sSub>
      </m:oMath>
      <w:r w:rsidR="000D518E">
        <w:rPr>
          <w:rFonts w:ascii="Times New Roman" w:hAnsi="Times New Roman" w:cs="Times New Roman"/>
          <w:i/>
          <w:sz w:val="24"/>
          <w:szCs w:val="24"/>
        </w:rPr>
        <w:t xml:space="preserve">                                                                </w:t>
      </w:r>
      <w:r w:rsidR="000D518E" w:rsidRPr="000D518E">
        <w:rPr>
          <w:rFonts w:ascii="Times New Roman" w:hAnsi="Times New Roman" w:cs="Times New Roman"/>
          <w:iCs/>
          <w:sz w:val="24"/>
          <w:szCs w:val="24"/>
        </w:rPr>
        <w:t>(5)</w:t>
      </w:r>
    </w:p>
    <w:p w14:paraId="29755A2B" w14:textId="74592510" w:rsidR="00517B2D" w:rsidRDefault="00517B2D" w:rsidP="00517B2D">
      <w:pPr>
        <w:spacing w:line="360" w:lineRule="auto"/>
        <w:jc w:val="both"/>
        <w:rPr>
          <w:ins w:id="298" w:author="Wande Cairang" w:date="2024-08-20T15:01:00Z" w16du:dateUtc="2024-08-20T19:01:00Z"/>
          <w:rFonts w:ascii="Times New Roman" w:hAnsi="Times New Roman" w:cs="Times New Roman"/>
          <w:iCs/>
          <w:sz w:val="24"/>
          <w:szCs w:val="24"/>
        </w:rPr>
      </w:pPr>
      <w:r w:rsidRPr="000A53FB">
        <w:rPr>
          <w:rFonts w:ascii="Times New Roman" w:hAnsi="Times New Roman" w:cs="Times New Roman"/>
          <w:sz w:val="24"/>
          <w:szCs w:val="24"/>
        </w:rPr>
        <w:t xml:space="preserve">where </w:t>
      </w:r>
      <w:proofErr w:type="spellStart"/>
      <w:r w:rsidRPr="000A53FB">
        <w:rPr>
          <w:rFonts w:ascii="Times New Roman" w:hAnsi="Times New Roman" w:cs="Times New Roman"/>
          <w:sz w:val="24"/>
          <w:szCs w:val="24"/>
        </w:rPr>
        <w:t>γlv</w:t>
      </w:r>
      <w:proofErr w:type="spellEnd"/>
      <w:r w:rsidRPr="000A53FB">
        <w:rPr>
          <w:rFonts w:ascii="Times New Roman" w:hAnsi="Times New Roman" w:cs="Times New Roman"/>
          <w:sz w:val="24"/>
          <w:szCs w:val="24"/>
        </w:rPr>
        <w:t xml:space="preserve">​ is the liquid surface energy, </w:t>
      </w:r>
      <w:proofErr w:type="spellStart"/>
      <w:r w:rsidRPr="000A53FB">
        <w:rPr>
          <w:rFonts w:ascii="Times New Roman" w:hAnsi="Times New Roman" w:cs="Times New Roman"/>
          <w:sz w:val="24"/>
          <w:szCs w:val="24"/>
        </w:rPr>
        <w:t>γls</w:t>
      </w:r>
      <w:proofErr w:type="spellEnd"/>
      <w:r w:rsidRPr="000A53FB">
        <w:rPr>
          <w:rFonts w:ascii="Times New Roman" w:hAnsi="Times New Roman" w:cs="Times New Roman"/>
          <w:sz w:val="24"/>
          <w:szCs w:val="24"/>
        </w:rPr>
        <w:t xml:space="preserve"> is the interfacial energy between the liquid lead and the solid sample, and </w:t>
      </w:r>
      <w:proofErr w:type="spellStart"/>
      <w:r w:rsidRPr="000A53FB">
        <w:rPr>
          <w:rFonts w:ascii="Times New Roman" w:hAnsi="Times New Roman" w:cs="Times New Roman"/>
          <w:sz w:val="24"/>
          <w:szCs w:val="24"/>
        </w:rPr>
        <w:t>γsv</w:t>
      </w:r>
      <w:proofErr w:type="spellEnd"/>
      <w:r w:rsidRPr="000A53FB">
        <w:rPr>
          <w:rFonts w:ascii="Times New Roman" w:hAnsi="Times New Roman" w:cs="Times New Roman"/>
          <w:sz w:val="24"/>
          <w:szCs w:val="24"/>
        </w:rPr>
        <w:t xml:space="preserve">​ is the surface energy of the solid sample. </w:t>
      </w:r>
      <w:r>
        <w:rPr>
          <w:rFonts w:ascii="Times New Roman" w:hAnsi="Times New Roman" w:cs="Times New Roman"/>
          <w:sz w:val="24"/>
          <w:szCs w:val="24"/>
        </w:rPr>
        <w:t>It is reported that</w:t>
      </w:r>
      <w:r>
        <w:rPr>
          <w:rFonts w:ascii="Times New Roman" w:hAnsi="Times New Roman" w:cs="Times New Roman"/>
          <w:iCs/>
          <w:sz w:val="24"/>
          <w:szCs w:val="24"/>
        </w:rPr>
        <w:t xml:space="preserve"> r</w:t>
      </w:r>
      <w:r w:rsidRPr="000A53FB">
        <w:rPr>
          <w:rFonts w:ascii="Times New Roman" w:hAnsi="Times New Roman" w:cs="Times New Roman"/>
          <w:iCs/>
          <w:sz w:val="24"/>
          <w:szCs w:val="24"/>
        </w:rPr>
        <w:t xml:space="preserve">adiation can induce sputtering and swelling on the surface, </w:t>
      </w:r>
      <w:r w:rsidR="004D5C95">
        <w:rPr>
          <w:rFonts w:ascii="Times New Roman" w:hAnsi="Times New Roman" w:cs="Times New Roman"/>
          <w:iCs/>
          <w:sz w:val="24"/>
          <w:szCs w:val="24"/>
        </w:rPr>
        <w:t xml:space="preserve">which results in an </w:t>
      </w:r>
      <w:r w:rsidRPr="000A53FB">
        <w:rPr>
          <w:rFonts w:ascii="Times New Roman" w:hAnsi="Times New Roman" w:cs="Times New Roman"/>
          <w:iCs/>
          <w:sz w:val="24"/>
          <w:szCs w:val="24"/>
        </w:rPr>
        <w:t>increase the surface energy</w:t>
      </w:r>
      <w:r w:rsidR="004D5C95">
        <w:rPr>
          <w:rFonts w:ascii="Times New Roman" w:hAnsi="Times New Roman" w:cs="Times New Roman"/>
          <w:iCs/>
          <w:sz w:val="24"/>
          <w:szCs w:val="24"/>
        </w:rPr>
        <w:t xml:space="preserve"> from the </w:t>
      </w:r>
      <w:r w:rsidR="002D4FDC">
        <w:rPr>
          <w:rFonts w:ascii="Times New Roman" w:hAnsi="Times New Roman" w:cs="Times New Roman"/>
          <w:iCs/>
          <w:sz w:val="24"/>
          <w:szCs w:val="24"/>
        </w:rPr>
        <w:t xml:space="preserve">increased </w:t>
      </w:r>
      <w:r w:rsidR="004D5C95">
        <w:rPr>
          <w:rFonts w:ascii="Times New Roman" w:hAnsi="Times New Roman" w:cs="Times New Roman"/>
          <w:iCs/>
          <w:sz w:val="24"/>
          <w:szCs w:val="24"/>
        </w:rPr>
        <w:t>roughness</w:t>
      </w:r>
      <w:r>
        <w:rPr>
          <w:rFonts w:ascii="Times New Roman" w:hAnsi="Times New Roman" w:cs="Times New Roman"/>
          <w:iCs/>
          <w:sz w:val="24"/>
          <w:szCs w:val="24"/>
        </w:rPr>
        <w:t xml:space="preserve"> </w:t>
      </w:r>
      <w:r>
        <w:rPr>
          <w:rFonts w:ascii="Times New Roman" w:hAnsi="Times New Roman" w:cs="Times New Roman"/>
          <w:iCs/>
          <w:sz w:val="24"/>
          <w:szCs w:val="24"/>
        </w:rPr>
        <w:fldChar w:fldCharType="begin"/>
      </w:r>
      <w:r w:rsidR="002B3706">
        <w:rPr>
          <w:rFonts w:ascii="Times New Roman" w:hAnsi="Times New Roman" w:cs="Times New Roman"/>
          <w:iCs/>
          <w:sz w:val="24"/>
          <w:szCs w:val="24"/>
        </w:rPr>
        <w:instrText xml:space="preserve"> ADDIN EN.CITE &lt;EndNote&gt;&lt;Cite&gt;&lt;Author&gt;Rehn&lt;/Author&gt;&lt;Year&gt;1985&lt;/Year&gt;&lt;RecNum&gt;57&lt;/RecNum&gt;&lt;DisplayText&gt;[33]&lt;/DisplayText&gt;&lt;record&gt;&lt;rec-number&gt;57&lt;/rec-number&gt;&lt;foreign-keys&gt;&lt;key app="EN" db-id="5pf99vapuzz0s4exe5b5axpiasxfdvr5fdwz" timestamp="1723512955"&gt;57&lt;/key&gt;&lt;/foreign-keys&gt;&lt;ref-type name="Journal Article"&gt;17&lt;/ref-type&gt;&lt;contributors&gt;&lt;authors&gt;&lt;author&gt;Rehn, L. E.&lt;/author&gt;&lt;author&gt;Averback, R. S.&lt;/author&gt;&lt;author&gt;Okamoto, P. R.&lt;/author&gt;&lt;/authors&gt;&lt;/contributors&gt;&lt;titles&gt;&lt;title&gt;Fundamental-Aspects of Ion-Beam Surface Modification - Defect Production and Migration Processes&lt;/title&gt;&lt;secondary-title&gt;Materials Science and Engineering&lt;/secondary-title&gt;&lt;alt-title&gt;Mater Sci Eng&lt;/alt-title&gt;&lt;/titles&gt;&lt;periodical&gt;&lt;full-title&gt;Materials Science and Engineering&lt;/full-title&gt;&lt;abbr-1&gt;Mater Sci Eng&lt;/abbr-1&gt;&lt;/periodical&gt;&lt;alt-periodical&gt;&lt;full-title&gt;Materials Science and Engineering&lt;/full-title&gt;&lt;abbr-1&gt;Mater Sci Eng&lt;/abbr-1&gt;&lt;/alt-periodical&gt;&lt;pages&gt;1-11&lt;/pages&gt;&lt;volume&gt;69&lt;/volume&gt;&lt;number&gt;1&lt;/number&gt;&lt;dates&gt;&lt;year&gt;1985&lt;/year&gt;&lt;/dates&gt;&lt;isbn&gt;0025-5416&lt;/isbn&gt;&lt;accession-num&gt;WOS:A1985ADD0700002&lt;/accession-num&gt;&lt;urls&gt;&lt;related-urls&gt;&lt;url&gt;&amp;lt;Go to ISI&amp;gt;://WOS:A1985ADD0700002&lt;/url&gt;&lt;/related-urls&gt;&lt;/urls&gt;&lt;electronic-resource-num&gt;Doi 10.1016/0025-5416(85)90365-9&lt;/electronic-resource-num&gt;&lt;language&gt;English&lt;/language&gt;&lt;/record&gt;&lt;/Cite&gt;&lt;/EndNote&gt;</w:instrText>
      </w:r>
      <w:r>
        <w:rPr>
          <w:rFonts w:ascii="Times New Roman" w:hAnsi="Times New Roman" w:cs="Times New Roman"/>
          <w:iCs/>
          <w:sz w:val="24"/>
          <w:szCs w:val="24"/>
        </w:rPr>
        <w:fldChar w:fldCharType="separate"/>
      </w:r>
      <w:r w:rsidR="002B3706">
        <w:rPr>
          <w:rFonts w:ascii="Times New Roman" w:hAnsi="Times New Roman" w:cs="Times New Roman"/>
          <w:iCs/>
          <w:noProof/>
          <w:sz w:val="24"/>
          <w:szCs w:val="24"/>
        </w:rPr>
        <w:t>[33]</w:t>
      </w:r>
      <w:r>
        <w:rPr>
          <w:rFonts w:ascii="Times New Roman" w:hAnsi="Times New Roman" w:cs="Times New Roman"/>
          <w:iCs/>
          <w:sz w:val="24"/>
          <w:szCs w:val="24"/>
        </w:rPr>
        <w:fldChar w:fldCharType="end"/>
      </w:r>
      <w:r w:rsidRPr="000A53FB">
        <w:rPr>
          <w:rFonts w:ascii="Times New Roman" w:hAnsi="Times New Roman" w:cs="Times New Roman"/>
          <w:iCs/>
          <w:sz w:val="24"/>
          <w:szCs w:val="24"/>
        </w:rPr>
        <w:t xml:space="preserve">. In contrast, radiation </w:t>
      </w:r>
      <w:r>
        <w:rPr>
          <w:rFonts w:ascii="Times New Roman" w:hAnsi="Times New Roman" w:cs="Times New Roman"/>
          <w:iCs/>
          <w:sz w:val="24"/>
          <w:szCs w:val="24"/>
        </w:rPr>
        <w:t>is supposed to have</w:t>
      </w:r>
      <w:r w:rsidRPr="000A53FB">
        <w:rPr>
          <w:rFonts w:ascii="Times New Roman" w:hAnsi="Times New Roman" w:cs="Times New Roman"/>
          <w:iCs/>
          <w:sz w:val="24"/>
          <w:szCs w:val="24"/>
        </w:rPr>
        <w:t xml:space="preserve"> less impact on </w:t>
      </w:r>
      <w:proofErr w:type="spellStart"/>
      <w:r w:rsidRPr="000A53FB">
        <w:rPr>
          <w:rFonts w:ascii="Times New Roman" w:hAnsi="Times New Roman" w:cs="Times New Roman"/>
          <w:iCs/>
          <w:sz w:val="24"/>
          <w:szCs w:val="24"/>
        </w:rPr>
        <w:t>γlv</w:t>
      </w:r>
      <w:proofErr w:type="spellEnd"/>
      <w:r w:rsidRPr="000A53FB">
        <w:rPr>
          <w:rFonts w:ascii="Times New Roman" w:hAnsi="Times New Roman" w:cs="Times New Roman"/>
          <w:iCs/>
          <w:sz w:val="24"/>
          <w:szCs w:val="24"/>
        </w:rPr>
        <w:t xml:space="preserve">​ and </w:t>
      </w:r>
      <w:proofErr w:type="spellStart"/>
      <w:r w:rsidRPr="000A53FB">
        <w:rPr>
          <w:rFonts w:ascii="Times New Roman" w:hAnsi="Times New Roman" w:cs="Times New Roman"/>
          <w:iCs/>
          <w:sz w:val="24"/>
          <w:szCs w:val="24"/>
        </w:rPr>
        <w:t>γls</w:t>
      </w:r>
      <w:proofErr w:type="spellEnd"/>
      <w:r w:rsidRPr="000A53FB">
        <w:rPr>
          <w:rFonts w:ascii="Times New Roman" w:hAnsi="Times New Roman" w:cs="Times New Roman"/>
          <w:iCs/>
          <w:sz w:val="24"/>
          <w:szCs w:val="24"/>
        </w:rPr>
        <w:t xml:space="preserve">​, given that lead remains in its liquid state. Therefore, the increase in surface energy </w:t>
      </w:r>
      <w:proofErr w:type="spellStart"/>
      <w:r w:rsidRPr="000A53FB">
        <w:rPr>
          <w:rFonts w:ascii="Times New Roman" w:hAnsi="Times New Roman" w:cs="Times New Roman"/>
          <w:iCs/>
          <w:sz w:val="24"/>
          <w:szCs w:val="24"/>
        </w:rPr>
        <w:t>γsv</w:t>
      </w:r>
      <w:proofErr w:type="spellEnd"/>
      <w:r w:rsidRPr="000A53FB">
        <w:rPr>
          <w:rFonts w:ascii="Times New Roman" w:hAnsi="Times New Roman" w:cs="Times New Roman"/>
          <w:iCs/>
          <w:sz w:val="24"/>
          <w:szCs w:val="24"/>
        </w:rPr>
        <w:t>​ can enhance the wetting of lead.</w:t>
      </w:r>
      <w:r w:rsidR="004D5C95">
        <w:rPr>
          <w:rFonts w:ascii="Times New Roman" w:hAnsi="Times New Roman" w:cs="Times New Roman"/>
          <w:iCs/>
          <w:sz w:val="24"/>
          <w:szCs w:val="24"/>
        </w:rPr>
        <w:t xml:space="preserve"> </w:t>
      </w:r>
    </w:p>
    <w:p w14:paraId="7738C176" w14:textId="4AC643DC" w:rsidR="002B3706" w:rsidRPr="002B3706" w:rsidDel="002B3706" w:rsidRDefault="002B3706" w:rsidP="00517B2D">
      <w:pPr>
        <w:spacing w:line="360" w:lineRule="auto"/>
        <w:jc w:val="both"/>
        <w:rPr>
          <w:del w:id="299" w:author="Wande Cairang" w:date="2024-08-20T15:06:00Z" w16du:dateUtc="2024-08-20T19:06:00Z"/>
          <w:rFonts w:ascii="Times New Roman" w:hAnsi="Times New Roman" w:cs="Times New Roman"/>
          <w:iCs/>
          <w:color w:val="FF0000"/>
          <w:sz w:val="24"/>
          <w:szCs w:val="24"/>
          <w:rPrChange w:id="300" w:author="Wande Cairang" w:date="2024-08-20T15:19:00Z" w16du:dateUtc="2024-08-20T19:19:00Z">
            <w:rPr>
              <w:del w:id="301" w:author="Wande Cairang" w:date="2024-08-20T15:06:00Z" w16du:dateUtc="2024-08-20T19:06:00Z"/>
              <w:rFonts w:ascii="Times New Roman" w:hAnsi="Times New Roman" w:cs="Times New Roman"/>
              <w:iCs/>
              <w:sz w:val="24"/>
              <w:szCs w:val="24"/>
            </w:rPr>
          </w:rPrChange>
        </w:rPr>
      </w:pPr>
    </w:p>
    <w:p w14:paraId="35E9F95A" w14:textId="1629C1DC" w:rsidR="002B3706" w:rsidRPr="002B3706" w:rsidRDefault="00D410DC" w:rsidP="001C0C4E">
      <w:pPr>
        <w:spacing w:line="360" w:lineRule="auto"/>
        <w:jc w:val="both"/>
        <w:rPr>
          <w:ins w:id="302" w:author="Wande Cairang" w:date="2024-08-20T15:16:00Z" w16du:dateUtc="2024-08-20T19:16:00Z"/>
          <w:rFonts w:ascii="Times New Roman" w:hAnsi="Times New Roman" w:cs="Times New Roman"/>
          <w:iCs/>
          <w:color w:val="FF0000"/>
          <w:sz w:val="24"/>
          <w:szCs w:val="24"/>
          <w:rPrChange w:id="303" w:author="Wande Cairang" w:date="2024-08-20T15:19:00Z" w16du:dateUtc="2024-08-20T19:19:00Z">
            <w:rPr>
              <w:ins w:id="304" w:author="Wande Cairang" w:date="2024-08-20T15:16:00Z" w16du:dateUtc="2024-08-20T19:16:00Z"/>
              <w:rFonts w:ascii="Times New Roman" w:hAnsi="Times New Roman" w:cs="Times New Roman"/>
              <w:iCs/>
              <w:sz w:val="24"/>
              <w:szCs w:val="24"/>
            </w:rPr>
          </w:rPrChange>
        </w:rPr>
      </w:pPr>
      <w:r w:rsidRPr="002B3706">
        <w:rPr>
          <w:rFonts w:ascii="Times New Roman" w:hAnsi="Times New Roman" w:cs="Times New Roman"/>
          <w:iCs/>
          <w:color w:val="FF0000"/>
          <w:sz w:val="24"/>
          <w:szCs w:val="24"/>
          <w:rPrChange w:id="305" w:author="Wande Cairang" w:date="2024-08-20T15:19:00Z" w16du:dateUtc="2024-08-20T19:19:00Z">
            <w:rPr>
              <w:rFonts w:ascii="Times New Roman" w:hAnsi="Times New Roman" w:cs="Times New Roman"/>
              <w:iCs/>
              <w:sz w:val="24"/>
              <w:szCs w:val="24"/>
            </w:rPr>
          </w:rPrChange>
        </w:rPr>
        <w:t xml:space="preserve">In addition to enhancing surface energy, the improvement in </w:t>
      </w:r>
      <w:del w:id="306" w:author="Wande Cairang" w:date="2024-08-20T15:15:00Z" w16du:dateUtc="2024-08-20T19:15:00Z">
        <w:r w:rsidRPr="002B3706" w:rsidDel="002B3706">
          <w:rPr>
            <w:rFonts w:ascii="Times New Roman" w:hAnsi="Times New Roman" w:cs="Times New Roman"/>
            <w:iCs/>
            <w:color w:val="FF0000"/>
            <w:sz w:val="24"/>
            <w:szCs w:val="24"/>
            <w:rPrChange w:id="307" w:author="Wande Cairang" w:date="2024-08-20T15:19:00Z" w16du:dateUtc="2024-08-20T19:19:00Z">
              <w:rPr>
                <w:rFonts w:ascii="Times New Roman" w:hAnsi="Times New Roman" w:cs="Times New Roman"/>
                <w:iCs/>
                <w:sz w:val="24"/>
                <w:szCs w:val="24"/>
              </w:rPr>
            </w:rPrChange>
          </w:rPr>
          <w:delText xml:space="preserve">lead </w:delText>
        </w:r>
      </w:del>
      <w:ins w:id="308" w:author="Wande Cairang" w:date="2024-08-20T15:15:00Z" w16du:dateUtc="2024-08-20T19:15:00Z">
        <w:r w:rsidR="002B3706" w:rsidRPr="002B3706">
          <w:rPr>
            <w:rFonts w:ascii="Times New Roman" w:hAnsi="Times New Roman" w:cs="Times New Roman"/>
            <w:iCs/>
            <w:color w:val="FF0000"/>
            <w:sz w:val="24"/>
            <w:szCs w:val="24"/>
            <w:rPrChange w:id="309" w:author="Wande Cairang" w:date="2024-08-20T15:19:00Z" w16du:dateUtc="2024-08-20T19:19:00Z">
              <w:rPr>
                <w:rFonts w:ascii="Times New Roman" w:hAnsi="Times New Roman" w:cs="Times New Roman"/>
                <w:iCs/>
                <w:sz w:val="24"/>
                <w:szCs w:val="24"/>
              </w:rPr>
            </w:rPrChange>
          </w:rPr>
          <w:t xml:space="preserve">liquid metal </w:t>
        </w:r>
      </w:ins>
      <w:r w:rsidRPr="002B3706">
        <w:rPr>
          <w:rFonts w:ascii="Times New Roman" w:hAnsi="Times New Roman" w:cs="Times New Roman"/>
          <w:iCs/>
          <w:color w:val="FF0000"/>
          <w:sz w:val="24"/>
          <w:szCs w:val="24"/>
          <w:rPrChange w:id="310" w:author="Wande Cairang" w:date="2024-08-20T15:19:00Z" w16du:dateUtc="2024-08-20T19:19:00Z">
            <w:rPr>
              <w:rFonts w:ascii="Times New Roman" w:hAnsi="Times New Roman" w:cs="Times New Roman"/>
              <w:iCs/>
              <w:sz w:val="24"/>
              <w:szCs w:val="24"/>
            </w:rPr>
          </w:rPrChange>
        </w:rPr>
        <w:t xml:space="preserve">wetting </w:t>
      </w:r>
      <w:r w:rsidR="00236994" w:rsidRPr="002B3706">
        <w:rPr>
          <w:rFonts w:ascii="Times New Roman" w:hAnsi="Times New Roman" w:cs="Times New Roman"/>
          <w:iCs/>
          <w:color w:val="FF0000"/>
          <w:sz w:val="24"/>
          <w:szCs w:val="24"/>
          <w:rPrChange w:id="311" w:author="Wande Cairang" w:date="2024-08-20T15:19:00Z" w16du:dateUtc="2024-08-20T19:19:00Z">
            <w:rPr>
              <w:rFonts w:ascii="Times New Roman" w:hAnsi="Times New Roman" w:cs="Times New Roman"/>
              <w:iCs/>
              <w:sz w:val="24"/>
              <w:szCs w:val="24"/>
            </w:rPr>
          </w:rPrChange>
        </w:rPr>
        <w:t>by</w:t>
      </w:r>
      <w:r w:rsidRPr="002B3706">
        <w:rPr>
          <w:rFonts w:ascii="Times New Roman" w:hAnsi="Times New Roman" w:cs="Times New Roman"/>
          <w:iCs/>
          <w:color w:val="FF0000"/>
          <w:sz w:val="24"/>
          <w:szCs w:val="24"/>
          <w:rPrChange w:id="312" w:author="Wande Cairang" w:date="2024-08-20T15:19:00Z" w16du:dateUtc="2024-08-20T19:19:00Z">
            <w:rPr>
              <w:rFonts w:ascii="Times New Roman" w:hAnsi="Times New Roman" w:cs="Times New Roman"/>
              <w:iCs/>
              <w:sz w:val="24"/>
              <w:szCs w:val="24"/>
            </w:rPr>
          </w:rPrChange>
        </w:rPr>
        <w:t xml:space="preserve"> radiation could </w:t>
      </w:r>
      <w:r w:rsidR="00236994" w:rsidRPr="002B3706">
        <w:rPr>
          <w:rFonts w:ascii="Times New Roman" w:hAnsi="Times New Roman" w:cs="Times New Roman"/>
          <w:iCs/>
          <w:color w:val="FF0000"/>
          <w:sz w:val="24"/>
          <w:szCs w:val="24"/>
          <w:rPrChange w:id="313" w:author="Wande Cairang" w:date="2024-08-20T15:19:00Z" w16du:dateUtc="2024-08-20T19:19:00Z">
            <w:rPr>
              <w:rFonts w:ascii="Times New Roman" w:hAnsi="Times New Roman" w:cs="Times New Roman"/>
              <w:iCs/>
              <w:sz w:val="24"/>
              <w:szCs w:val="24"/>
            </w:rPr>
          </w:rPrChange>
        </w:rPr>
        <w:t xml:space="preserve">also be </w:t>
      </w:r>
      <w:r w:rsidRPr="002B3706">
        <w:rPr>
          <w:rFonts w:ascii="Times New Roman" w:hAnsi="Times New Roman" w:cs="Times New Roman"/>
          <w:iCs/>
          <w:color w:val="FF0000"/>
          <w:sz w:val="24"/>
          <w:szCs w:val="24"/>
          <w:rPrChange w:id="314" w:author="Wande Cairang" w:date="2024-08-20T15:19:00Z" w16du:dateUtc="2024-08-20T19:19:00Z">
            <w:rPr>
              <w:rFonts w:ascii="Times New Roman" w:hAnsi="Times New Roman" w:cs="Times New Roman"/>
              <w:iCs/>
              <w:sz w:val="24"/>
              <w:szCs w:val="24"/>
            </w:rPr>
          </w:rPrChange>
        </w:rPr>
        <w:t xml:space="preserve">attributed to several factors. </w:t>
      </w:r>
      <w:ins w:id="315" w:author="Wande Cairang" w:date="2024-08-20T15:15:00Z">
        <w:r w:rsidR="002B3706" w:rsidRPr="00192229">
          <w:rPr>
            <w:rFonts w:ascii="Times New Roman" w:hAnsi="Times New Roman" w:cs="Times New Roman"/>
            <w:iCs/>
            <w:color w:val="FF0000"/>
            <w:sz w:val="24"/>
            <w:szCs w:val="24"/>
            <w:highlight w:val="yellow"/>
            <w:rPrChange w:id="316" w:author="Wande Cairang [2]" w:date="2024-08-28T19:10:00Z" w16du:dateUtc="2024-08-28T23:10:00Z">
              <w:rPr>
                <w:rFonts w:ascii="Times New Roman" w:hAnsi="Times New Roman" w:cs="Times New Roman"/>
                <w:iCs/>
                <w:sz w:val="24"/>
                <w:szCs w:val="24"/>
              </w:rPr>
            </w:rPrChange>
          </w:rPr>
          <w:t>Firstly, radiation-induced surface defects may enhance the surface diffusion of Ni, leading to accelerated kinetics of Ni dissolution. This, in turn, facilitates liquid metal infiltration</w:t>
        </w:r>
      </w:ins>
      <w:ins w:id="317" w:author="Wande Cairang" w:date="2024-08-20T15:15:00Z" w16du:dateUtc="2024-08-20T19:15:00Z">
        <w:r w:rsidR="002B3706" w:rsidRPr="00192229">
          <w:rPr>
            <w:rFonts w:ascii="Times New Roman" w:hAnsi="Times New Roman" w:cs="Times New Roman"/>
            <w:iCs/>
            <w:color w:val="FF0000"/>
            <w:sz w:val="24"/>
            <w:szCs w:val="24"/>
            <w:highlight w:val="yellow"/>
            <w:rPrChange w:id="318" w:author="Wande Cairang [2]" w:date="2024-08-28T19:10:00Z" w16du:dateUtc="2024-08-28T23:10:00Z">
              <w:rPr>
                <w:rFonts w:ascii="Times New Roman" w:hAnsi="Times New Roman" w:cs="Times New Roman"/>
                <w:iCs/>
                <w:sz w:val="24"/>
                <w:szCs w:val="24"/>
              </w:rPr>
            </w:rPrChange>
          </w:rPr>
          <w:t>.</w:t>
        </w:r>
        <w:r w:rsidR="002B3706" w:rsidRPr="002B3706">
          <w:rPr>
            <w:rFonts w:ascii="Times New Roman" w:hAnsi="Times New Roman" w:cs="Times New Roman"/>
            <w:iCs/>
            <w:color w:val="FF0000"/>
            <w:sz w:val="24"/>
            <w:szCs w:val="24"/>
            <w:rPrChange w:id="319" w:author="Wande Cairang" w:date="2024-08-20T15:19:00Z" w16du:dateUtc="2024-08-20T19:19:00Z">
              <w:rPr>
                <w:rFonts w:ascii="Times New Roman" w:hAnsi="Times New Roman" w:cs="Times New Roman"/>
                <w:iCs/>
                <w:sz w:val="24"/>
                <w:szCs w:val="24"/>
              </w:rPr>
            </w:rPrChange>
          </w:rPr>
          <w:t xml:space="preserve"> </w:t>
        </w:r>
      </w:ins>
      <w:ins w:id="320" w:author="Wande Cairang" w:date="2024-08-20T15:16:00Z" w16du:dateUtc="2024-08-20T19:16:00Z">
        <w:r w:rsidR="002B3706" w:rsidRPr="002B3706">
          <w:rPr>
            <w:rFonts w:ascii="Times New Roman" w:hAnsi="Times New Roman" w:cs="Times New Roman"/>
            <w:iCs/>
            <w:color w:val="FF0000"/>
            <w:sz w:val="24"/>
            <w:szCs w:val="24"/>
            <w:rPrChange w:id="321" w:author="Wande Cairang" w:date="2024-08-20T15:19:00Z" w16du:dateUtc="2024-08-20T19:19:00Z">
              <w:rPr>
                <w:rFonts w:ascii="Times New Roman" w:hAnsi="Times New Roman" w:cs="Times New Roman"/>
                <w:iCs/>
                <w:sz w:val="24"/>
                <w:szCs w:val="24"/>
              </w:rPr>
            </w:rPrChange>
          </w:rPr>
          <w:t xml:space="preserve">Secondly, </w:t>
        </w:r>
      </w:ins>
      <w:ins w:id="322" w:author="Wande Cairang" w:date="2024-08-20T15:16:00Z">
        <w:r w:rsidR="002B3706" w:rsidRPr="002B3706">
          <w:rPr>
            <w:rFonts w:ascii="Times New Roman" w:hAnsi="Times New Roman" w:cs="Times New Roman"/>
            <w:iCs/>
            <w:color w:val="FF0000"/>
            <w:sz w:val="24"/>
            <w:szCs w:val="24"/>
            <w:rPrChange w:id="323" w:author="Wande Cairang" w:date="2024-08-20T15:19:00Z" w16du:dateUtc="2024-08-20T19:19:00Z">
              <w:rPr>
                <w:rFonts w:ascii="Times New Roman" w:hAnsi="Times New Roman" w:cs="Times New Roman"/>
                <w:iCs/>
                <w:sz w:val="24"/>
                <w:szCs w:val="24"/>
              </w:rPr>
            </w:rPrChange>
          </w:rPr>
          <w:t xml:space="preserve">radiation </w:t>
        </w:r>
      </w:ins>
      <w:ins w:id="324" w:author="Wande Cairang" w:date="2024-08-20T15:16:00Z" w16du:dateUtc="2024-08-20T19:16:00Z">
        <w:r w:rsidR="002B3706" w:rsidRPr="002B3706">
          <w:rPr>
            <w:rFonts w:ascii="Times New Roman" w:hAnsi="Times New Roman" w:cs="Times New Roman"/>
            <w:iCs/>
            <w:color w:val="FF0000"/>
            <w:sz w:val="24"/>
            <w:szCs w:val="24"/>
            <w:rPrChange w:id="325" w:author="Wande Cairang" w:date="2024-08-20T15:19:00Z" w16du:dateUtc="2024-08-20T19:19:00Z">
              <w:rPr>
                <w:rFonts w:ascii="Times New Roman" w:hAnsi="Times New Roman" w:cs="Times New Roman"/>
                <w:iCs/>
                <w:sz w:val="24"/>
                <w:szCs w:val="24"/>
              </w:rPr>
            </w:rPrChange>
          </w:rPr>
          <w:t>could</w:t>
        </w:r>
      </w:ins>
      <w:ins w:id="326" w:author="Wande Cairang" w:date="2024-08-20T15:16:00Z">
        <w:r w:rsidR="002B3706" w:rsidRPr="002B3706">
          <w:rPr>
            <w:rFonts w:ascii="Times New Roman" w:hAnsi="Times New Roman" w:cs="Times New Roman"/>
            <w:iCs/>
            <w:color w:val="FF0000"/>
            <w:sz w:val="24"/>
            <w:szCs w:val="24"/>
            <w:rPrChange w:id="327" w:author="Wande Cairang" w:date="2024-08-20T15:19:00Z" w16du:dateUtc="2024-08-20T19:19:00Z">
              <w:rPr>
                <w:rFonts w:ascii="Times New Roman" w:hAnsi="Times New Roman" w:cs="Times New Roman"/>
                <w:iCs/>
                <w:sz w:val="24"/>
                <w:szCs w:val="24"/>
              </w:rPr>
            </w:rPrChange>
          </w:rPr>
          <w:t xml:space="preserve"> homogenize surface defects such as impurities and cavities, reducing variations in </w:t>
        </w:r>
      </w:ins>
      <w:ins w:id="328" w:author="Wande Cairang" w:date="2024-08-20T15:17:00Z" w16du:dateUtc="2024-08-20T19:17:00Z">
        <w:r w:rsidR="002B3706" w:rsidRPr="002B3706">
          <w:rPr>
            <w:rFonts w:ascii="Times New Roman" w:hAnsi="Times New Roman" w:cs="Times New Roman"/>
            <w:iCs/>
            <w:color w:val="FF0000"/>
            <w:sz w:val="24"/>
            <w:szCs w:val="24"/>
            <w:rPrChange w:id="329" w:author="Wande Cairang" w:date="2024-08-20T15:19:00Z" w16du:dateUtc="2024-08-20T19:19:00Z">
              <w:rPr>
                <w:rFonts w:ascii="Times New Roman" w:hAnsi="Times New Roman" w:cs="Times New Roman"/>
                <w:iCs/>
                <w:sz w:val="24"/>
                <w:szCs w:val="24"/>
              </w:rPr>
            </w:rPrChange>
          </w:rPr>
          <w:t>liquid Pb</w:t>
        </w:r>
      </w:ins>
      <w:ins w:id="330" w:author="Wande Cairang" w:date="2024-08-20T15:16:00Z" w16du:dateUtc="2024-08-20T19:16:00Z">
        <w:r w:rsidR="002B3706" w:rsidRPr="002B3706">
          <w:rPr>
            <w:rFonts w:ascii="Times New Roman" w:hAnsi="Times New Roman" w:cs="Times New Roman"/>
            <w:iCs/>
            <w:color w:val="FF0000"/>
            <w:sz w:val="24"/>
            <w:szCs w:val="24"/>
            <w:rPrChange w:id="331" w:author="Wande Cairang" w:date="2024-08-20T15:19:00Z" w16du:dateUtc="2024-08-20T19:19:00Z">
              <w:rPr>
                <w:rFonts w:ascii="Times New Roman" w:hAnsi="Times New Roman" w:cs="Times New Roman"/>
                <w:iCs/>
                <w:sz w:val="24"/>
                <w:szCs w:val="24"/>
              </w:rPr>
            </w:rPrChange>
          </w:rPr>
          <w:t xml:space="preserve"> </w:t>
        </w:r>
      </w:ins>
      <w:ins w:id="332" w:author="Wande Cairang" w:date="2024-08-20T15:16:00Z">
        <w:r w:rsidR="002B3706" w:rsidRPr="002B3706">
          <w:rPr>
            <w:rFonts w:ascii="Times New Roman" w:hAnsi="Times New Roman" w:cs="Times New Roman"/>
            <w:iCs/>
            <w:color w:val="FF0000"/>
            <w:sz w:val="24"/>
            <w:szCs w:val="24"/>
            <w:rPrChange w:id="333" w:author="Wande Cairang" w:date="2024-08-20T15:19:00Z" w16du:dateUtc="2024-08-20T19:19:00Z">
              <w:rPr>
                <w:rFonts w:ascii="Times New Roman" w:hAnsi="Times New Roman" w:cs="Times New Roman"/>
                <w:iCs/>
                <w:sz w:val="24"/>
                <w:szCs w:val="24"/>
              </w:rPr>
            </w:rPrChange>
          </w:rPr>
          <w:t xml:space="preserve">attachment preferences and resulting in more uniform lead coverage. Thirdly, radiation might sputter off surface impurities, including pre-existing oxide scales, thereby improving the contact between the liquid </w:t>
        </w:r>
      </w:ins>
      <w:ins w:id="334" w:author="Wande Cairang" w:date="2024-08-20T15:17:00Z" w16du:dateUtc="2024-08-20T19:17:00Z">
        <w:r w:rsidR="002B3706" w:rsidRPr="002B3706">
          <w:rPr>
            <w:rFonts w:ascii="Times New Roman" w:hAnsi="Times New Roman" w:cs="Times New Roman"/>
            <w:iCs/>
            <w:color w:val="FF0000"/>
            <w:sz w:val="24"/>
            <w:szCs w:val="24"/>
            <w:rPrChange w:id="335" w:author="Wande Cairang" w:date="2024-08-20T15:19:00Z" w16du:dateUtc="2024-08-20T19:19:00Z">
              <w:rPr>
                <w:rFonts w:ascii="Times New Roman" w:hAnsi="Times New Roman" w:cs="Times New Roman"/>
                <w:iCs/>
                <w:sz w:val="24"/>
                <w:szCs w:val="24"/>
              </w:rPr>
            </w:rPrChange>
          </w:rPr>
          <w:t>metal</w:t>
        </w:r>
      </w:ins>
      <w:ins w:id="336" w:author="Wande Cairang" w:date="2024-08-20T15:16:00Z">
        <w:r w:rsidR="002B3706" w:rsidRPr="002B3706">
          <w:rPr>
            <w:rFonts w:ascii="Times New Roman" w:hAnsi="Times New Roman" w:cs="Times New Roman"/>
            <w:iCs/>
            <w:color w:val="FF0000"/>
            <w:sz w:val="24"/>
            <w:szCs w:val="24"/>
            <w:rPrChange w:id="337" w:author="Wande Cairang" w:date="2024-08-20T15:19:00Z" w16du:dateUtc="2024-08-20T19:19:00Z">
              <w:rPr>
                <w:rFonts w:ascii="Times New Roman" w:hAnsi="Times New Roman" w:cs="Times New Roman"/>
                <w:iCs/>
                <w:sz w:val="24"/>
                <w:szCs w:val="24"/>
              </w:rPr>
            </w:rPrChange>
          </w:rPr>
          <w:t xml:space="preserve"> and the alloy surface</w:t>
        </w:r>
      </w:ins>
      <w:ins w:id="338" w:author="Wande Cairang" w:date="2024-08-20T15:18:00Z" w16du:dateUtc="2024-08-20T19:18:00Z">
        <w:r w:rsidR="002B3706" w:rsidRPr="002B3706">
          <w:rPr>
            <w:rFonts w:ascii="Times New Roman" w:hAnsi="Times New Roman" w:cs="Times New Roman"/>
            <w:iCs/>
            <w:color w:val="FF0000"/>
            <w:sz w:val="24"/>
            <w:szCs w:val="24"/>
            <w:rPrChange w:id="339" w:author="Wande Cairang" w:date="2024-08-20T15:19:00Z" w16du:dateUtc="2024-08-20T19:19:00Z">
              <w:rPr>
                <w:rFonts w:ascii="Times New Roman" w:hAnsi="Times New Roman" w:cs="Times New Roman"/>
                <w:iCs/>
                <w:sz w:val="24"/>
                <w:szCs w:val="24"/>
              </w:rPr>
            </w:rPrChange>
          </w:rPr>
          <w:t xml:space="preserve"> </w:t>
        </w:r>
        <w:r w:rsidR="002B3706" w:rsidRPr="002B3706">
          <w:rPr>
            <w:rFonts w:ascii="Times New Roman" w:hAnsi="Times New Roman" w:cs="Times New Roman"/>
            <w:color w:val="FF0000"/>
            <w:sz w:val="24"/>
            <w:szCs w:val="24"/>
            <w:rPrChange w:id="340" w:author="Wande Cairang" w:date="2024-08-20T15:19:00Z" w16du:dateUtc="2024-08-20T19:19:00Z">
              <w:rPr>
                <w:rFonts w:ascii="Times New Roman" w:hAnsi="Times New Roman" w:cs="Times New Roman"/>
                <w:sz w:val="24"/>
                <w:szCs w:val="24"/>
              </w:rPr>
            </w:rPrChange>
          </w:rPr>
          <w:fldChar w:fldCharType="begin"/>
        </w:r>
        <w:r w:rsidR="002B3706" w:rsidRPr="002B3706">
          <w:rPr>
            <w:rFonts w:ascii="Times New Roman" w:hAnsi="Times New Roman" w:cs="Times New Roman"/>
            <w:color w:val="FF0000"/>
            <w:sz w:val="24"/>
            <w:szCs w:val="24"/>
            <w:rPrChange w:id="341" w:author="Wande Cairang" w:date="2024-08-20T15:19:00Z" w16du:dateUtc="2024-08-20T19:19:00Z">
              <w:rPr>
                <w:rFonts w:ascii="Times New Roman" w:hAnsi="Times New Roman" w:cs="Times New Roman"/>
                <w:sz w:val="24"/>
                <w:szCs w:val="24"/>
              </w:rPr>
            </w:rPrChange>
          </w:rPr>
          <w:instrText xml:space="preserve"> ADDIN EN.CITE &lt;EndNote&gt;&lt;Cite&gt;&lt;Author&gt;Protsenko&lt;/Author&gt;&lt;Year&gt;2007&lt;/Year&gt;&lt;RecNum&gt;6&lt;/RecNum&gt;&lt;DisplayText&gt;[34]&lt;/DisplayText&gt;&lt;record&gt;&lt;rec-number&gt;6&lt;/rec-number&gt;&lt;foreign-keys&gt;&lt;key app="EN" db-id="5pf99vapuzz0s4exe5b5axpiasxfdvr5fdwz" timestamp="1708958578"&gt;6&lt;/key&gt;&lt;/foreign-keys&gt;&lt;ref-type name="Journal Article"&gt;17&lt;/ref-type&gt;&lt;contributors&gt;&lt;authors&gt;&lt;author&gt;Protsenko, P.&lt;/author&gt;&lt;author&gt;Terlain, A.&lt;/author&gt;&lt;author&gt;Eustathopoulos, N.&lt;/author&gt;&lt;/authors&gt;&lt;/contributors&gt;&lt;auth-address&gt;Ecole Natl Super Electrochim &amp;amp; Electrome Grenoble, Inst Natl Polytech Grenoble, LTPCM, F-38402 St Martin Dheres, France&amp;#xD;MSU, Dept Chem, Moscow 119992, Russia&amp;#xD;CEA Saclay, Serv Corros &amp;amp; Comportement Mat Environm, F-91191 Gif Sur Yvette, France&lt;/auth-address&gt;&lt;titles&gt;&lt;title&gt;Wetting of W by liquid Pb and PbLi alloys and surface interactions&lt;/title&gt;&lt;secondary-title&gt;Journal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Mater&lt;/abbr-1&gt;&lt;/alt-periodical&gt;&lt;pages&gt;265-271&lt;/pages&gt;&lt;volume&gt;360&lt;/volume&gt;&lt;number&gt;3&lt;/number&gt;&lt;keywords&gt;&lt;keyword&gt;molten pb&lt;/keyword&gt;&lt;/keywords&gt;&lt;dates&gt;&lt;year&gt;2007&lt;/year&gt;&lt;pub-dates&gt;&lt;date&gt;Mar 1&lt;/date&gt;&lt;/pub-dates&gt;&lt;/dates&gt;&lt;isbn&gt;0022-3115&lt;/isbn&gt;&lt;accession-num&gt;WOS:000244812800006&lt;/accession-num&gt;&lt;urls&gt;&lt;related-urls&gt;&lt;url&gt;&amp;lt;Go to ISI&amp;gt;://WOS:000244812800006&lt;/url&gt;&lt;/related-urls&gt;&lt;/urls&gt;&lt;electronic-resource-num&gt;10.1016/j.jnucmat.2006.10.005&lt;/electronic-resource-num&gt;&lt;language&gt;English&lt;/language&gt;&lt;/record&gt;&lt;/Cite&gt;&lt;/EndNote&gt;</w:instrText>
        </w:r>
        <w:r w:rsidR="002B3706" w:rsidRPr="002B3706">
          <w:rPr>
            <w:rFonts w:ascii="Times New Roman" w:hAnsi="Times New Roman" w:cs="Times New Roman"/>
            <w:color w:val="FF0000"/>
            <w:sz w:val="24"/>
            <w:szCs w:val="24"/>
            <w:rPrChange w:id="342" w:author="Wande Cairang" w:date="2024-08-20T15:19:00Z" w16du:dateUtc="2024-08-20T19:19:00Z">
              <w:rPr>
                <w:rFonts w:ascii="Times New Roman" w:hAnsi="Times New Roman" w:cs="Times New Roman"/>
                <w:sz w:val="24"/>
                <w:szCs w:val="24"/>
              </w:rPr>
            </w:rPrChange>
          </w:rPr>
          <w:fldChar w:fldCharType="separate"/>
        </w:r>
        <w:r w:rsidR="002B3706" w:rsidRPr="002B3706">
          <w:rPr>
            <w:rFonts w:ascii="Times New Roman" w:hAnsi="Times New Roman" w:cs="Times New Roman"/>
            <w:noProof/>
            <w:color w:val="FF0000"/>
            <w:sz w:val="24"/>
            <w:szCs w:val="24"/>
            <w:rPrChange w:id="343" w:author="Wande Cairang" w:date="2024-08-20T15:19:00Z" w16du:dateUtc="2024-08-20T19:19:00Z">
              <w:rPr>
                <w:rFonts w:ascii="Times New Roman" w:hAnsi="Times New Roman" w:cs="Times New Roman"/>
                <w:noProof/>
                <w:sz w:val="24"/>
                <w:szCs w:val="24"/>
              </w:rPr>
            </w:rPrChange>
          </w:rPr>
          <w:t>[34]</w:t>
        </w:r>
        <w:r w:rsidR="002B3706" w:rsidRPr="002B3706">
          <w:rPr>
            <w:rFonts w:ascii="Times New Roman" w:hAnsi="Times New Roman" w:cs="Times New Roman"/>
            <w:color w:val="FF0000"/>
            <w:sz w:val="24"/>
            <w:szCs w:val="24"/>
            <w:rPrChange w:id="344" w:author="Wande Cairang" w:date="2024-08-20T15:19:00Z" w16du:dateUtc="2024-08-20T19:19:00Z">
              <w:rPr>
                <w:rFonts w:ascii="Times New Roman" w:hAnsi="Times New Roman" w:cs="Times New Roman"/>
                <w:sz w:val="24"/>
                <w:szCs w:val="24"/>
              </w:rPr>
            </w:rPrChange>
          </w:rPr>
          <w:fldChar w:fldCharType="end"/>
        </w:r>
      </w:ins>
      <w:ins w:id="345" w:author="Wande Cairang" w:date="2024-08-20T15:16:00Z">
        <w:r w:rsidR="002B3706" w:rsidRPr="002B3706">
          <w:rPr>
            <w:rFonts w:ascii="Times New Roman" w:hAnsi="Times New Roman" w:cs="Times New Roman"/>
            <w:iCs/>
            <w:color w:val="FF0000"/>
            <w:sz w:val="24"/>
            <w:szCs w:val="24"/>
            <w:rPrChange w:id="346" w:author="Wande Cairang" w:date="2024-08-20T15:19:00Z" w16du:dateUtc="2024-08-20T19:19:00Z">
              <w:rPr>
                <w:rFonts w:ascii="Times New Roman" w:hAnsi="Times New Roman" w:cs="Times New Roman"/>
                <w:iCs/>
                <w:sz w:val="24"/>
                <w:szCs w:val="24"/>
              </w:rPr>
            </w:rPrChange>
          </w:rPr>
          <w:t>.</w:t>
        </w:r>
      </w:ins>
    </w:p>
    <w:p w14:paraId="3256D718" w14:textId="77777777" w:rsidR="002B3706" w:rsidRPr="002B3706" w:rsidRDefault="002B3706" w:rsidP="001C0C4E">
      <w:pPr>
        <w:spacing w:line="360" w:lineRule="auto"/>
        <w:jc w:val="both"/>
        <w:rPr>
          <w:ins w:id="347" w:author="Wande Cairang" w:date="2024-08-20T15:16:00Z" w16du:dateUtc="2024-08-20T19:16:00Z"/>
          <w:rFonts w:ascii="Times New Roman" w:hAnsi="Times New Roman" w:cs="Times New Roman"/>
          <w:iCs/>
          <w:color w:val="FF0000"/>
          <w:sz w:val="24"/>
          <w:szCs w:val="24"/>
          <w:rPrChange w:id="348" w:author="Wande Cairang" w:date="2024-08-20T15:19:00Z" w16du:dateUtc="2024-08-20T19:19:00Z">
            <w:rPr>
              <w:ins w:id="349" w:author="Wande Cairang" w:date="2024-08-20T15:16:00Z" w16du:dateUtc="2024-08-20T19:16:00Z"/>
              <w:rFonts w:ascii="Times New Roman" w:hAnsi="Times New Roman" w:cs="Times New Roman"/>
              <w:iCs/>
              <w:sz w:val="24"/>
              <w:szCs w:val="24"/>
            </w:rPr>
          </w:rPrChange>
        </w:rPr>
      </w:pPr>
    </w:p>
    <w:p w14:paraId="39A99D06" w14:textId="29407B8B" w:rsidR="009C3A5E" w:rsidDel="002B3706" w:rsidRDefault="002B3706" w:rsidP="001C0C4E">
      <w:pPr>
        <w:spacing w:line="360" w:lineRule="auto"/>
        <w:jc w:val="both"/>
        <w:rPr>
          <w:del w:id="350" w:author="Weiyue Zhou" w:date="2024-08-14T20:59:00Z"/>
          <w:rFonts w:ascii="Times New Roman" w:hAnsi="Times New Roman" w:cs="Times New Roman"/>
          <w:iCs/>
          <w:sz w:val="24"/>
          <w:szCs w:val="24"/>
        </w:rPr>
      </w:pPr>
      <w:ins w:id="351" w:author="Wande Cairang" w:date="2024-08-20T15:19:00Z">
        <w:r w:rsidRPr="002B3706">
          <w:rPr>
            <w:rFonts w:ascii="Times New Roman" w:hAnsi="Times New Roman" w:cs="Times New Roman"/>
            <w:iCs/>
            <w:color w:val="FF0000"/>
            <w:sz w:val="24"/>
            <w:szCs w:val="24"/>
            <w:rPrChange w:id="352" w:author="Wande Cairang" w:date="2024-08-20T15:19:00Z" w16du:dateUtc="2024-08-20T19:19:00Z">
              <w:rPr>
                <w:rFonts w:ascii="Times New Roman" w:hAnsi="Times New Roman" w:cs="Times New Roman"/>
                <w:iCs/>
                <w:sz w:val="24"/>
                <w:szCs w:val="24"/>
              </w:rPr>
            </w:rPrChange>
          </w:rPr>
          <w:lastRenderedPageBreak/>
          <w:t>This radiation-induced wettability enhancement has been reported in studies where ionizing radiation, such as gamma irradiation, was shown to improve the surface wettability of materials like SS316 and Zircaloy-4 when exposed to two-phase fluids</w:t>
        </w:r>
      </w:ins>
      <w:ins w:id="353" w:author="Wande Cairang" w:date="2024-08-20T15:19:00Z" w16du:dateUtc="2024-08-20T19:19:00Z">
        <w:r w:rsidRPr="002B3706">
          <w:rPr>
            <w:rFonts w:ascii="Times New Roman" w:hAnsi="Times New Roman" w:cs="Times New Roman"/>
            <w:iCs/>
            <w:color w:val="FF0000"/>
            <w:sz w:val="24"/>
            <w:szCs w:val="24"/>
            <w:rPrChange w:id="354" w:author="Wande Cairang" w:date="2024-08-20T15:19:00Z" w16du:dateUtc="2024-08-20T19:19:00Z">
              <w:rPr>
                <w:rFonts w:ascii="Times New Roman" w:hAnsi="Times New Roman" w:cs="Times New Roman"/>
                <w:iCs/>
                <w:sz w:val="24"/>
                <w:szCs w:val="24"/>
              </w:rPr>
            </w:rPrChange>
          </w:rPr>
          <w:t xml:space="preserve"> </w:t>
        </w:r>
        <w:r w:rsidRPr="002B3706">
          <w:rPr>
            <w:rFonts w:ascii="Times New Roman" w:hAnsi="Times New Roman" w:cs="Times New Roman"/>
            <w:iCs/>
            <w:color w:val="FF0000"/>
            <w:sz w:val="24"/>
            <w:szCs w:val="24"/>
            <w:rPrChange w:id="355" w:author="Wande Cairang" w:date="2024-08-20T15:19:00Z" w16du:dateUtc="2024-08-20T19:19:00Z">
              <w:rPr>
                <w:rFonts w:ascii="Times New Roman" w:hAnsi="Times New Roman" w:cs="Times New Roman"/>
                <w:iCs/>
                <w:sz w:val="24"/>
                <w:szCs w:val="24"/>
              </w:rPr>
            </w:rPrChange>
          </w:rPr>
          <w:fldChar w:fldCharType="begin"/>
        </w:r>
        <w:r w:rsidRPr="002B3706">
          <w:rPr>
            <w:rFonts w:ascii="Times New Roman" w:hAnsi="Times New Roman" w:cs="Times New Roman"/>
            <w:iCs/>
            <w:color w:val="FF0000"/>
            <w:sz w:val="24"/>
            <w:szCs w:val="24"/>
            <w:rPrChange w:id="356" w:author="Wande Cairang" w:date="2024-08-20T15:19:00Z" w16du:dateUtc="2024-08-20T19:19:00Z">
              <w:rPr>
                <w:rFonts w:ascii="Times New Roman" w:hAnsi="Times New Roman" w:cs="Times New Roman"/>
                <w:iCs/>
                <w:sz w:val="24"/>
                <w:szCs w:val="24"/>
              </w:rPr>
            </w:rPrChange>
          </w:rPr>
          <w:instrText xml:space="preserve"> ADDIN EN.CITE &lt;EndNote&gt;&lt;Cite&gt;&lt;Author&gt;Seshadri&lt;/Author&gt;&lt;Year&gt;2020&lt;/Year&gt;&lt;RecNum&gt;5&lt;/RecNum&gt;&lt;DisplayText&gt;[35]&lt;/DisplayText&gt;&lt;record&gt;&lt;rec-number&gt;5&lt;/rec-number&gt;&lt;foreign-keys&gt;&lt;key app="EN" db-id="5pf99vapuzz0s4exe5b5axpiasxfdvr5fdwz" timestamp="1708958343"&gt;5&lt;/key&gt;&lt;/foreign-keys&gt;&lt;ref-type name="Journal Article"&gt;17&lt;/ref-type&gt;&lt;contributors&gt;&lt;authors&gt;&lt;author&gt;Seshadri, A.&lt;/author&gt;&lt;author&gt;Forrest, E. C.&lt;/author&gt;&lt;author&gt;Shirvan, K.&lt;/author&gt;&lt;/authors&gt;&lt;/contributors&gt;&lt;auth-address&gt;MIT, Dept Nucl Sci &amp;amp; Engn, 24-215a,77 Massachusetts Ave, Cambridge, MA 02139 USA&amp;#xD;Sandia Natl Labs, POB 5800, Albuquerque, NM 87185 USA&lt;/auth-address&gt;&lt;titles&gt;&lt;title&gt;Why ionizing radiation enhances surface wettability&lt;/title&gt;&lt;secondary-title&gt;Applied Surface Science&lt;/secondary-title&gt;&lt;alt-title&gt;Appl Surf Sci&lt;/alt-title&gt;&lt;/titles&gt;&lt;periodical&gt;&lt;full-title&gt;Applied Surface Science&lt;/full-title&gt;&lt;abbr-1&gt;Appl Surf Sci&lt;/abbr-1&gt;&lt;/periodical&gt;&lt;alt-periodical&gt;&lt;full-title&gt;Applied Surface Science&lt;/full-title&gt;&lt;abbr-1&gt;Appl Surf Sci&lt;/abbr-1&gt;&lt;/alt-periodical&gt;&lt;volume&gt;514&lt;/volume&gt;&lt;keywords&gt;&lt;keyword&gt;gamma irradiation&lt;/keyword&gt;&lt;keyword&gt;hydrophilicity&lt;/keyword&gt;&lt;keyword&gt;wettability&lt;/keyword&gt;&lt;keyword&gt;oxidation&lt;/keyword&gt;&lt;keyword&gt;surface energy&lt;/keyword&gt;&lt;keyword&gt;radiation-induced surface activation&lt;/keyword&gt;&lt;keyword&gt;boiling heat-transfer&lt;/keyword&gt;&lt;keyword&gt;high-temperature water&lt;/keyword&gt;&lt;keyword&gt;gamma-ray irradiation&lt;/keyword&gt;&lt;keyword&gt;contact-angle&lt;/keyword&gt;&lt;keyword&gt;superhydrophilic surface&lt;/keyword&gt;&lt;keyword&gt;corrosion behavior&lt;/keyword&gt;&lt;keyword&gt;flux enhancement&lt;/keyword&gt;&lt;keyword&gt;stainless-steel&lt;/keyword&gt;&lt;keyword&gt;morphology&lt;/keyword&gt;&lt;keyword&gt;flow&lt;/keyword&gt;&lt;/keywords&gt;&lt;dates&gt;&lt;year&gt;2020&lt;/year&gt;&lt;pub-dates&gt;&lt;date&gt;Jun 1&lt;/date&gt;&lt;/pub-dates&gt;&lt;/dates&gt;&lt;isbn&gt;0169-4332&lt;/isbn&gt;&lt;accession-num&gt;WOS:000523185200085&lt;/accession-num&gt;&lt;urls&gt;&lt;related-urls&gt;&lt;url&gt;&amp;lt;Go to ISI&amp;gt;://WOS:000523185200085&lt;/url&gt;&lt;/related-urls&gt;&lt;/urls&gt;&lt;electronic-resource-num&gt;ARTN 145935&amp;#xD;10.1016/j.apsusc.2020.145935&lt;/electronic-resource-num&gt;&lt;language&gt;English&lt;/language&gt;&lt;/record&gt;&lt;/Cite&gt;&lt;/EndNote&gt;</w:instrText>
        </w:r>
        <w:r w:rsidRPr="002B3706">
          <w:rPr>
            <w:rFonts w:ascii="Times New Roman" w:hAnsi="Times New Roman" w:cs="Times New Roman"/>
            <w:iCs/>
            <w:color w:val="FF0000"/>
            <w:sz w:val="24"/>
            <w:szCs w:val="24"/>
            <w:rPrChange w:id="357" w:author="Wande Cairang" w:date="2024-08-20T15:19:00Z" w16du:dateUtc="2024-08-20T19:19:00Z">
              <w:rPr>
                <w:rFonts w:ascii="Times New Roman" w:hAnsi="Times New Roman" w:cs="Times New Roman"/>
                <w:iCs/>
                <w:sz w:val="24"/>
                <w:szCs w:val="24"/>
              </w:rPr>
            </w:rPrChange>
          </w:rPr>
          <w:fldChar w:fldCharType="separate"/>
        </w:r>
        <w:r w:rsidRPr="002B3706">
          <w:rPr>
            <w:rFonts w:ascii="Times New Roman" w:hAnsi="Times New Roman" w:cs="Times New Roman"/>
            <w:iCs/>
            <w:noProof/>
            <w:color w:val="FF0000"/>
            <w:sz w:val="24"/>
            <w:szCs w:val="24"/>
            <w:rPrChange w:id="358" w:author="Wande Cairang" w:date="2024-08-20T15:19:00Z" w16du:dateUtc="2024-08-20T19:19:00Z">
              <w:rPr>
                <w:rFonts w:ascii="Times New Roman" w:hAnsi="Times New Roman" w:cs="Times New Roman"/>
                <w:iCs/>
                <w:noProof/>
                <w:sz w:val="24"/>
                <w:szCs w:val="24"/>
              </w:rPr>
            </w:rPrChange>
          </w:rPr>
          <w:t>[35]</w:t>
        </w:r>
        <w:r w:rsidRPr="002B3706">
          <w:rPr>
            <w:rFonts w:ascii="Times New Roman" w:hAnsi="Times New Roman" w:cs="Times New Roman"/>
            <w:iCs/>
            <w:color w:val="FF0000"/>
            <w:sz w:val="24"/>
            <w:szCs w:val="24"/>
            <w:rPrChange w:id="359" w:author="Wande Cairang" w:date="2024-08-20T15:19:00Z" w16du:dateUtc="2024-08-20T19:19:00Z">
              <w:rPr>
                <w:rFonts w:ascii="Times New Roman" w:hAnsi="Times New Roman" w:cs="Times New Roman"/>
                <w:iCs/>
                <w:sz w:val="24"/>
                <w:szCs w:val="24"/>
              </w:rPr>
            </w:rPrChange>
          </w:rPr>
          <w:fldChar w:fldCharType="end"/>
        </w:r>
      </w:ins>
      <w:ins w:id="360" w:author="Wande Cairang" w:date="2024-08-20T15:19:00Z">
        <w:r w:rsidRPr="002B3706">
          <w:rPr>
            <w:rFonts w:ascii="Times New Roman" w:hAnsi="Times New Roman" w:cs="Times New Roman"/>
            <w:iCs/>
            <w:color w:val="FF0000"/>
            <w:sz w:val="24"/>
            <w:szCs w:val="24"/>
            <w:rPrChange w:id="361" w:author="Wande Cairang" w:date="2024-08-20T15:19:00Z" w16du:dateUtc="2024-08-20T19:19:00Z">
              <w:rPr>
                <w:rFonts w:ascii="Times New Roman" w:hAnsi="Times New Roman" w:cs="Times New Roman"/>
                <w:iCs/>
                <w:sz w:val="24"/>
                <w:szCs w:val="24"/>
              </w:rPr>
            </w:rPrChange>
          </w:rPr>
          <w:t>.</w:t>
        </w:r>
      </w:ins>
      <w:del w:id="362" w:author="Wande Cairang" w:date="2024-08-20T15:15:00Z" w16du:dateUtc="2024-08-20T19:15:00Z">
        <w:r w:rsidR="00D410DC" w:rsidRPr="00D410DC" w:rsidDel="002B3706">
          <w:rPr>
            <w:rFonts w:ascii="Times New Roman" w:hAnsi="Times New Roman" w:cs="Times New Roman"/>
            <w:iCs/>
            <w:sz w:val="24"/>
            <w:szCs w:val="24"/>
          </w:rPr>
          <w:delText>Firstly, radiation</w:delText>
        </w:r>
        <w:r w:rsidR="00236994" w:rsidDel="002B3706">
          <w:rPr>
            <w:rFonts w:ascii="Times New Roman" w:hAnsi="Times New Roman" w:cs="Times New Roman"/>
            <w:iCs/>
            <w:sz w:val="24"/>
            <w:szCs w:val="24"/>
          </w:rPr>
          <w:delText xml:space="preserve"> produced</w:delText>
        </w:r>
        <w:r w:rsidR="00D410DC" w:rsidRPr="00D410DC" w:rsidDel="002B3706">
          <w:rPr>
            <w:rFonts w:ascii="Times New Roman" w:hAnsi="Times New Roman" w:cs="Times New Roman"/>
            <w:iCs/>
            <w:sz w:val="24"/>
            <w:szCs w:val="24"/>
          </w:rPr>
          <w:delText xml:space="preserve"> surface defects might enhance the surface diffusion of </w:delText>
        </w:r>
        <w:commentRangeStart w:id="363"/>
        <w:r w:rsidR="00D410DC" w:rsidRPr="00D410DC" w:rsidDel="002B3706">
          <w:rPr>
            <w:rFonts w:ascii="Times New Roman" w:hAnsi="Times New Roman" w:cs="Times New Roman"/>
            <w:iCs/>
            <w:sz w:val="24"/>
            <w:szCs w:val="24"/>
          </w:rPr>
          <w:delText>Pb vapor</w:delText>
        </w:r>
        <w:r w:rsidR="00D410DC" w:rsidDel="002B3706">
          <w:rPr>
            <w:rFonts w:ascii="Times New Roman" w:hAnsi="Times New Roman" w:cs="Times New Roman"/>
            <w:iCs/>
            <w:sz w:val="24"/>
            <w:szCs w:val="24"/>
          </w:rPr>
          <w:delText>s</w:delText>
        </w:r>
        <w:commentRangeEnd w:id="363"/>
        <w:r w:rsidR="002D4FDC" w:rsidDel="002B3706">
          <w:rPr>
            <w:rStyle w:val="CommentReference"/>
          </w:rPr>
          <w:commentReference w:id="363"/>
        </w:r>
        <w:r w:rsidR="00D410DC" w:rsidRPr="00D410DC" w:rsidDel="002B3706">
          <w:rPr>
            <w:rFonts w:ascii="Times New Roman" w:hAnsi="Times New Roman" w:cs="Times New Roman"/>
            <w:iCs/>
            <w:sz w:val="24"/>
            <w:szCs w:val="24"/>
          </w:rPr>
          <w:delText>, facilitating</w:delText>
        </w:r>
      </w:del>
      <w:del w:id="364" w:author="Wande Cairang" w:date="2024-08-20T15:09:00Z" w16du:dateUtc="2024-08-20T19:09:00Z">
        <w:r w:rsidR="00D410DC" w:rsidRPr="00D410DC" w:rsidDel="002B3706">
          <w:rPr>
            <w:rFonts w:ascii="Times New Roman" w:hAnsi="Times New Roman" w:cs="Times New Roman"/>
            <w:iCs/>
            <w:sz w:val="24"/>
            <w:szCs w:val="24"/>
          </w:rPr>
          <w:delText xml:space="preserve"> lead</w:delText>
        </w:r>
      </w:del>
      <w:del w:id="365" w:author="Wande Cairang" w:date="2024-08-20T15:15:00Z" w16du:dateUtc="2024-08-20T19:15:00Z">
        <w:r w:rsidR="00D410DC" w:rsidRPr="00D410DC" w:rsidDel="002B3706">
          <w:rPr>
            <w:rFonts w:ascii="Times New Roman" w:hAnsi="Times New Roman" w:cs="Times New Roman"/>
            <w:iCs/>
            <w:sz w:val="24"/>
            <w:szCs w:val="24"/>
          </w:rPr>
          <w:delText xml:space="preserve"> </w:delText>
        </w:r>
      </w:del>
      <w:del w:id="366" w:author="Wande Cairang" w:date="2024-08-20T15:09:00Z" w16du:dateUtc="2024-08-20T19:09:00Z">
        <w:r w:rsidR="00D410DC" w:rsidRPr="00D410DC" w:rsidDel="002B3706">
          <w:rPr>
            <w:rFonts w:ascii="Times New Roman" w:hAnsi="Times New Roman" w:cs="Times New Roman"/>
            <w:iCs/>
            <w:sz w:val="24"/>
            <w:szCs w:val="24"/>
          </w:rPr>
          <w:delText>coverage</w:delText>
        </w:r>
      </w:del>
      <w:del w:id="367" w:author="Wande Cairang" w:date="2024-08-20T15:15:00Z" w16du:dateUtc="2024-08-20T19:15:00Z">
        <w:r w:rsidR="00D410DC" w:rsidRPr="00D410DC" w:rsidDel="002B3706">
          <w:rPr>
            <w:rFonts w:ascii="Times New Roman" w:hAnsi="Times New Roman" w:cs="Times New Roman"/>
            <w:iCs/>
            <w:sz w:val="24"/>
            <w:szCs w:val="24"/>
          </w:rPr>
          <w:delText xml:space="preserve">. </w:delText>
        </w:r>
      </w:del>
      <w:del w:id="368" w:author="Wande Cairang" w:date="2024-08-20T15:18:00Z" w16du:dateUtc="2024-08-20T19:18:00Z">
        <w:r w:rsidR="00D410DC" w:rsidRPr="00D410DC" w:rsidDel="002B3706">
          <w:rPr>
            <w:rFonts w:ascii="Times New Roman" w:hAnsi="Times New Roman" w:cs="Times New Roman"/>
            <w:iCs/>
            <w:sz w:val="24"/>
            <w:szCs w:val="24"/>
          </w:rPr>
          <w:delText xml:space="preserve">Secondly, radiation could homogenize the surface </w:delText>
        </w:r>
      </w:del>
      <w:del w:id="369" w:author="Wande Cairang" w:date="2024-08-20T15:10:00Z" w16du:dateUtc="2024-08-20T19:10:00Z">
        <w:r w:rsidR="00D410DC" w:rsidRPr="00D410DC" w:rsidDel="002B3706">
          <w:rPr>
            <w:rFonts w:ascii="Times New Roman" w:hAnsi="Times New Roman" w:cs="Times New Roman"/>
            <w:iCs/>
            <w:sz w:val="24"/>
            <w:szCs w:val="24"/>
          </w:rPr>
          <w:delText>features</w:delText>
        </w:r>
      </w:del>
      <w:del w:id="370" w:author="Wande Cairang" w:date="2024-08-20T15:11:00Z" w16du:dateUtc="2024-08-20T19:11:00Z">
        <w:r w:rsidR="00D410DC" w:rsidRPr="00D410DC" w:rsidDel="002B3706">
          <w:rPr>
            <w:rFonts w:ascii="Times New Roman" w:hAnsi="Times New Roman" w:cs="Times New Roman"/>
            <w:iCs/>
            <w:sz w:val="24"/>
            <w:szCs w:val="24"/>
          </w:rPr>
          <w:delText xml:space="preserve"> of the sample, </w:delText>
        </w:r>
      </w:del>
      <w:del w:id="371" w:author="Wande Cairang" w:date="2024-08-20T15:18:00Z" w16du:dateUtc="2024-08-20T19:18:00Z">
        <w:r w:rsidR="00D410DC" w:rsidRPr="00D410DC" w:rsidDel="002B3706">
          <w:rPr>
            <w:rFonts w:ascii="Times New Roman" w:hAnsi="Times New Roman" w:cs="Times New Roman"/>
            <w:iCs/>
            <w:sz w:val="24"/>
            <w:szCs w:val="24"/>
          </w:rPr>
          <w:delText xml:space="preserve">reducing variations in Pb attachment preferences and leading to greater lead coverage. Thirdly, radiation might sputter off surface impurities, such as pre-existing oxide scales, improving the contact between the liquid lead and the alloy sample </w:delText>
        </w:r>
        <w:r w:rsidR="00D410DC" w:rsidDel="002B3706">
          <w:rPr>
            <w:rFonts w:ascii="Times New Roman" w:hAnsi="Times New Roman" w:cs="Times New Roman"/>
            <w:sz w:val="24"/>
            <w:szCs w:val="24"/>
          </w:rPr>
          <w:fldChar w:fldCharType="begin"/>
        </w:r>
        <w:r w:rsidDel="002B3706">
          <w:rPr>
            <w:rFonts w:ascii="Times New Roman" w:hAnsi="Times New Roman" w:cs="Times New Roman"/>
            <w:sz w:val="24"/>
            <w:szCs w:val="24"/>
          </w:rPr>
          <w:delInstrText xml:space="preserve"> ADDIN EN.CITE &lt;EndNote&gt;&lt;Cite&gt;&lt;Author&gt;Protsenko&lt;/Author&gt;&lt;Year&gt;2007&lt;/Year&gt;&lt;RecNum&gt;6&lt;/RecNum&gt;&lt;DisplayText&gt;[34]&lt;/DisplayText&gt;&lt;record&gt;&lt;rec-number&gt;6&lt;/rec-number&gt;&lt;foreign-keys&gt;&lt;key app="EN" db-id="5pf99vapuzz0s4exe5b5axpiasxfdvr5fdwz" timestamp="1708958578"&gt;6&lt;/key&gt;&lt;/foreign-keys&gt;&lt;ref-type name="Journal Article"&gt;17&lt;/ref-type&gt;&lt;contributors&gt;&lt;authors&gt;&lt;author&gt;Protsenko, P.&lt;/author&gt;&lt;author&gt;Terlain, A.&lt;/author&gt;&lt;author&gt;Eustathopoulos, N.&lt;/author&gt;&lt;/authors&gt;&lt;/contributors&gt;&lt;auth-address&gt;Ecole Natl Super Electrochim &amp;amp; Electrome Grenoble, Inst Natl Polytech Grenoble, LTPCM, F-38402 St Martin Dheres, France&amp;#xD;MSU, Dept Chem, Moscow 119992, Russia&amp;#xD;CEA Saclay, Serv Corros &amp;amp; Comportement Mat Environm, F-91191 Gif Sur Yvette, France&lt;/auth-address&gt;&lt;titles&gt;&lt;title&gt;Wetting of W by liquid Pb and PbLi alloys and surface interactions&lt;/title&gt;&lt;secondary-title&gt;Journal of Nuclear Materials&lt;/secondary-title&gt;&lt;alt-title&gt;J Nucl Mater&lt;/alt-title&gt;&lt;/titles&gt;&lt;periodical&gt;&lt;full-title&gt;Journal of Nuclear Materials&lt;/full-title&gt;&lt;abbr-1&gt;J Nucl Mater&lt;/abbr-1&gt;&lt;/periodical&gt;&lt;alt-periodical&gt;&lt;full-title&gt;Journal of Nuclear Materials&lt;/full-title&gt;&lt;abbr-1&gt;J Nucl Mater&lt;/abbr-1&gt;&lt;/alt-periodical&gt;&lt;pages&gt;265-271&lt;/pages&gt;&lt;volume&gt;360&lt;/volume&gt;&lt;number&gt;3&lt;/number&gt;&lt;keywords&gt;&lt;keyword&gt;molten pb&lt;/keyword&gt;&lt;/keywords&gt;&lt;dates&gt;&lt;year&gt;2007&lt;/year&gt;&lt;pub-dates&gt;&lt;date&gt;Mar 1&lt;/date&gt;&lt;/pub-dates&gt;&lt;/dates&gt;&lt;isbn&gt;0022-3115&lt;/isbn&gt;&lt;accession-num&gt;WOS:000244812800006&lt;/accession-num&gt;&lt;urls&gt;&lt;related-urls&gt;&lt;url&gt;&amp;lt;Go to ISI&amp;gt;://WOS:000244812800006&lt;/url&gt;&lt;/related-urls&gt;&lt;/urls&gt;&lt;electronic-resource-num&gt;10.1016/j.jnucmat.2006.10.005&lt;/electronic-resource-num&gt;&lt;language&gt;English&lt;/language&gt;&lt;/record&gt;&lt;/Cite&gt;&lt;/EndNote&gt;</w:delInstrText>
        </w:r>
        <w:r w:rsidR="00D410DC" w:rsidDel="002B3706">
          <w:rPr>
            <w:rFonts w:ascii="Times New Roman" w:hAnsi="Times New Roman" w:cs="Times New Roman"/>
            <w:sz w:val="24"/>
            <w:szCs w:val="24"/>
          </w:rPr>
          <w:fldChar w:fldCharType="separate"/>
        </w:r>
        <w:r w:rsidDel="002B3706">
          <w:rPr>
            <w:rFonts w:ascii="Times New Roman" w:hAnsi="Times New Roman" w:cs="Times New Roman"/>
            <w:noProof/>
            <w:sz w:val="24"/>
            <w:szCs w:val="24"/>
          </w:rPr>
          <w:delText>[34]</w:delText>
        </w:r>
        <w:r w:rsidR="00D410DC" w:rsidDel="002B3706">
          <w:rPr>
            <w:rFonts w:ascii="Times New Roman" w:hAnsi="Times New Roman" w:cs="Times New Roman"/>
            <w:sz w:val="24"/>
            <w:szCs w:val="24"/>
          </w:rPr>
          <w:fldChar w:fldCharType="end"/>
        </w:r>
        <w:r w:rsidR="00D410DC" w:rsidRPr="00D410DC" w:rsidDel="002B3706">
          <w:rPr>
            <w:rFonts w:ascii="Times New Roman" w:hAnsi="Times New Roman" w:cs="Times New Roman"/>
            <w:iCs/>
            <w:sz w:val="24"/>
            <w:szCs w:val="24"/>
          </w:rPr>
          <w:delText>.</w:delText>
        </w:r>
      </w:del>
      <w:del w:id="372" w:author="Wande Cairang" w:date="2024-08-20T15:14:00Z" w16du:dateUtc="2024-08-20T19:14:00Z">
        <w:r w:rsidR="00D410DC" w:rsidRPr="00D410DC" w:rsidDel="002B3706">
          <w:rPr>
            <w:rFonts w:ascii="Times New Roman" w:hAnsi="Times New Roman" w:cs="Times New Roman"/>
            <w:iCs/>
            <w:sz w:val="24"/>
            <w:szCs w:val="24"/>
          </w:rPr>
          <w:delText xml:space="preserve"> </w:delText>
        </w:r>
      </w:del>
      <w:ins w:id="373" w:author="Wande Cairang" w:date="2024-08-20T15:20:00Z" w16du:dateUtc="2024-08-20T19:20:00Z">
        <w:r>
          <w:rPr>
            <w:rFonts w:ascii="Times New Roman" w:hAnsi="Times New Roman" w:cs="Times New Roman" w:hint="eastAsia"/>
            <w:iCs/>
            <w:sz w:val="24"/>
            <w:szCs w:val="24"/>
          </w:rPr>
          <w:t xml:space="preserve"> </w:t>
        </w:r>
      </w:ins>
      <w:ins w:id="374" w:author="Weiyue Zhou" w:date="2024-08-14T21:08:00Z">
        <w:r w:rsidR="009C3A5E" w:rsidRPr="009C3A5E">
          <w:rPr>
            <w:rFonts w:ascii="Times New Roman" w:hAnsi="Times New Roman" w:cs="Times New Roman"/>
            <w:iCs/>
            <w:sz w:val="24"/>
            <w:szCs w:val="24"/>
          </w:rPr>
          <w:t xml:space="preserve">However, it is uncertain whether radiation directly alters wetting, thereby leading to an increased initiation of lead penetration, or if radiation primarily affects the corrosion process without significantly changing the wetting behavior, which then results in </w:t>
        </w:r>
        <w:r w:rsidR="00643F5B">
          <w:rPr>
            <w:rFonts w:ascii="Times New Roman" w:hAnsi="Times New Roman" w:cs="Times New Roman"/>
            <w:iCs/>
            <w:sz w:val="24"/>
            <w:szCs w:val="24"/>
          </w:rPr>
          <w:t xml:space="preserve">increased initiation of </w:t>
        </w:r>
        <w:r w:rsidR="009C3A5E" w:rsidRPr="009C3A5E">
          <w:rPr>
            <w:rFonts w:ascii="Times New Roman" w:hAnsi="Times New Roman" w:cs="Times New Roman"/>
            <w:iCs/>
            <w:sz w:val="24"/>
            <w:szCs w:val="24"/>
          </w:rPr>
          <w:t>lead penetration and subsequently better wetting.</w:t>
        </w:r>
      </w:ins>
      <w:ins w:id="375" w:author="Weiyue Zhou" w:date="2024-08-14T20:59:00Z">
        <w:r w:rsidR="009C3A5E">
          <w:rPr>
            <w:rFonts w:ascii="Times New Roman" w:hAnsi="Times New Roman" w:cs="Times New Roman"/>
            <w:iCs/>
            <w:sz w:val="24"/>
            <w:szCs w:val="24"/>
          </w:rPr>
          <w:t xml:space="preserve"> </w:t>
        </w:r>
      </w:ins>
      <w:ins w:id="376" w:author="Weiyue Zhou" w:date="2024-08-14T21:08:00Z">
        <w:r w:rsidR="00643F5B">
          <w:rPr>
            <w:rFonts w:ascii="Times New Roman" w:hAnsi="Times New Roman" w:cs="Times New Roman"/>
            <w:iCs/>
            <w:sz w:val="24"/>
            <w:szCs w:val="24"/>
          </w:rPr>
          <w:t xml:space="preserve">Nonetheless, </w:t>
        </w:r>
        <w:del w:id="377" w:author="Wande Cairang" w:date="2024-08-20T15:20:00Z" w16du:dateUtc="2024-08-20T19:20:00Z">
          <w:r w:rsidR="00643F5B" w:rsidDel="002B3706">
            <w:rPr>
              <w:rFonts w:ascii="Times New Roman" w:hAnsi="Times New Roman" w:cs="Times New Roman"/>
              <w:iCs/>
              <w:sz w:val="24"/>
              <w:szCs w:val="24"/>
            </w:rPr>
            <w:delText xml:space="preserve">a </w:delText>
          </w:r>
        </w:del>
      </w:ins>
      <w:ins w:id="378" w:author="Weiyue Zhou" w:date="2024-08-14T21:09:00Z">
        <w:del w:id="379" w:author="Wande Cairang" w:date="2024-08-20T15:20:00Z" w16du:dateUtc="2024-08-20T19:20:00Z">
          <w:r w:rsidR="00643F5B" w:rsidDel="002B3706">
            <w:rPr>
              <w:rFonts w:ascii="Times New Roman" w:hAnsi="Times New Roman" w:cs="Times New Roman"/>
              <w:iCs/>
              <w:sz w:val="24"/>
              <w:szCs w:val="24"/>
            </w:rPr>
            <w:delText>highe</w:delText>
          </w:r>
        </w:del>
      </w:ins>
      <w:ins w:id="380" w:author="Wande Cairang" w:date="2024-08-20T15:20:00Z" w16du:dateUtc="2024-08-20T19:20:00Z">
        <w:r>
          <w:rPr>
            <w:rFonts w:ascii="Times New Roman" w:hAnsi="Times New Roman" w:cs="Times New Roman" w:hint="eastAsia"/>
            <w:iCs/>
            <w:sz w:val="24"/>
            <w:szCs w:val="24"/>
          </w:rPr>
          <w:t xml:space="preserve">a </w:t>
        </w:r>
      </w:ins>
      <w:ins w:id="381" w:author="Weiyue Zhou" w:date="2024-08-14T21:09:00Z">
        <w:del w:id="382" w:author="Wande Cairang" w:date="2024-08-20T15:20:00Z" w16du:dateUtc="2024-08-20T19:20:00Z">
          <w:r w:rsidR="00643F5B" w:rsidDel="002B3706">
            <w:rPr>
              <w:rFonts w:ascii="Times New Roman" w:hAnsi="Times New Roman" w:cs="Times New Roman"/>
              <w:iCs/>
              <w:sz w:val="24"/>
              <w:szCs w:val="24"/>
            </w:rPr>
            <w:delText>r</w:delText>
          </w:r>
        </w:del>
      </w:ins>
      <w:ins w:id="383" w:author="Wande Cairang" w:date="2024-08-20T15:20:00Z" w16du:dateUtc="2024-08-20T19:20:00Z">
        <w:r>
          <w:rPr>
            <w:rFonts w:ascii="Times New Roman" w:hAnsi="Times New Roman" w:cs="Times New Roman"/>
            <w:iCs/>
            <w:sz w:val="24"/>
            <w:szCs w:val="24"/>
          </w:rPr>
          <w:t>higher</w:t>
        </w:r>
      </w:ins>
      <w:ins w:id="384" w:author="Weiyue Zhou" w:date="2024-08-14T21:09:00Z">
        <w:r w:rsidR="00643F5B">
          <w:rPr>
            <w:rFonts w:ascii="Times New Roman" w:hAnsi="Times New Roman" w:cs="Times New Roman"/>
            <w:iCs/>
            <w:sz w:val="24"/>
            <w:szCs w:val="24"/>
          </w:rPr>
          <w:t xml:space="preserve"> lead coverage is </w:t>
        </w:r>
      </w:ins>
      <w:ins w:id="385" w:author="Weiyue Zhou" w:date="2024-08-14T21:12:00Z">
        <w:r w:rsidR="00643F5B">
          <w:rPr>
            <w:rFonts w:ascii="Times New Roman" w:hAnsi="Times New Roman" w:cs="Times New Roman"/>
            <w:iCs/>
            <w:sz w:val="24"/>
            <w:szCs w:val="24"/>
          </w:rPr>
          <w:t>observed under radiation</w:t>
        </w:r>
      </w:ins>
      <w:ins w:id="386" w:author="Weiyue Zhou" w:date="2024-08-14T21:09:00Z">
        <w:r w:rsidR="00643F5B">
          <w:rPr>
            <w:rFonts w:ascii="Times New Roman" w:hAnsi="Times New Roman" w:cs="Times New Roman"/>
            <w:iCs/>
            <w:sz w:val="24"/>
            <w:szCs w:val="24"/>
          </w:rPr>
          <w:t>,</w:t>
        </w:r>
      </w:ins>
      <w:ins w:id="387" w:author="Weiyue Zhou" w:date="2024-08-14T21:10:00Z">
        <w:r w:rsidR="00643F5B">
          <w:rPr>
            <w:rFonts w:ascii="Times New Roman" w:hAnsi="Times New Roman" w:cs="Times New Roman"/>
            <w:iCs/>
            <w:sz w:val="24"/>
            <w:szCs w:val="24"/>
          </w:rPr>
          <w:t xml:space="preserve"> suggesting a correla</w:t>
        </w:r>
      </w:ins>
      <w:ins w:id="388" w:author="Weiyue Zhou" w:date="2024-08-14T21:11:00Z">
        <w:r w:rsidR="00643F5B">
          <w:rPr>
            <w:rFonts w:ascii="Times New Roman" w:hAnsi="Times New Roman" w:cs="Times New Roman"/>
            <w:iCs/>
            <w:sz w:val="24"/>
            <w:szCs w:val="24"/>
          </w:rPr>
          <w:t xml:space="preserve">tion between radiation and wetting. </w:t>
        </w:r>
      </w:ins>
      <w:r w:rsidR="00D410DC" w:rsidRPr="00D410DC">
        <w:rPr>
          <w:rFonts w:ascii="Times New Roman" w:hAnsi="Times New Roman" w:cs="Times New Roman"/>
          <w:iCs/>
          <w:sz w:val="24"/>
          <w:szCs w:val="24"/>
        </w:rPr>
        <w:t>A detailed study should be conducted in future work to investigate these speculations.</w:t>
      </w:r>
      <w:r w:rsidR="000C54A7">
        <w:rPr>
          <w:rFonts w:ascii="Times New Roman" w:hAnsi="Times New Roman" w:cs="Times New Roman"/>
          <w:iCs/>
          <w:sz w:val="24"/>
          <w:szCs w:val="24"/>
        </w:rPr>
        <w:t xml:space="preserve"> </w:t>
      </w:r>
      <w:del w:id="389" w:author="Wande Cairang" w:date="2024-08-20T15:20:00Z" w16du:dateUtc="2024-08-20T19:20:00Z">
        <w:r w:rsidR="000C54A7" w:rsidDel="002B3706">
          <w:rPr>
            <w:rFonts w:ascii="Times New Roman" w:hAnsi="Times New Roman" w:cs="Times New Roman"/>
            <w:iCs/>
            <w:sz w:val="24"/>
            <w:szCs w:val="24"/>
          </w:rPr>
          <w:delText xml:space="preserve">However, </w:delText>
        </w:r>
        <w:r w:rsidR="00236994" w:rsidDel="002B3706">
          <w:rPr>
            <w:rFonts w:ascii="Times New Roman" w:hAnsi="Times New Roman" w:cs="Times New Roman"/>
            <w:iCs/>
            <w:sz w:val="24"/>
            <w:szCs w:val="24"/>
          </w:rPr>
          <w:delText xml:space="preserve">the enhancement of wetting due to radiation is also reported </w:delText>
        </w:r>
        <w:commentRangeStart w:id="390"/>
        <w:r w:rsidR="00236994" w:rsidDel="002B3706">
          <w:rPr>
            <w:rFonts w:ascii="Times New Roman" w:hAnsi="Times New Roman" w:cs="Times New Roman"/>
            <w:iCs/>
            <w:sz w:val="24"/>
            <w:szCs w:val="24"/>
          </w:rPr>
          <w:delText xml:space="preserve">in other studies </w:delText>
        </w:r>
        <w:commentRangeEnd w:id="390"/>
        <w:r w:rsidR="009C3A5E" w:rsidDel="002B3706">
          <w:rPr>
            <w:rStyle w:val="CommentReference"/>
          </w:rPr>
          <w:commentReference w:id="390"/>
        </w:r>
        <w:r w:rsidR="00236994" w:rsidDel="002B3706">
          <w:rPr>
            <w:rFonts w:ascii="Times New Roman" w:hAnsi="Times New Roman" w:cs="Times New Roman"/>
            <w:iCs/>
            <w:sz w:val="24"/>
            <w:szCs w:val="24"/>
          </w:rPr>
          <w:fldChar w:fldCharType="begin"/>
        </w:r>
        <w:r w:rsidDel="002B3706">
          <w:rPr>
            <w:rFonts w:ascii="Times New Roman" w:hAnsi="Times New Roman" w:cs="Times New Roman"/>
            <w:iCs/>
            <w:sz w:val="24"/>
            <w:szCs w:val="24"/>
          </w:rPr>
          <w:delInstrText xml:space="preserve"> ADDIN EN.CITE &lt;EndNote&gt;&lt;Cite&gt;&lt;Author&gt;Seshadri&lt;/Author&gt;&lt;Year&gt;2020&lt;/Year&gt;&lt;RecNum&gt;5&lt;/RecNum&gt;&lt;DisplayText&gt;[35]&lt;/DisplayText&gt;&lt;record&gt;&lt;rec-number&gt;5&lt;/rec-number&gt;&lt;foreign-keys&gt;&lt;key app="EN" db-id="5pf99vapuzz0s4exe5b5axpiasxfdvr5fdwz" timestamp="1708958343"&gt;5&lt;/key&gt;&lt;/foreign-keys&gt;&lt;ref-type name="Journal Article"&gt;17&lt;/ref-type&gt;&lt;contributors&gt;&lt;authors&gt;&lt;author&gt;Seshadri, A.&lt;/author&gt;&lt;author&gt;Forrest, E. C.&lt;/author&gt;&lt;author&gt;Shirvan, K.&lt;/author&gt;&lt;/authors&gt;&lt;/contributors&gt;&lt;auth-address&gt;MIT, Dept Nucl Sci &amp;amp; Engn, 24-215a,77 Massachusetts Ave, Cambridge, MA 02139 USA&amp;#xD;Sandia Natl Labs, POB 5800, Albuquerque, NM 87185 USA&lt;/auth-address&gt;&lt;titles&gt;&lt;title&gt;Why ionizing radiation enhances surface wettability&lt;/title&gt;&lt;secondary-title&gt;Applied Surface Science&lt;/secondary-title&gt;&lt;alt-title&gt;Appl Surf Sci&lt;/alt-title&gt;&lt;/titles&gt;&lt;periodical&gt;&lt;full-title&gt;Applied Surface Science&lt;/full-title&gt;&lt;abbr-1&gt;Appl Surf Sci&lt;/abbr-1&gt;&lt;/periodical&gt;&lt;alt-periodical&gt;&lt;full-title&gt;Applied Surface Science&lt;/full-title&gt;&lt;abbr-1&gt;Appl Surf Sci&lt;/abbr-1&gt;&lt;/alt-periodical&gt;&lt;volume&gt;514&lt;/volume&gt;&lt;keywords&gt;&lt;keyword&gt;gamma irradiation&lt;/keyword&gt;&lt;keyword&gt;hydrophilicity&lt;/keyword&gt;&lt;keyword&gt;wettability&lt;/keyword&gt;&lt;keyword&gt;oxidation&lt;/keyword&gt;&lt;keyword&gt;surface energy&lt;/keyword&gt;&lt;keyword&gt;radiation-induced surface activation&lt;/keyword&gt;&lt;keyword&gt;boiling heat-transfer&lt;/keyword&gt;&lt;keyword&gt;high-temperature water&lt;/keyword&gt;&lt;keyword&gt;gamma-ray irradiation&lt;/keyword&gt;&lt;keyword&gt;contact-angle&lt;/keyword&gt;&lt;keyword&gt;superhydrophilic surface&lt;/keyword&gt;&lt;keyword&gt;corrosion behavior&lt;/keyword&gt;&lt;keyword&gt;flux enhancement&lt;/keyword&gt;&lt;keyword&gt;stainless-steel&lt;/keyword&gt;&lt;keyword&gt;morphology&lt;/keyword&gt;&lt;keyword&gt;flow&lt;/keyword&gt;&lt;/keywords&gt;&lt;dates&gt;&lt;year&gt;2020&lt;/year&gt;&lt;pub-dates&gt;&lt;date&gt;Jun 1&lt;/date&gt;&lt;/pub-dates&gt;&lt;/dates&gt;&lt;isbn&gt;0169-4332&lt;/isbn&gt;&lt;accession-num&gt;WOS:000523185200085&lt;/accession-num&gt;&lt;urls&gt;&lt;related-urls&gt;&lt;url&gt;&amp;lt;Go to ISI&amp;gt;://WOS:000523185200085&lt;/url&gt;&lt;/related-urls&gt;&lt;/urls&gt;&lt;electronic-resource-num&gt;ARTN 145935&amp;#xD;10.1016/j.apsusc.2020.145935&lt;/electronic-resource-num&gt;&lt;language&gt;English&lt;/language&gt;&lt;/record&gt;&lt;/Cite&gt;&lt;/EndNote&gt;</w:delInstrText>
        </w:r>
        <w:r w:rsidR="00236994" w:rsidDel="002B3706">
          <w:rPr>
            <w:rFonts w:ascii="Times New Roman" w:hAnsi="Times New Roman" w:cs="Times New Roman"/>
            <w:iCs/>
            <w:sz w:val="24"/>
            <w:szCs w:val="24"/>
          </w:rPr>
          <w:fldChar w:fldCharType="separate"/>
        </w:r>
        <w:r w:rsidDel="002B3706">
          <w:rPr>
            <w:rFonts w:ascii="Times New Roman" w:hAnsi="Times New Roman" w:cs="Times New Roman"/>
            <w:iCs/>
            <w:noProof/>
            <w:sz w:val="24"/>
            <w:szCs w:val="24"/>
          </w:rPr>
          <w:delText>[35]</w:delText>
        </w:r>
        <w:r w:rsidR="00236994" w:rsidDel="002B3706">
          <w:rPr>
            <w:rFonts w:ascii="Times New Roman" w:hAnsi="Times New Roman" w:cs="Times New Roman"/>
            <w:iCs/>
            <w:sz w:val="24"/>
            <w:szCs w:val="24"/>
          </w:rPr>
          <w:fldChar w:fldCharType="end"/>
        </w:r>
        <w:r w:rsidR="00236994" w:rsidDel="002B3706">
          <w:rPr>
            <w:rFonts w:ascii="Times New Roman" w:hAnsi="Times New Roman" w:cs="Times New Roman"/>
            <w:iCs/>
            <w:sz w:val="24"/>
            <w:szCs w:val="24"/>
          </w:rPr>
          <w:delText>.</w:delText>
        </w:r>
      </w:del>
    </w:p>
    <w:p w14:paraId="725CC6CB" w14:textId="77777777" w:rsidR="002B3706" w:rsidRDefault="002B3706" w:rsidP="00517B2D">
      <w:pPr>
        <w:spacing w:line="360" w:lineRule="auto"/>
        <w:jc w:val="both"/>
        <w:rPr>
          <w:ins w:id="391" w:author="Wande Cairang" w:date="2024-08-20T15:20:00Z" w16du:dateUtc="2024-08-20T19:20:00Z"/>
          <w:rFonts w:ascii="Times New Roman" w:hAnsi="Times New Roman" w:cs="Times New Roman"/>
          <w:iCs/>
          <w:sz w:val="24"/>
          <w:szCs w:val="24"/>
        </w:rPr>
      </w:pPr>
    </w:p>
    <w:p w14:paraId="38C447B1" w14:textId="0ED82847" w:rsidR="001C0C4E" w:rsidRPr="001C0C4E" w:rsidRDefault="00C35D7C" w:rsidP="001C0C4E">
      <w:pPr>
        <w:spacing w:line="360" w:lineRule="auto"/>
        <w:jc w:val="both"/>
        <w:rPr>
          <w:rFonts w:ascii="Times New Roman" w:hAnsi="Times New Roman" w:cs="Times New Roman"/>
          <w:sz w:val="24"/>
          <w:szCs w:val="24"/>
        </w:rPr>
      </w:pPr>
      <w:r w:rsidRPr="001C0C4E">
        <w:rPr>
          <w:rFonts w:ascii="Times New Roman" w:hAnsi="Times New Roman" w:cs="Times New Roman"/>
          <w:sz w:val="24"/>
          <w:szCs w:val="24"/>
        </w:rPr>
        <w:t xml:space="preserve">Once lead corrosion is initiated, radiation would affect its development. </w:t>
      </w:r>
      <w:r w:rsidR="001C0C4E" w:rsidRPr="001C0C4E">
        <w:rPr>
          <w:rFonts w:ascii="Times New Roman" w:hAnsi="Times New Roman" w:cs="Times New Roman"/>
          <w:sz w:val="24"/>
          <w:szCs w:val="24"/>
        </w:rPr>
        <w:t xml:space="preserve">In metal bulk sample, under point defect kinetics model, radiation damage cascades produce numerous interstitials in equal proportion to vacancies in the grains at beginning. But interstitials are much </w:t>
      </w:r>
      <w:r w:rsidR="00C557E6" w:rsidRPr="001C0C4E">
        <w:rPr>
          <w:rFonts w:ascii="Times New Roman" w:hAnsi="Times New Roman" w:cs="Times New Roman"/>
          <w:sz w:val="24"/>
          <w:szCs w:val="24"/>
        </w:rPr>
        <w:t>more mobile</w:t>
      </w:r>
      <w:r w:rsidR="001C0C4E" w:rsidRPr="001C0C4E">
        <w:rPr>
          <w:rFonts w:ascii="Times New Roman" w:hAnsi="Times New Roman" w:cs="Times New Roman"/>
          <w:sz w:val="24"/>
          <w:szCs w:val="24"/>
        </w:rPr>
        <w:t xml:space="preserve">, compared to vacancies, resulting in their </w:t>
      </w:r>
      <w:ins w:id="392" w:author="Weiyue Zhou" w:date="2024-08-14T21:16:00Z">
        <w:r w:rsidR="00812C1E">
          <w:rPr>
            <w:rFonts w:ascii="Times New Roman" w:hAnsi="Times New Roman" w:cs="Times New Roman"/>
            <w:sz w:val="24"/>
            <w:szCs w:val="24"/>
          </w:rPr>
          <w:t xml:space="preserve">faster </w:t>
        </w:r>
      </w:ins>
      <w:r w:rsidR="001C0C4E" w:rsidRPr="001C0C4E">
        <w:rPr>
          <w:rFonts w:ascii="Times New Roman" w:hAnsi="Times New Roman" w:cs="Times New Roman"/>
          <w:sz w:val="24"/>
          <w:szCs w:val="24"/>
        </w:rPr>
        <w:t>diffusion towards to</w:t>
      </w:r>
      <w:r w:rsidR="004B0B96">
        <w:rPr>
          <w:rFonts w:ascii="Times New Roman" w:hAnsi="Times New Roman" w:cs="Times New Roman"/>
          <w:sz w:val="24"/>
          <w:szCs w:val="24"/>
        </w:rPr>
        <w:t xml:space="preserve"> surfaces or</w:t>
      </w:r>
      <w:r w:rsidR="001C0C4E" w:rsidRPr="001C0C4E">
        <w:rPr>
          <w:rFonts w:ascii="Times New Roman" w:hAnsi="Times New Roman" w:cs="Times New Roman"/>
          <w:sz w:val="24"/>
          <w:szCs w:val="24"/>
        </w:rPr>
        <w:t xml:space="preserve"> </w:t>
      </w:r>
      <w:del w:id="393" w:author="Wande Cairang" w:date="2024-08-20T15:29:00Z" w16du:dateUtc="2024-08-20T19:29:00Z">
        <w:r w:rsidR="00500056" w:rsidDel="002B3706">
          <w:rPr>
            <w:rFonts w:ascii="Times New Roman" w:hAnsi="Times New Roman" w:cs="Times New Roman"/>
            <w:sz w:val="24"/>
            <w:szCs w:val="24"/>
          </w:rPr>
          <w:delText>phase</w:delText>
        </w:r>
        <w:r w:rsidR="001C0C4E" w:rsidRPr="001C0C4E" w:rsidDel="002B3706">
          <w:rPr>
            <w:rFonts w:ascii="Times New Roman" w:hAnsi="Times New Roman" w:cs="Times New Roman"/>
            <w:sz w:val="24"/>
            <w:szCs w:val="24"/>
          </w:rPr>
          <w:delText xml:space="preserve"> boundaries</w:delText>
        </w:r>
      </w:del>
      <w:ins w:id="394" w:author="Wande Cairang" w:date="2024-08-20T15:29:00Z" w16du:dateUtc="2024-08-20T19:29:00Z">
        <w:r w:rsidR="002B3706">
          <w:rPr>
            <w:rFonts w:ascii="Times New Roman" w:hAnsi="Times New Roman" w:cs="Times New Roman" w:hint="eastAsia"/>
            <w:sz w:val="24"/>
            <w:szCs w:val="24"/>
          </w:rPr>
          <w:t>PBs</w:t>
        </w:r>
      </w:ins>
      <w:r w:rsidR="004B0B96">
        <w:rPr>
          <w:rFonts w:ascii="Times New Roman" w:hAnsi="Times New Roman" w:cs="Times New Roman"/>
          <w:sz w:val="24"/>
          <w:szCs w:val="24"/>
        </w:rPr>
        <w:t xml:space="preserve"> </w:t>
      </w:r>
      <w:r w:rsidR="001C0C4E" w:rsidRPr="001C0C4E">
        <w:rPr>
          <w:rFonts w:ascii="Times New Roman" w:hAnsi="Times New Roman" w:cs="Times New Roman"/>
          <w:sz w:val="24"/>
          <w:szCs w:val="24"/>
        </w:rPr>
        <w:t xml:space="preserve">as sinks </w:t>
      </w:r>
      <w:r w:rsidR="005B465B">
        <w:rPr>
          <w:rFonts w:ascii="Times New Roman" w:hAnsi="Times New Roman" w:cs="Times New Roman"/>
          <w:color w:val="FF0000"/>
          <w:sz w:val="24"/>
          <w:szCs w:val="24"/>
        </w:rPr>
        <w:fldChar w:fldCharType="begin"/>
      </w:r>
      <w:r w:rsidR="002B3706">
        <w:rPr>
          <w:rFonts w:ascii="Times New Roman" w:hAnsi="Times New Roman" w:cs="Times New Roman"/>
          <w:color w:val="FF0000"/>
          <w:sz w:val="24"/>
          <w:szCs w:val="24"/>
        </w:rPr>
        <w:instrText xml:space="preserve"> ADDIN EN.CITE &lt;EndNote&gt;&lt;Cite&gt;&lt;Author&gt;Was&lt;/Author&gt;&lt;Year&gt;2016&lt;/Year&gt;&lt;RecNum&gt;7&lt;/RecNum&gt;&lt;DisplayText&gt;[36]&lt;/DisplayText&gt;&lt;record&gt;&lt;rec-number&gt;7&lt;/rec-number&gt;&lt;foreign-keys&gt;&lt;key app="EN" db-id="5pf99vapuzz0s4exe5b5axpiasxfdvr5fdwz" timestamp="1708958653"&gt;7&lt;/key&gt;&lt;/foreign-keys&gt;&lt;ref-type name="Book"&gt;6&lt;/ref-type&gt;&lt;contributors&gt;&lt;authors&gt;&lt;author&gt;Was, Gary S&lt;/author&gt;&lt;/authors&gt;&lt;/contributors&gt;&lt;titles&gt;&lt;title&gt;Fundamentals of radiation materials science: metals and alloys&lt;/title&gt;&lt;/titles&gt;&lt;dates&gt;&lt;year&gt;2016&lt;/year&gt;&lt;/dates&gt;&lt;publisher&gt;springer&lt;/publisher&gt;&lt;isbn&gt;1493934384&lt;/isbn&gt;&lt;urls&gt;&lt;/urls&gt;&lt;/record&gt;&lt;/Cite&gt;&lt;/EndNote&gt;</w:instrText>
      </w:r>
      <w:r w:rsidR="005B465B">
        <w:rPr>
          <w:rFonts w:ascii="Times New Roman" w:hAnsi="Times New Roman" w:cs="Times New Roman"/>
          <w:color w:val="FF0000"/>
          <w:sz w:val="24"/>
          <w:szCs w:val="24"/>
        </w:rPr>
        <w:fldChar w:fldCharType="separate"/>
      </w:r>
      <w:r w:rsidR="002B3706">
        <w:rPr>
          <w:rFonts w:ascii="Times New Roman" w:hAnsi="Times New Roman" w:cs="Times New Roman"/>
          <w:noProof/>
          <w:color w:val="FF0000"/>
          <w:sz w:val="24"/>
          <w:szCs w:val="24"/>
        </w:rPr>
        <w:t>[36]</w:t>
      </w:r>
      <w:r w:rsidR="005B465B">
        <w:rPr>
          <w:rFonts w:ascii="Times New Roman" w:hAnsi="Times New Roman" w:cs="Times New Roman"/>
          <w:color w:val="FF0000"/>
          <w:sz w:val="24"/>
          <w:szCs w:val="24"/>
        </w:rPr>
        <w:fldChar w:fldCharType="end"/>
      </w:r>
      <w:r w:rsidR="001C0C4E" w:rsidRPr="001C0C4E">
        <w:rPr>
          <w:rFonts w:ascii="Times New Roman" w:hAnsi="Times New Roman" w:cs="Times New Roman"/>
          <w:sz w:val="24"/>
          <w:szCs w:val="24"/>
        </w:rPr>
        <w:t>. Consequently, the total diffusivity of the metal could be enhanced by</w:t>
      </w:r>
      <w:r w:rsidR="00236994">
        <w:rPr>
          <w:rFonts w:ascii="Times New Roman" w:hAnsi="Times New Roman" w:cs="Times New Roman"/>
          <w:sz w:val="24"/>
          <w:szCs w:val="24"/>
        </w:rPr>
        <w:t xml:space="preserve"> </w:t>
      </w:r>
      <w:r w:rsidR="00236994">
        <w:rPr>
          <w:rFonts w:ascii="Times New Roman" w:hAnsi="Times New Roman" w:cs="Times New Roman"/>
          <w:sz w:val="24"/>
          <w:szCs w:val="24"/>
        </w:rPr>
        <w:fldChar w:fldCharType="begin"/>
      </w:r>
      <w:r w:rsidR="002B3706">
        <w:rPr>
          <w:rFonts w:ascii="Times New Roman" w:hAnsi="Times New Roman" w:cs="Times New Roman"/>
          <w:sz w:val="24"/>
          <w:szCs w:val="24"/>
        </w:rPr>
        <w:instrText xml:space="preserve"> ADDIN EN.CITE &lt;EndNote&gt;&lt;Cite&gt;&lt;Author&gt;Was&lt;/Author&gt;&lt;Year&gt;2007&lt;/Year&gt;&lt;RecNum&gt;59&lt;/RecNum&gt;&lt;DisplayText&gt;[37]&lt;/DisplayText&gt;&lt;record&gt;&lt;rec-number&gt;59&lt;/rec-number&gt;&lt;foreign-keys&gt;&lt;key app="EN" db-id="5pf99vapuzz0s4exe5b5axpiasxfdvr5fdwz" timestamp="1723516222"&gt;59&lt;/key&gt;&lt;/foreign-keys&gt;&lt;ref-type name="Book"&gt;6&lt;/ref-type&gt;&lt;contributors&gt;&lt;authors&gt;&lt;author&gt;Was, Gary Steven&lt;/author&gt;&lt;/authors&gt;&lt;/contributors&gt;&lt;titles&gt;&lt;title&gt;Fundamentals of radiation materials science: metals and alloys&lt;/title&gt;&lt;/titles&gt;&lt;volume&gt;73&lt;/volume&gt;&lt;dates&gt;&lt;year&gt;2007&lt;/year&gt;&lt;/dates&gt;&lt;publisher&gt;Springer&lt;/publisher&gt;&lt;urls&gt;&lt;/urls&gt;&lt;/record&gt;&lt;/Cite&gt;&lt;/EndNote&gt;</w:instrText>
      </w:r>
      <w:r w:rsidR="00236994">
        <w:rPr>
          <w:rFonts w:ascii="Times New Roman" w:hAnsi="Times New Roman" w:cs="Times New Roman"/>
          <w:sz w:val="24"/>
          <w:szCs w:val="24"/>
        </w:rPr>
        <w:fldChar w:fldCharType="separate"/>
      </w:r>
      <w:r w:rsidR="002B3706">
        <w:rPr>
          <w:rFonts w:ascii="Times New Roman" w:hAnsi="Times New Roman" w:cs="Times New Roman"/>
          <w:noProof/>
          <w:sz w:val="24"/>
          <w:szCs w:val="24"/>
        </w:rPr>
        <w:t>[37]</w:t>
      </w:r>
      <w:r w:rsidR="00236994">
        <w:rPr>
          <w:rFonts w:ascii="Times New Roman" w:hAnsi="Times New Roman" w:cs="Times New Roman"/>
          <w:sz w:val="24"/>
          <w:szCs w:val="24"/>
        </w:rPr>
        <w:fldChar w:fldCharType="end"/>
      </w:r>
      <w:r w:rsidR="001C0C4E" w:rsidRPr="001C0C4E">
        <w:rPr>
          <w:rFonts w:ascii="Times New Roman" w:hAnsi="Times New Roman" w:cs="Times New Roman"/>
          <w:sz w:val="24"/>
          <w:szCs w:val="24"/>
        </w:rPr>
        <w:t>:</w:t>
      </w:r>
    </w:p>
    <w:p w14:paraId="5CFF2465" w14:textId="6AD909F0" w:rsidR="001C0C4E" w:rsidRPr="001C0C4E" w:rsidRDefault="00000000" w:rsidP="001C0C4E">
      <w:pPr>
        <w:spacing w:line="288" w:lineRule="auto"/>
        <w:ind w:left="294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m:rPr>
                <m:nor/>
              </m:rPr>
              <w:rPr>
                <w:rFonts w:ascii="Times New Roman" w:hAnsi="Times New Roman" w:cs="Times New Roman"/>
                <w:i/>
                <w:sz w:val="24"/>
                <w:szCs w:val="24"/>
              </w:rPr>
              <m:t>rad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V</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E10786">
        <w:rPr>
          <w:rFonts w:ascii="Times New Roman" w:hAnsi="Times New Roman" w:cs="Times New Roman"/>
          <w:sz w:val="24"/>
          <w:szCs w:val="24"/>
        </w:rPr>
        <w:t xml:space="preserve">  </w:t>
      </w:r>
      <w:r w:rsidR="001C0C4E" w:rsidRPr="001C0C4E">
        <w:rPr>
          <w:rFonts w:ascii="Times New Roman" w:hAnsi="Times New Roman" w:cs="Times New Roman"/>
          <w:sz w:val="24"/>
          <w:szCs w:val="24"/>
        </w:rPr>
        <w:tab/>
      </w:r>
      <w:r w:rsidR="001C0C4E" w:rsidRPr="001C0C4E">
        <w:rPr>
          <w:rFonts w:ascii="Times New Roman" w:hAnsi="Times New Roman" w:cs="Times New Roman"/>
          <w:sz w:val="24"/>
          <w:szCs w:val="24"/>
        </w:rPr>
        <w:tab/>
      </w:r>
      <w:r w:rsidR="001C0C4E" w:rsidRPr="001C0C4E">
        <w:rPr>
          <w:rFonts w:ascii="Times New Roman" w:hAnsi="Times New Roman" w:cs="Times New Roman"/>
          <w:sz w:val="24"/>
          <w:szCs w:val="24"/>
        </w:rPr>
        <w:tab/>
      </w:r>
      <w:r w:rsidR="001C0C4E" w:rsidRPr="001C0C4E">
        <w:rPr>
          <w:rFonts w:ascii="Times New Roman" w:hAnsi="Times New Roman" w:cs="Times New Roman"/>
          <w:sz w:val="24"/>
          <w:szCs w:val="24"/>
        </w:rPr>
        <w:tab/>
        <w:t>(</w:t>
      </w:r>
      <w:r w:rsidR="000D518E">
        <w:rPr>
          <w:rFonts w:ascii="Times New Roman" w:hAnsi="Times New Roman" w:cs="Times New Roman"/>
          <w:sz w:val="24"/>
          <w:szCs w:val="24"/>
        </w:rPr>
        <w:t>6</w:t>
      </w:r>
      <w:r w:rsidR="001C0C4E" w:rsidRPr="001C0C4E">
        <w:rPr>
          <w:rFonts w:ascii="Times New Roman" w:hAnsi="Times New Roman" w:cs="Times New Roman"/>
          <w:sz w:val="24"/>
          <w:szCs w:val="24"/>
        </w:rPr>
        <w:t>)</w:t>
      </w:r>
    </w:p>
    <w:p w14:paraId="155DA9A4" w14:textId="3729C1D3" w:rsidR="001C0C4E" w:rsidRDefault="001C0C4E" w:rsidP="001C0C4E">
      <w:pPr>
        <w:spacing w:line="360" w:lineRule="auto"/>
        <w:jc w:val="both"/>
        <w:rPr>
          <w:rFonts w:ascii="Times New Roman" w:hAnsi="Times New Roman" w:cs="Times New Roman"/>
          <w:sz w:val="24"/>
          <w:szCs w:val="24"/>
        </w:rPr>
      </w:pPr>
      <w:r w:rsidRPr="001C0C4E">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D</m:t>
            </m:r>
          </m:e>
          <m:sub>
            <m:r>
              <m:rPr>
                <m:nor/>
              </m:rPr>
              <w:rPr>
                <w:rFonts w:ascii="Times New Roman" w:hAnsi="Times New Roman" w:cs="Times New Roman"/>
                <w:sz w:val="24"/>
                <w:szCs w:val="24"/>
              </w:rPr>
              <m:t>rad</m:t>
            </m:r>
          </m:sub>
        </m:sSub>
      </m:oMath>
      <w:r w:rsidRPr="001C0C4E">
        <w:rPr>
          <w:rFonts w:ascii="Times New Roman" w:hAnsi="Times New Roman" w:cs="Times New Roman"/>
          <w:sz w:val="24"/>
          <w:szCs w:val="24"/>
        </w:rPr>
        <w:t xml:space="preserve"> is total </w:t>
      </w:r>
      <w:del w:id="395" w:author="Weiyue Zhou" w:date="2024-08-14T21:31:00Z">
        <w:r w:rsidRPr="001C0C4E" w:rsidDel="00607E5C">
          <w:rPr>
            <w:rFonts w:ascii="Times New Roman" w:hAnsi="Times New Roman" w:cs="Times New Roman"/>
            <w:sz w:val="24"/>
            <w:szCs w:val="24"/>
          </w:rPr>
          <w:delText xml:space="preserve">Diffusion </w:delText>
        </w:r>
      </w:del>
      <w:ins w:id="396" w:author="Weiyue Zhou" w:date="2024-08-14T21:31:00Z">
        <w:r w:rsidR="00607E5C">
          <w:rPr>
            <w:rFonts w:ascii="Times New Roman" w:hAnsi="Times New Roman" w:cs="Times New Roman"/>
            <w:sz w:val="24"/>
            <w:szCs w:val="24"/>
          </w:rPr>
          <w:t>d</w:t>
        </w:r>
        <w:r w:rsidR="00607E5C" w:rsidRPr="001C0C4E">
          <w:rPr>
            <w:rFonts w:ascii="Times New Roman" w:hAnsi="Times New Roman" w:cs="Times New Roman"/>
            <w:sz w:val="24"/>
            <w:szCs w:val="24"/>
          </w:rPr>
          <w:t xml:space="preserve">iffusion </w:t>
        </w:r>
      </w:ins>
      <w:r w:rsidRPr="001C0C4E">
        <w:rPr>
          <w:rFonts w:ascii="Times New Roman" w:hAnsi="Times New Roman" w:cs="Times New Roman"/>
          <w:sz w:val="24"/>
          <w:szCs w:val="24"/>
        </w:rPr>
        <w:t xml:space="preserve">coefficient; </w:t>
      </w:r>
      <m:oMath>
        <m:sSub>
          <m:sSubPr>
            <m:ctrlPr>
              <w:rPr>
                <w:rFonts w:ascii="Cambria Math" w:hAnsi="Cambria Math" w:cs="Times New Roman"/>
                <w:sz w:val="24"/>
                <w:szCs w:val="24"/>
              </w:rPr>
            </m:ctrlPr>
          </m:sSubPr>
          <m:e>
            <m:r>
              <w:rPr>
                <w:rFonts w:ascii="Cambria Math" w:hAnsi="Cambria Math" w:cs="Times New Roman"/>
                <w:sz w:val="24"/>
                <w:szCs w:val="24"/>
              </w:rPr>
              <m:t>D</m:t>
            </m:r>
          </m:e>
          <m:sub>
            <m:r>
              <m:rPr>
                <m:sty m:val="p"/>
              </m:rPr>
              <w:rPr>
                <w:rFonts w:ascii="Cambria Math" w:hAnsi="Cambria Math" w:cs="Times New Roman"/>
                <w:sz w:val="24"/>
                <w:szCs w:val="24"/>
              </w:rPr>
              <m:t>V</m:t>
            </m:r>
          </m:sub>
        </m:sSub>
      </m:oMath>
      <w:r w:rsidRPr="001C0C4E">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D</m:t>
            </m:r>
          </m:e>
          <m:sub>
            <m:r>
              <m:rPr>
                <m:sty m:val="p"/>
              </m:rPr>
              <w:rPr>
                <w:rFonts w:ascii="Cambria Math" w:hAnsi="Cambria Math" w:cs="Times New Roman"/>
                <w:sz w:val="24"/>
                <w:szCs w:val="24"/>
              </w:rPr>
              <m:t>i</m:t>
            </m:r>
          </m:sub>
        </m:sSub>
      </m:oMath>
      <w:r w:rsidRPr="001C0C4E">
        <w:rPr>
          <w:rFonts w:ascii="Times New Roman" w:hAnsi="Times New Roman" w:cs="Times New Roman"/>
          <w:sz w:val="24"/>
          <w:szCs w:val="24"/>
        </w:rPr>
        <w:t xml:space="preserve"> are the vacancy and interstitial self-diffusivity, respectively, while </w:t>
      </w:r>
      <m:oMath>
        <m:sSub>
          <m:sSubPr>
            <m:ctrlPr>
              <w:rPr>
                <w:rFonts w:ascii="Cambria Math" w:hAnsi="Cambria Math" w:cs="Times New Roman"/>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V</m:t>
            </m:r>
          </m:sub>
        </m:sSub>
      </m:oMath>
      <w:r w:rsidRPr="001C0C4E">
        <w:rPr>
          <w:rFonts w:ascii="Times New Roman" w:hAnsi="Times New Roman" w:cs="Times New Roman"/>
          <w:sz w:val="24"/>
          <w:szCs w:val="24"/>
        </w:rPr>
        <w:t xml:space="preserve"> and </w:t>
      </w:r>
      <m:oMath>
        <m:sSub>
          <m:sSubPr>
            <m:ctrlPr>
              <w:rPr>
                <w:rFonts w:ascii="Cambria Math" w:hAnsi="Cambria Math" w:cs="Times New Roman"/>
                <w:sz w:val="24"/>
                <w:szCs w:val="24"/>
              </w:rPr>
            </m:ctrlPr>
          </m:sSubPr>
          <m:e>
            <m:r>
              <w:rPr>
                <w:rFonts w:ascii="Cambria Math" w:hAnsi="Cambria Math" w:cs="Times New Roman"/>
                <w:sz w:val="24"/>
                <w:szCs w:val="24"/>
              </w:rPr>
              <m:t>X</m:t>
            </m:r>
          </m:e>
          <m:sub>
            <m:r>
              <m:rPr>
                <m:sty m:val="p"/>
              </m:rPr>
              <w:rPr>
                <w:rFonts w:ascii="Cambria Math" w:hAnsi="Cambria Math" w:cs="Times New Roman"/>
                <w:sz w:val="24"/>
                <w:szCs w:val="24"/>
              </w:rPr>
              <m:t>i</m:t>
            </m:r>
          </m:sub>
        </m:sSub>
      </m:oMath>
      <w:r w:rsidRPr="001C0C4E">
        <w:rPr>
          <w:rFonts w:ascii="Times New Roman" w:hAnsi="Times New Roman" w:cs="Times New Roman"/>
          <w:sz w:val="24"/>
          <w:szCs w:val="24"/>
        </w:rPr>
        <w:t xml:space="preserve"> are the </w:t>
      </w:r>
      <w:del w:id="397" w:author="Weiyue Zhou" w:date="2024-08-14T21:30:00Z">
        <w:r w:rsidRPr="001C0C4E" w:rsidDel="00607E5C">
          <w:rPr>
            <w:rFonts w:ascii="Times New Roman" w:hAnsi="Times New Roman" w:cs="Times New Roman"/>
            <w:sz w:val="24"/>
            <w:szCs w:val="24"/>
          </w:rPr>
          <w:delText xml:space="preserve">fraction </w:delText>
        </w:r>
      </w:del>
      <w:ins w:id="398" w:author="Weiyue Zhou" w:date="2024-08-14T21:30:00Z">
        <w:r w:rsidR="00607E5C">
          <w:rPr>
            <w:rFonts w:ascii="Times New Roman" w:hAnsi="Times New Roman" w:cs="Times New Roman"/>
            <w:sz w:val="24"/>
            <w:szCs w:val="24"/>
          </w:rPr>
          <w:t>site concentrations</w:t>
        </w:r>
        <w:r w:rsidR="00607E5C" w:rsidRPr="001C0C4E">
          <w:rPr>
            <w:rFonts w:ascii="Times New Roman" w:hAnsi="Times New Roman" w:cs="Times New Roman"/>
            <w:sz w:val="24"/>
            <w:szCs w:val="24"/>
          </w:rPr>
          <w:t xml:space="preserve"> </w:t>
        </w:r>
      </w:ins>
      <w:r w:rsidRPr="001C0C4E">
        <w:rPr>
          <w:rFonts w:ascii="Times New Roman" w:hAnsi="Times New Roman" w:cs="Times New Roman"/>
          <w:sz w:val="24"/>
          <w:szCs w:val="24"/>
        </w:rPr>
        <w:t>of vacanc</w:t>
      </w:r>
      <w:ins w:id="399" w:author="Weiyue Zhou" w:date="2024-08-14T21:31:00Z">
        <w:r w:rsidR="00607E5C">
          <w:rPr>
            <w:rFonts w:ascii="Times New Roman" w:hAnsi="Times New Roman" w:cs="Times New Roman"/>
            <w:sz w:val="24"/>
            <w:szCs w:val="24"/>
          </w:rPr>
          <w:t>ies</w:t>
        </w:r>
      </w:ins>
      <w:del w:id="400" w:author="Weiyue Zhou" w:date="2024-08-14T21:31:00Z">
        <w:r w:rsidRPr="001C0C4E" w:rsidDel="00607E5C">
          <w:rPr>
            <w:rFonts w:ascii="Times New Roman" w:hAnsi="Times New Roman" w:cs="Times New Roman"/>
            <w:sz w:val="24"/>
            <w:szCs w:val="24"/>
          </w:rPr>
          <w:delText>y</w:delText>
        </w:r>
      </w:del>
      <w:r w:rsidRPr="001C0C4E">
        <w:rPr>
          <w:rFonts w:ascii="Times New Roman" w:hAnsi="Times New Roman" w:cs="Times New Roman"/>
          <w:sz w:val="24"/>
          <w:szCs w:val="24"/>
        </w:rPr>
        <w:t xml:space="preserve"> and interstitial</w:t>
      </w:r>
      <w:ins w:id="401" w:author="Weiyue Zhou" w:date="2024-08-14T21:31:00Z">
        <w:r w:rsidR="00607E5C">
          <w:rPr>
            <w:rFonts w:ascii="Times New Roman" w:hAnsi="Times New Roman" w:cs="Times New Roman"/>
            <w:sz w:val="24"/>
            <w:szCs w:val="24"/>
          </w:rPr>
          <w:t>s</w:t>
        </w:r>
      </w:ins>
      <w:del w:id="402" w:author="Weiyue Zhou" w:date="2024-08-14T21:30:00Z">
        <w:r w:rsidRPr="001C0C4E" w:rsidDel="00607E5C">
          <w:rPr>
            <w:rFonts w:ascii="Times New Roman" w:hAnsi="Times New Roman" w:cs="Times New Roman"/>
            <w:sz w:val="24"/>
            <w:szCs w:val="24"/>
          </w:rPr>
          <w:delText xml:space="preserve"> concentration</w:delText>
        </w:r>
      </w:del>
      <w:r w:rsidRPr="001C0C4E">
        <w:rPr>
          <w:rFonts w:ascii="Times New Roman" w:hAnsi="Times New Roman" w:cs="Times New Roman"/>
          <w:sz w:val="24"/>
          <w:szCs w:val="24"/>
        </w:rPr>
        <w:t xml:space="preserve">. </w:t>
      </w:r>
    </w:p>
    <w:p w14:paraId="66C0D3F6" w14:textId="77777777" w:rsidR="002B3706" w:rsidRDefault="004B0B96" w:rsidP="007D4AA7">
      <w:pPr>
        <w:spacing w:line="360" w:lineRule="auto"/>
        <w:jc w:val="both"/>
        <w:rPr>
          <w:ins w:id="403" w:author="Wande Cairang" w:date="2024-08-20T15:36:00Z" w16du:dateUtc="2024-08-20T19:36:00Z"/>
          <w:rFonts w:ascii="Times New Roman" w:hAnsi="Times New Roman" w:cs="Times New Roman"/>
          <w:sz w:val="24"/>
          <w:szCs w:val="24"/>
        </w:rPr>
      </w:pPr>
      <w:r>
        <w:rPr>
          <w:rFonts w:ascii="Times New Roman" w:hAnsi="Times New Roman" w:cs="Times New Roman"/>
          <w:sz w:val="24"/>
          <w:szCs w:val="24"/>
        </w:rPr>
        <w:t>The enhancement of diffusion</w:t>
      </w:r>
      <w:r w:rsidR="001F1B5C">
        <w:rPr>
          <w:rFonts w:ascii="Times New Roman" w:hAnsi="Times New Roman" w:cs="Times New Roman"/>
          <w:sz w:val="24"/>
          <w:szCs w:val="24"/>
        </w:rPr>
        <w:t xml:space="preserve"> by radiation </w:t>
      </w:r>
      <w:r>
        <w:rPr>
          <w:rFonts w:ascii="Times New Roman" w:hAnsi="Times New Roman" w:cs="Times New Roman"/>
          <w:sz w:val="24"/>
          <w:szCs w:val="24"/>
        </w:rPr>
        <w:t xml:space="preserve">could </w:t>
      </w:r>
      <w:r w:rsidR="001F1B5C">
        <w:rPr>
          <w:rFonts w:ascii="Times New Roman" w:hAnsi="Times New Roman" w:cs="Times New Roman"/>
          <w:sz w:val="24"/>
          <w:szCs w:val="24"/>
        </w:rPr>
        <w:t xml:space="preserve">firstly </w:t>
      </w:r>
      <w:r>
        <w:rPr>
          <w:rFonts w:ascii="Times New Roman" w:hAnsi="Times New Roman" w:cs="Times New Roman"/>
          <w:sz w:val="24"/>
          <w:szCs w:val="24"/>
        </w:rPr>
        <w:t xml:space="preserve">facilitate the </w:t>
      </w:r>
      <w:r w:rsidR="001B334F">
        <w:rPr>
          <w:rFonts w:ascii="Times New Roman" w:hAnsi="Times New Roman" w:cs="Times New Roman"/>
          <w:sz w:val="24"/>
          <w:szCs w:val="24"/>
        </w:rPr>
        <w:t xml:space="preserve">occurrence </w:t>
      </w:r>
      <w:r>
        <w:rPr>
          <w:rFonts w:ascii="Times New Roman" w:hAnsi="Times New Roman" w:cs="Times New Roman"/>
          <w:sz w:val="24"/>
          <w:szCs w:val="24"/>
        </w:rPr>
        <w:t xml:space="preserve">of phase transformation by enhancing the leaching of Ni into </w:t>
      </w:r>
      <w:r w:rsidR="001F1B5C">
        <w:rPr>
          <w:rFonts w:ascii="Times New Roman" w:hAnsi="Times New Roman" w:cs="Times New Roman"/>
          <w:sz w:val="24"/>
          <w:szCs w:val="24"/>
        </w:rPr>
        <w:t xml:space="preserve">interface between substrate and </w:t>
      </w:r>
      <w:r>
        <w:rPr>
          <w:rFonts w:ascii="Times New Roman" w:hAnsi="Times New Roman" w:cs="Times New Roman"/>
          <w:sz w:val="24"/>
          <w:szCs w:val="24"/>
        </w:rPr>
        <w:t>liquid lead</w:t>
      </w:r>
      <w:r w:rsidR="001F1B5C">
        <w:rPr>
          <w:rFonts w:ascii="Times New Roman" w:hAnsi="Times New Roman" w:cs="Times New Roman"/>
          <w:sz w:val="24"/>
          <w:szCs w:val="24"/>
        </w:rPr>
        <w:t>, as schematically shown in Fig. 1</w:t>
      </w:r>
      <w:r w:rsidR="00236994">
        <w:rPr>
          <w:rFonts w:ascii="Times New Roman" w:hAnsi="Times New Roman" w:cs="Times New Roman"/>
          <w:sz w:val="24"/>
          <w:szCs w:val="24"/>
        </w:rPr>
        <w:t>5</w:t>
      </w:r>
      <w:r w:rsidR="001F1B5C">
        <w:rPr>
          <w:rFonts w:ascii="Times New Roman" w:hAnsi="Times New Roman" w:cs="Times New Roman"/>
          <w:sz w:val="24"/>
          <w:szCs w:val="24"/>
        </w:rPr>
        <w:t xml:space="preserve"> (d), where a larger depletion zone is formed. </w:t>
      </w:r>
    </w:p>
    <w:p w14:paraId="6E0B5E25" w14:textId="77777777" w:rsidR="002B3706" w:rsidRDefault="002B3706" w:rsidP="007D4AA7">
      <w:pPr>
        <w:spacing w:line="360" w:lineRule="auto"/>
        <w:jc w:val="both"/>
        <w:rPr>
          <w:ins w:id="404" w:author="Wande Cairang" w:date="2024-08-20T15:36:00Z" w16du:dateUtc="2024-08-20T19:36:00Z"/>
          <w:rFonts w:ascii="Times New Roman" w:hAnsi="Times New Roman" w:cs="Times New Roman"/>
          <w:sz w:val="24"/>
          <w:szCs w:val="24"/>
        </w:rPr>
      </w:pPr>
    </w:p>
    <w:p w14:paraId="4374C3C6" w14:textId="5DE8DF74" w:rsidR="002B3706" w:rsidRDefault="001F1B5C" w:rsidP="007D4AA7">
      <w:pPr>
        <w:spacing w:line="360" w:lineRule="auto"/>
        <w:jc w:val="both"/>
        <w:rPr>
          <w:ins w:id="405" w:author="Wande Cairang" w:date="2024-08-20T15:37:00Z" w16du:dateUtc="2024-08-20T19:37:00Z"/>
          <w:rFonts w:ascii="Times New Roman" w:hAnsi="Times New Roman" w:cs="Times New Roman"/>
          <w:sz w:val="24"/>
          <w:szCs w:val="24"/>
        </w:rPr>
      </w:pPr>
      <w:r>
        <w:rPr>
          <w:rFonts w:ascii="Times New Roman" w:hAnsi="Times New Roman" w:cs="Times New Roman"/>
          <w:sz w:val="24"/>
          <w:szCs w:val="24"/>
        </w:rPr>
        <w:t xml:space="preserve">Once the </w:t>
      </w:r>
      <w:r w:rsidR="00236994">
        <w:rPr>
          <w:rFonts w:ascii="Times New Roman" w:hAnsi="Times New Roman" w:cs="Times New Roman"/>
          <w:sz w:val="24"/>
          <w:szCs w:val="24"/>
        </w:rPr>
        <w:t>PB</w:t>
      </w:r>
      <w:r>
        <w:rPr>
          <w:rFonts w:ascii="Times New Roman" w:hAnsi="Times New Roman" w:cs="Times New Roman"/>
          <w:sz w:val="24"/>
          <w:szCs w:val="24"/>
        </w:rPr>
        <w:t xml:space="preserve"> between the phase change zone and substrate is created, radiation could enhance the diffusion of Ni </w:t>
      </w:r>
      <w:ins w:id="406" w:author="Weiyue Zhou" w:date="2024-08-14T22:29:00Z">
        <w:r w:rsidR="00876F3C">
          <w:rPr>
            <w:rFonts w:ascii="Times New Roman" w:hAnsi="Times New Roman" w:cs="Times New Roman"/>
            <w:sz w:val="24"/>
            <w:szCs w:val="24"/>
          </w:rPr>
          <w:t xml:space="preserve">by creating </w:t>
        </w:r>
      </w:ins>
      <w:r w:rsidR="00253620">
        <w:rPr>
          <w:rFonts w:ascii="Times New Roman" w:hAnsi="Times New Roman" w:cs="Times New Roman"/>
          <w:sz w:val="24"/>
          <w:szCs w:val="24"/>
        </w:rPr>
        <w:t>interstitial</w:t>
      </w:r>
      <w:ins w:id="407" w:author="Wande Cairang" w:date="2024-08-20T15:37:00Z" w16du:dateUtc="2024-08-20T19:37:00Z">
        <w:r w:rsidR="002B3706">
          <w:rPr>
            <w:rFonts w:ascii="Times New Roman" w:hAnsi="Times New Roman" w:cs="Times New Roman" w:hint="eastAsia"/>
            <w:sz w:val="24"/>
            <w:szCs w:val="24"/>
          </w:rPr>
          <w:t>s</w:t>
        </w:r>
      </w:ins>
      <w:ins w:id="408" w:author="Weiyue Zhou" w:date="2024-08-14T22:29:00Z">
        <w:r w:rsidR="00876F3C">
          <w:rPr>
            <w:rFonts w:ascii="Times New Roman" w:hAnsi="Times New Roman" w:cs="Times New Roman"/>
            <w:sz w:val="24"/>
            <w:szCs w:val="24"/>
          </w:rPr>
          <w:t xml:space="preserve"> and Ni </w:t>
        </w:r>
      </w:ins>
      <w:ins w:id="409" w:author="Weiyue Zhou" w:date="2024-08-14T22:30:00Z">
        <w:r w:rsidR="00876F3C">
          <w:rPr>
            <w:rFonts w:ascii="Times New Roman" w:hAnsi="Times New Roman" w:cs="Times New Roman"/>
            <w:sz w:val="24"/>
            <w:szCs w:val="24"/>
          </w:rPr>
          <w:t>interstitials</w:t>
        </w:r>
      </w:ins>
      <w:r w:rsidR="00253620">
        <w:rPr>
          <w:rFonts w:ascii="Times New Roman" w:hAnsi="Times New Roman" w:cs="Times New Roman"/>
          <w:sz w:val="24"/>
          <w:szCs w:val="24"/>
        </w:rPr>
        <w:t xml:space="preserve"> </w:t>
      </w:r>
      <w:r>
        <w:rPr>
          <w:rFonts w:ascii="Times New Roman" w:hAnsi="Times New Roman" w:cs="Times New Roman"/>
          <w:sz w:val="24"/>
          <w:szCs w:val="24"/>
        </w:rPr>
        <w:t xml:space="preserve">migrating from the substrate bulk to the </w:t>
      </w:r>
      <w:del w:id="410" w:author="Wande Cairang" w:date="2024-08-20T15:27:00Z" w16du:dateUtc="2024-08-20T19:27:00Z">
        <w:r w:rsidDel="002B3706">
          <w:rPr>
            <w:rFonts w:ascii="Times New Roman" w:hAnsi="Times New Roman" w:cs="Times New Roman"/>
            <w:sz w:val="24"/>
            <w:szCs w:val="24"/>
          </w:rPr>
          <w:delText>phase boundary</w:delText>
        </w:r>
      </w:del>
      <w:ins w:id="411" w:author="Wande Cairang" w:date="2024-08-20T15:27:00Z" w16du:dateUtc="2024-08-20T19:27:00Z">
        <w:r w:rsidR="002B3706">
          <w:rPr>
            <w:rFonts w:ascii="Times New Roman" w:hAnsi="Times New Roman" w:cs="Times New Roman" w:hint="eastAsia"/>
            <w:sz w:val="24"/>
            <w:szCs w:val="24"/>
          </w:rPr>
          <w:t>PBs</w:t>
        </w:r>
      </w:ins>
      <w:r w:rsidR="00253620">
        <w:rPr>
          <w:rFonts w:ascii="Times New Roman" w:hAnsi="Times New Roman" w:cs="Times New Roman"/>
          <w:sz w:val="24"/>
          <w:szCs w:val="24"/>
        </w:rPr>
        <w:t xml:space="preserve">. </w:t>
      </w:r>
    </w:p>
    <w:p w14:paraId="70666A17" w14:textId="77777777" w:rsidR="002B3706" w:rsidRDefault="002B3706" w:rsidP="007D4AA7">
      <w:pPr>
        <w:spacing w:line="360" w:lineRule="auto"/>
        <w:jc w:val="both"/>
        <w:rPr>
          <w:ins w:id="412" w:author="Wande Cairang" w:date="2024-08-20T15:37:00Z" w16du:dateUtc="2024-08-20T19:37:00Z"/>
          <w:rFonts w:ascii="Times New Roman" w:hAnsi="Times New Roman" w:cs="Times New Roman"/>
          <w:sz w:val="24"/>
          <w:szCs w:val="24"/>
        </w:rPr>
      </w:pPr>
    </w:p>
    <w:p w14:paraId="23742B54" w14:textId="77777777" w:rsidR="008721A8" w:rsidRDefault="00876F3C" w:rsidP="007D4AA7">
      <w:pPr>
        <w:spacing w:line="360" w:lineRule="auto"/>
        <w:jc w:val="both"/>
        <w:rPr>
          <w:ins w:id="413" w:author="Wande Cairang" w:date="2024-08-20T15:41:00Z" w16du:dateUtc="2024-08-20T19:41:00Z"/>
          <w:rFonts w:ascii="Times New Roman" w:hAnsi="Times New Roman" w:cs="Times New Roman"/>
          <w:sz w:val="24"/>
          <w:szCs w:val="24"/>
        </w:rPr>
      </w:pPr>
      <w:ins w:id="414" w:author="Weiyue Zhou" w:date="2024-08-14T22:29:00Z">
        <w:r>
          <w:rPr>
            <w:rFonts w:ascii="Times New Roman" w:hAnsi="Times New Roman" w:cs="Times New Roman"/>
            <w:sz w:val="24"/>
            <w:szCs w:val="24"/>
          </w:rPr>
          <w:t>It’s important to note that radiation enhances diffusion of all elements from their non-irrad</w:t>
        </w:r>
      </w:ins>
      <w:ins w:id="415" w:author="Weiyue Zhou" w:date="2024-08-14T22:30:00Z">
        <w:r>
          <w:rPr>
            <w:rFonts w:ascii="Times New Roman" w:hAnsi="Times New Roman" w:cs="Times New Roman"/>
            <w:sz w:val="24"/>
            <w:szCs w:val="24"/>
          </w:rPr>
          <w:t>iation state, including Ni.</w:t>
        </w:r>
      </w:ins>
      <w:ins w:id="416" w:author="Weiyue Zhou" w:date="2024-08-14T22:29:00Z">
        <w:r>
          <w:rPr>
            <w:rFonts w:ascii="Times New Roman" w:hAnsi="Times New Roman" w:cs="Times New Roman"/>
            <w:sz w:val="24"/>
            <w:szCs w:val="24"/>
          </w:rPr>
          <w:t xml:space="preserve"> </w:t>
        </w:r>
      </w:ins>
      <w:ins w:id="417" w:author="Weiyue Zhou" w:date="2024-08-14T22:31:00Z">
        <w:r>
          <w:rPr>
            <w:rFonts w:ascii="Times New Roman" w:hAnsi="Times New Roman" w:cs="Times New Roman"/>
            <w:sz w:val="24"/>
            <w:szCs w:val="24"/>
          </w:rPr>
          <w:t xml:space="preserve">Radiation also creates vacancies that enhances diffusion, but interstitial </w:t>
        </w:r>
        <w:r>
          <w:rPr>
            <w:rFonts w:ascii="Times New Roman" w:hAnsi="Times New Roman" w:cs="Times New Roman"/>
            <w:sz w:val="24"/>
            <w:szCs w:val="24"/>
          </w:rPr>
          <w:lastRenderedPageBreak/>
          <w:t>mechanism can be considered inactive without radiation due to the low number of thermal</w:t>
        </w:r>
      </w:ins>
      <w:ins w:id="418" w:author="Weiyue Zhou" w:date="2024-08-14T22:32:00Z">
        <w:r>
          <w:rPr>
            <w:rFonts w:ascii="Times New Roman" w:hAnsi="Times New Roman" w:cs="Times New Roman"/>
            <w:sz w:val="24"/>
            <w:szCs w:val="24"/>
          </w:rPr>
          <w:t xml:space="preserve">ly activated interstitials. </w:t>
        </w:r>
      </w:ins>
    </w:p>
    <w:p w14:paraId="6A778B0B" w14:textId="5BBF0837" w:rsidR="002B3706" w:rsidRDefault="008721A8" w:rsidP="007D4AA7">
      <w:pPr>
        <w:spacing w:line="360" w:lineRule="auto"/>
        <w:jc w:val="both"/>
        <w:rPr>
          <w:ins w:id="419" w:author="Wande Cairang" w:date="2024-08-20T15:38:00Z" w16du:dateUtc="2024-08-20T19:38:00Z"/>
          <w:rFonts w:ascii="Times New Roman" w:hAnsi="Times New Roman" w:cs="Times New Roman"/>
          <w:sz w:val="24"/>
          <w:szCs w:val="24"/>
        </w:rPr>
      </w:pPr>
      <w:ins w:id="420" w:author="Wande Cairang" w:date="2024-08-20T15:42:00Z" w16du:dateUtc="2024-08-20T19:42:00Z">
        <w:r>
          <w:rPr>
            <w:rFonts w:ascii="Times New Roman" w:hAnsi="Times New Roman" w:cs="Times New Roman"/>
            <w:sz w:val="24"/>
            <w:szCs w:val="24"/>
          </w:rPr>
          <w:t>W</w:t>
        </w:r>
        <w:r>
          <w:rPr>
            <w:rFonts w:ascii="Times New Roman" w:hAnsi="Times New Roman" w:cs="Times New Roman" w:hint="eastAsia"/>
            <w:sz w:val="24"/>
            <w:szCs w:val="24"/>
          </w:rPr>
          <w:t xml:space="preserve">hen </w:t>
        </w:r>
      </w:ins>
      <w:ins w:id="421" w:author="Weiyue Zhou" w:date="2024-08-14T22:32:00Z">
        <w:r w:rsidR="00876F3C">
          <w:rPr>
            <w:rFonts w:ascii="Times New Roman" w:hAnsi="Times New Roman" w:cs="Times New Roman"/>
            <w:sz w:val="24"/>
            <w:szCs w:val="24"/>
          </w:rPr>
          <w:t xml:space="preserve"> </w:t>
        </w:r>
      </w:ins>
    </w:p>
    <w:p w14:paraId="0F87D6A6" w14:textId="6DDBCA2F" w:rsidR="00540014" w:rsidRDefault="00C90300" w:rsidP="007D4AA7">
      <w:pPr>
        <w:spacing w:line="360" w:lineRule="auto"/>
        <w:jc w:val="both"/>
        <w:rPr>
          <w:rFonts w:ascii="Times New Roman" w:hAnsi="Times New Roman" w:cs="Times New Roman"/>
          <w:sz w:val="24"/>
          <w:szCs w:val="24"/>
        </w:rPr>
      </w:pPr>
      <w:commentRangeStart w:id="422"/>
      <w:r>
        <w:rPr>
          <w:rFonts w:ascii="Times New Roman" w:hAnsi="Times New Roman" w:cs="Times New Roman"/>
          <w:sz w:val="24"/>
          <w:szCs w:val="24"/>
        </w:rPr>
        <w:t xml:space="preserve">At </w:t>
      </w:r>
      <w:r w:rsidR="00236994">
        <w:rPr>
          <w:rFonts w:ascii="Times New Roman" w:hAnsi="Times New Roman" w:cs="Times New Roman"/>
          <w:sz w:val="24"/>
          <w:szCs w:val="24"/>
        </w:rPr>
        <w:t xml:space="preserve">a </w:t>
      </w:r>
      <w:r w:rsidR="008422BC">
        <w:rPr>
          <w:rFonts w:ascii="Times New Roman" w:hAnsi="Times New Roman" w:cs="Times New Roman" w:hint="eastAsia"/>
          <w:sz w:val="24"/>
          <w:szCs w:val="24"/>
        </w:rPr>
        <w:t>homologous temperature</w:t>
      </w:r>
      <w:r w:rsidR="00236994">
        <w:rPr>
          <w:rFonts w:ascii="Times New Roman" w:hAnsi="Times New Roman" w:cs="Times New Roman"/>
          <w:sz w:val="24"/>
          <w:szCs w:val="24"/>
        </w:rPr>
        <w:t xml:space="preserve"> of </w:t>
      </w:r>
      <w:commentRangeStart w:id="423"/>
      <w:commentRangeStart w:id="424"/>
      <w:r w:rsidR="00236994">
        <w:rPr>
          <w:rFonts w:ascii="Times New Roman" w:hAnsi="Times New Roman" w:cs="Times New Roman"/>
          <w:sz w:val="24"/>
          <w:szCs w:val="24"/>
        </w:rPr>
        <w:t>0.</w:t>
      </w:r>
      <w:del w:id="425" w:author="Wande Cairang" w:date="2024-08-20T14:50:00Z" w16du:dateUtc="2024-08-20T18:50:00Z">
        <w:r w:rsidR="00236994" w:rsidDel="002B3706">
          <w:rPr>
            <w:rFonts w:ascii="Times New Roman" w:hAnsi="Times New Roman" w:cs="Times New Roman"/>
            <w:sz w:val="24"/>
            <w:szCs w:val="24"/>
          </w:rPr>
          <w:delText>3</w:delText>
        </w:r>
        <w:commentRangeEnd w:id="423"/>
        <w:r w:rsidR="001B334F" w:rsidDel="002B3706">
          <w:rPr>
            <w:rStyle w:val="CommentReference"/>
          </w:rPr>
          <w:commentReference w:id="423"/>
        </w:r>
      </w:del>
      <w:commentRangeEnd w:id="424"/>
      <w:r w:rsidR="002B3706">
        <w:rPr>
          <w:rStyle w:val="CommentReference"/>
        </w:rPr>
        <w:commentReference w:id="424"/>
      </w:r>
      <w:ins w:id="426" w:author="Wande Cairang" w:date="2024-08-20T14:50:00Z" w16du:dateUtc="2024-08-20T18:50:00Z">
        <w:r w:rsidR="002B3706">
          <w:rPr>
            <w:rFonts w:ascii="Times New Roman" w:hAnsi="Times New Roman" w:cs="Times New Roman" w:hint="eastAsia"/>
            <w:sz w:val="24"/>
            <w:szCs w:val="24"/>
          </w:rPr>
          <w:t>5</w:t>
        </w:r>
      </w:ins>
      <w:r w:rsidR="00236994">
        <w:rPr>
          <w:rFonts w:ascii="Times New Roman" w:hAnsi="Times New Roman" w:cs="Times New Roman"/>
          <w:sz w:val="24"/>
          <w:szCs w:val="24"/>
        </w:rPr>
        <w:t>, corresponding to 675C</w:t>
      </w:r>
      <w:r>
        <w:rPr>
          <w:rFonts w:ascii="Times New Roman" w:hAnsi="Times New Roman" w:cs="Times New Roman"/>
          <w:sz w:val="24"/>
          <w:szCs w:val="24"/>
        </w:rPr>
        <w:t>, t</w:t>
      </w:r>
      <w:r w:rsidR="00253620">
        <w:rPr>
          <w:rFonts w:ascii="Times New Roman" w:hAnsi="Times New Roman" w:cs="Times New Roman"/>
          <w:sz w:val="24"/>
          <w:szCs w:val="24"/>
        </w:rPr>
        <w:t>his</w:t>
      </w:r>
      <w:r w:rsidR="007D4AA7">
        <w:rPr>
          <w:rFonts w:ascii="Times New Roman" w:hAnsi="Times New Roman" w:cs="Times New Roman"/>
          <w:sz w:val="24"/>
          <w:szCs w:val="24"/>
        </w:rPr>
        <w:t xml:space="preserve"> radiation affects process could be </w:t>
      </w:r>
      <w:r w:rsidR="007D4AA7" w:rsidRPr="007D4AA7">
        <w:rPr>
          <w:rFonts w:ascii="Times New Roman" w:hAnsi="Times New Roman" w:cs="Times New Roman"/>
          <w:sz w:val="24"/>
          <w:szCs w:val="24"/>
        </w:rPr>
        <w:t>formulated by:</w:t>
      </w:r>
    </w:p>
    <w:p w14:paraId="2D341BB1" w14:textId="77777777" w:rsidR="002B3706" w:rsidRDefault="00E10786" w:rsidP="002B3706">
      <w:pPr>
        <w:spacing w:line="360" w:lineRule="auto"/>
        <w:jc w:val="both"/>
        <w:rPr>
          <w:ins w:id="427" w:author="Wande Cairang" w:date="2024-08-20T15:35:00Z" w16du:dateUtc="2024-08-20T19:35:00Z"/>
          <w:rFonts w:ascii="Times New Roman" w:hAnsi="Times New Roman" w:cs="Times New Roman"/>
          <w:sz w:val="24"/>
          <w:szCs w:val="24"/>
        </w:rPr>
      </w:pPr>
      <w:r>
        <w:rPr>
          <w:rFonts w:ascii="Times New Roman" w:hAnsi="Times New Roman" w:cs="Times New Roman"/>
          <w:sz w:val="24"/>
          <w:szCs w:val="24"/>
        </w:rPr>
        <w:t xml:space="preserve">          </w:t>
      </w:r>
      <w:del w:id="428" w:author="Wande Cairang" w:date="2024-08-20T15:40:00Z" w16du:dateUtc="2024-08-20T19:40:00Z">
        <w:r w:rsidDel="002B3706">
          <w:rPr>
            <w:rFonts w:ascii="Times New Roman" w:hAnsi="Times New Roman" w:cs="Times New Roman"/>
            <w:sz w:val="24"/>
            <w:szCs w:val="24"/>
          </w:rPr>
          <w:delText xml:space="preserve">   </w:delText>
        </w:r>
      </w:del>
      <w:ins w:id="429" w:author="Wande Cairang" w:date="2024-08-20T15:35:00Z" w16du:dateUtc="2024-08-20T19:35:00Z">
        <w:r w:rsidR="002B3706">
          <w:rPr>
            <w:rFonts w:ascii="Times New Roman" w:hAnsi="Times New Roman" w:cs="Times New Roman" w:hint="eastAsia"/>
            <w:sz w:val="24"/>
            <w:szCs w:val="24"/>
          </w:rPr>
          <w:t>This can be written in the following equations,</w:t>
        </w:r>
      </w:ins>
    </w:p>
    <w:p w14:paraId="43170E19" w14:textId="77777777" w:rsidR="002B3706" w:rsidRDefault="00000000" w:rsidP="002B3706">
      <w:pPr>
        <w:spacing w:line="360" w:lineRule="auto"/>
        <w:jc w:val="center"/>
        <w:rPr>
          <w:ins w:id="430" w:author="Wande Cairang" w:date="2024-08-20T15:35:00Z" w16du:dateUtc="2024-08-20T19:35:00Z"/>
          <w:rFonts w:ascii="Times New Roman" w:hAnsi="Times New Roman" w:cs="Times New Roman"/>
          <w:color w:val="FF0000"/>
          <w:sz w:val="24"/>
          <w:szCs w:val="24"/>
        </w:rPr>
      </w:pPr>
      <m:oMath>
        <m:f>
          <m:fPr>
            <m:ctrlPr>
              <w:ins w:id="431" w:author="Wande Cairang" w:date="2024-08-20T15:35:00Z" w16du:dateUtc="2024-08-20T19:35:00Z">
                <w:rPr>
                  <w:rFonts w:ascii="Cambria Math" w:hAnsi="Cambria Math" w:cs="Times New Roman"/>
                  <w:i/>
                  <w:color w:val="FF0000"/>
                  <w:sz w:val="24"/>
                  <w:szCs w:val="24"/>
                </w:rPr>
              </w:ins>
            </m:ctrlPr>
          </m:fPr>
          <m:num>
            <m:sSub>
              <m:sSubPr>
                <m:ctrlPr>
                  <w:ins w:id="432" w:author="Wande Cairang" w:date="2024-08-20T15:35:00Z" w16du:dateUtc="2024-08-20T19:35:00Z">
                    <w:rPr>
                      <w:rFonts w:ascii="Cambria Math" w:hAnsi="Cambria Math" w:cs="Times New Roman"/>
                      <w:i/>
                      <w:color w:val="FF0000"/>
                      <w:sz w:val="24"/>
                      <w:szCs w:val="24"/>
                    </w:rPr>
                  </w:ins>
                </m:ctrlPr>
              </m:sSubPr>
              <m:e>
                <m:r>
                  <w:ins w:id="433" w:author="Wande Cairang" w:date="2024-08-20T15:35:00Z" w16du:dateUtc="2024-08-20T19:35:00Z">
                    <w:rPr>
                      <w:rFonts w:ascii="Cambria Math" w:hAnsi="Cambria Math" w:cs="Times New Roman"/>
                      <w:color w:val="FF0000"/>
                      <w:sz w:val="24"/>
                      <w:szCs w:val="24"/>
                    </w:rPr>
                    <m:t>dC</m:t>
                  </w:ins>
                </m:r>
              </m:e>
              <m:sub>
                <m:r>
                  <w:ins w:id="434" w:author="Wande Cairang" w:date="2024-08-20T15:35:00Z" w16du:dateUtc="2024-08-20T19:35:00Z">
                    <w:rPr>
                      <w:rFonts w:ascii="Cambria Math" w:hAnsi="Cambria Math" w:cs="Times New Roman"/>
                      <w:color w:val="FF0000"/>
                      <w:sz w:val="24"/>
                      <w:szCs w:val="24"/>
                    </w:rPr>
                    <m:t>i,Ni</m:t>
                  </w:ins>
                </m:r>
              </m:sub>
            </m:sSub>
          </m:num>
          <m:den>
            <m:r>
              <w:ins w:id="435" w:author="Wande Cairang" w:date="2024-08-20T15:35:00Z" w16du:dateUtc="2024-08-20T19:35:00Z">
                <w:rPr>
                  <w:rFonts w:ascii="Cambria Math" w:hAnsi="Cambria Math" w:cs="Times New Roman"/>
                  <w:color w:val="FF0000"/>
                  <w:sz w:val="24"/>
                  <w:szCs w:val="24"/>
                </w:rPr>
                <m:t>dt</m:t>
              </w:ins>
            </m:r>
          </m:den>
        </m:f>
        <m:r>
          <w:ins w:id="436" w:author="Wande Cairang" w:date="2024-08-20T15:35:00Z" w16du:dateUtc="2024-08-20T19:35:00Z">
            <w:rPr>
              <w:rFonts w:ascii="Cambria Math" w:hAnsi="Cambria Math" w:cs="Times New Roman"/>
              <w:color w:val="FF0000"/>
              <w:sz w:val="24"/>
              <w:szCs w:val="24"/>
            </w:rPr>
            <m:t>=</m:t>
          </w:ins>
        </m:r>
        <m:sSub>
          <m:sSubPr>
            <m:ctrlPr>
              <w:ins w:id="437" w:author="Wande Cairang" w:date="2024-08-20T15:35:00Z" w16du:dateUtc="2024-08-20T19:35:00Z">
                <w:rPr>
                  <w:rFonts w:ascii="Cambria Math" w:hAnsi="Cambria Math" w:cs="Times New Roman"/>
                  <w:i/>
                  <w:color w:val="FF0000"/>
                  <w:sz w:val="24"/>
                  <w:szCs w:val="24"/>
                </w:rPr>
              </w:ins>
            </m:ctrlPr>
          </m:sSubPr>
          <m:e>
            <m:r>
              <w:ins w:id="438" w:author="Wande Cairang" w:date="2024-08-20T15:35:00Z" w16du:dateUtc="2024-08-20T19:35:00Z">
                <w:rPr>
                  <w:rFonts w:ascii="Cambria Math" w:hAnsi="Cambria Math" w:cs="Times New Roman"/>
                  <w:color w:val="FF0000"/>
                  <w:sz w:val="24"/>
                  <w:szCs w:val="24"/>
                </w:rPr>
                <m:t>K</m:t>
              </w:ins>
            </m:r>
          </m:e>
          <m:sub>
            <m:r>
              <w:ins w:id="439" w:author="Wande Cairang" w:date="2024-08-20T15:35:00Z" w16du:dateUtc="2024-08-20T19:35:00Z">
                <w:rPr>
                  <w:rFonts w:ascii="Cambria Math" w:hAnsi="Cambria Math" w:cs="Times New Roman"/>
                  <w:color w:val="FF0000"/>
                  <w:sz w:val="24"/>
                  <w:szCs w:val="24"/>
                </w:rPr>
                <m:t>0</m:t>
              </w:ins>
            </m:r>
          </m:sub>
        </m:sSub>
        <m:r>
          <w:ins w:id="440" w:author="Wande Cairang" w:date="2024-08-20T15:35:00Z" w16du:dateUtc="2024-08-20T19:35:00Z">
            <w:rPr>
              <w:rFonts w:ascii="Cambria Math" w:hAnsi="Cambria Math" w:cs="Times New Roman"/>
              <w:color w:val="FF0000"/>
              <w:sz w:val="24"/>
              <w:szCs w:val="24"/>
            </w:rPr>
            <m:t>-</m:t>
          </w:ins>
        </m:r>
        <m:sSub>
          <m:sSubPr>
            <m:ctrlPr>
              <w:ins w:id="441" w:author="Wande Cairang" w:date="2024-08-20T15:35:00Z" w16du:dateUtc="2024-08-20T19:35:00Z">
                <w:rPr>
                  <w:rFonts w:ascii="Cambria Math" w:hAnsi="Cambria Math" w:cs="Times New Roman"/>
                  <w:i/>
                  <w:iCs/>
                  <w:color w:val="FF0000"/>
                  <w:sz w:val="24"/>
                  <w:szCs w:val="24"/>
                </w:rPr>
              </w:ins>
            </m:ctrlPr>
          </m:sSubPr>
          <m:e>
            <m:r>
              <w:ins w:id="442" w:author="Wande Cairang" w:date="2024-08-20T15:35:00Z" w16du:dateUtc="2024-08-20T19:35:00Z">
                <w:rPr>
                  <w:rFonts w:ascii="Cambria Math" w:hAnsi="Cambria Math" w:cs="Times New Roman"/>
                  <w:color w:val="FF0000"/>
                  <w:sz w:val="24"/>
                  <w:szCs w:val="24"/>
                </w:rPr>
                <m:t>K</m:t>
              </w:ins>
            </m:r>
          </m:e>
          <m:sub>
            <m:r>
              <w:ins w:id="443" w:author="Wande Cairang" w:date="2024-08-20T15:35:00Z" w16du:dateUtc="2024-08-20T19:35:00Z">
                <w:rPr>
                  <w:rFonts w:ascii="Cambria Math" w:hAnsi="Cambria Math" w:cs="Times New Roman"/>
                  <w:color w:val="FF0000"/>
                  <w:sz w:val="24"/>
                  <w:szCs w:val="24"/>
                </w:rPr>
                <m:t>iv</m:t>
              </w:ins>
            </m:r>
          </m:sub>
        </m:sSub>
        <m:sSub>
          <m:sSubPr>
            <m:ctrlPr>
              <w:ins w:id="444" w:author="Wande Cairang" w:date="2024-08-20T15:35:00Z" w16du:dateUtc="2024-08-20T19:35:00Z">
                <w:rPr>
                  <w:rFonts w:ascii="Cambria Math" w:hAnsi="Cambria Math" w:cs="Times New Roman"/>
                  <w:i/>
                  <w:color w:val="FF0000"/>
                  <w:sz w:val="24"/>
                  <w:szCs w:val="24"/>
                </w:rPr>
              </w:ins>
            </m:ctrlPr>
          </m:sSubPr>
          <m:e>
            <m:r>
              <w:ins w:id="445" w:author="Wande Cairang" w:date="2024-08-20T15:35:00Z" w16du:dateUtc="2024-08-20T19:35:00Z">
                <w:rPr>
                  <w:rFonts w:ascii="Cambria Math" w:hAnsi="Cambria Math" w:cs="Times New Roman"/>
                  <w:color w:val="FF0000"/>
                  <w:sz w:val="24"/>
                  <w:szCs w:val="24"/>
                </w:rPr>
                <m:t>C</m:t>
              </w:ins>
            </m:r>
          </m:e>
          <m:sub>
            <m:r>
              <w:ins w:id="446" w:author="Wande Cairang" w:date="2024-08-20T15:35:00Z" w16du:dateUtc="2024-08-20T19:35:00Z">
                <w:rPr>
                  <w:rFonts w:ascii="Cambria Math" w:hAnsi="Cambria Math" w:cs="Times New Roman"/>
                  <w:color w:val="FF0000"/>
                  <w:sz w:val="24"/>
                  <w:szCs w:val="24"/>
                </w:rPr>
                <m:t>s</m:t>
              </w:ins>
            </m:r>
          </m:sub>
        </m:sSub>
        <m:sSub>
          <m:sSubPr>
            <m:ctrlPr>
              <w:ins w:id="447" w:author="Wande Cairang" w:date="2024-08-20T15:35:00Z" w16du:dateUtc="2024-08-20T19:35:00Z">
                <w:rPr>
                  <w:rFonts w:ascii="Cambria Math" w:hAnsi="Cambria Math" w:cs="Times New Roman"/>
                  <w:i/>
                  <w:color w:val="FF0000"/>
                  <w:sz w:val="24"/>
                  <w:szCs w:val="24"/>
                </w:rPr>
              </w:ins>
            </m:ctrlPr>
          </m:sSubPr>
          <m:e>
            <m:r>
              <w:ins w:id="448" w:author="Wande Cairang" w:date="2024-08-20T15:35:00Z" w16du:dateUtc="2024-08-20T19:35:00Z">
                <w:rPr>
                  <w:rFonts w:ascii="Cambria Math" w:hAnsi="Cambria Math" w:cs="Times New Roman"/>
                  <w:color w:val="FF0000"/>
                  <w:sz w:val="24"/>
                  <w:szCs w:val="24"/>
                </w:rPr>
                <m:t>C</m:t>
              </w:ins>
            </m:r>
          </m:e>
          <m:sub>
            <m:r>
              <w:ins w:id="449" w:author="Wande Cairang" w:date="2024-08-20T15:35:00Z" w16du:dateUtc="2024-08-20T19:35:00Z">
                <w:rPr>
                  <w:rFonts w:ascii="Cambria Math" w:hAnsi="Cambria Math" w:cs="Times New Roman"/>
                  <w:color w:val="FF0000"/>
                  <w:sz w:val="24"/>
                  <w:szCs w:val="24"/>
                </w:rPr>
                <m:t>i,Ni</m:t>
              </w:ins>
            </m:r>
          </m:sub>
        </m:sSub>
        <m:r>
          <w:ins w:id="450" w:author="Wande Cairang" w:date="2024-08-20T15:35:00Z" w16du:dateUtc="2024-08-20T19:35:00Z">
            <w:rPr>
              <w:rFonts w:ascii="Cambria Math" w:hAnsi="Cambria Math" w:cs="Times New Roman"/>
              <w:color w:val="FF0000"/>
              <w:sz w:val="24"/>
              <w:szCs w:val="24"/>
            </w:rPr>
            <m:t>-</m:t>
          </w:ins>
        </m:r>
        <m:sSub>
          <m:sSubPr>
            <m:ctrlPr>
              <w:ins w:id="451" w:author="Wande Cairang" w:date="2024-08-20T15:35:00Z" w16du:dateUtc="2024-08-20T19:35:00Z">
                <w:rPr>
                  <w:rFonts w:ascii="Cambria Math" w:hAnsi="Cambria Math" w:cs="Times New Roman"/>
                  <w:i/>
                  <w:color w:val="FF0000"/>
                  <w:sz w:val="24"/>
                  <w:szCs w:val="24"/>
                </w:rPr>
              </w:ins>
            </m:ctrlPr>
          </m:sSubPr>
          <m:e>
            <m:r>
              <w:ins w:id="452" w:author="Wande Cairang" w:date="2024-08-20T15:35:00Z" w16du:dateUtc="2024-08-20T19:35:00Z">
                <w:rPr>
                  <w:rFonts w:ascii="Cambria Math" w:hAnsi="Cambria Math" w:cs="Times New Roman"/>
                  <w:color w:val="FF0000"/>
                  <w:sz w:val="24"/>
                  <w:szCs w:val="24"/>
                </w:rPr>
                <m:t>K</m:t>
              </w:ins>
            </m:r>
          </m:e>
          <m:sub>
            <m:r>
              <w:ins w:id="453" w:author="Wande Cairang" w:date="2024-08-20T15:35:00Z" w16du:dateUtc="2024-08-20T19:35:00Z">
                <w:rPr>
                  <w:rFonts w:ascii="Cambria Math" w:hAnsi="Cambria Math" w:cs="Times New Roman"/>
                  <w:color w:val="FF0000"/>
                  <w:sz w:val="24"/>
                  <w:szCs w:val="24"/>
                </w:rPr>
                <m:t>is</m:t>
              </w:ins>
            </m:r>
          </m:sub>
        </m:sSub>
        <m:sSub>
          <m:sSubPr>
            <m:ctrlPr>
              <w:ins w:id="454" w:author="Wande Cairang" w:date="2024-08-20T15:35:00Z" w16du:dateUtc="2024-08-20T19:35:00Z">
                <w:rPr>
                  <w:rFonts w:ascii="Cambria Math" w:hAnsi="Cambria Math" w:cs="Times New Roman"/>
                  <w:i/>
                  <w:color w:val="FF0000"/>
                  <w:sz w:val="24"/>
                  <w:szCs w:val="24"/>
                </w:rPr>
              </w:ins>
            </m:ctrlPr>
          </m:sSubPr>
          <m:e>
            <m:r>
              <w:ins w:id="455" w:author="Wande Cairang" w:date="2024-08-20T15:35:00Z" w16du:dateUtc="2024-08-20T19:35:00Z">
                <w:rPr>
                  <w:rFonts w:ascii="Cambria Math" w:hAnsi="Cambria Math" w:cs="Times New Roman"/>
                  <w:color w:val="FF0000"/>
                  <w:sz w:val="24"/>
                  <w:szCs w:val="24"/>
                </w:rPr>
                <m:t>C</m:t>
              </w:ins>
            </m:r>
          </m:e>
          <m:sub>
            <m:r>
              <w:ins w:id="456" w:author="Wande Cairang" w:date="2024-08-20T15:35:00Z" w16du:dateUtc="2024-08-20T19:35:00Z">
                <w:rPr>
                  <w:rFonts w:ascii="Cambria Math" w:hAnsi="Cambria Math" w:cs="Times New Roman"/>
                  <w:color w:val="FF0000"/>
                  <w:sz w:val="24"/>
                  <w:szCs w:val="24"/>
                </w:rPr>
                <m:t>s</m:t>
              </w:ins>
            </m:r>
          </m:sub>
        </m:sSub>
        <m:sSub>
          <m:sSubPr>
            <m:ctrlPr>
              <w:ins w:id="457" w:author="Wande Cairang" w:date="2024-08-20T15:35:00Z" w16du:dateUtc="2024-08-20T19:35:00Z">
                <w:rPr>
                  <w:rFonts w:ascii="Cambria Math" w:hAnsi="Cambria Math" w:cs="Times New Roman"/>
                  <w:i/>
                  <w:color w:val="FF0000"/>
                  <w:sz w:val="24"/>
                  <w:szCs w:val="24"/>
                </w:rPr>
              </w:ins>
            </m:ctrlPr>
          </m:sSubPr>
          <m:e>
            <m:r>
              <w:ins w:id="458" w:author="Wande Cairang" w:date="2024-08-20T15:35:00Z" w16du:dateUtc="2024-08-20T19:35:00Z">
                <w:rPr>
                  <w:rFonts w:ascii="Cambria Math" w:hAnsi="Cambria Math" w:cs="Times New Roman"/>
                  <w:color w:val="FF0000"/>
                  <w:sz w:val="24"/>
                  <w:szCs w:val="24"/>
                </w:rPr>
                <m:t>C</m:t>
              </w:ins>
            </m:r>
          </m:e>
          <m:sub>
            <m:r>
              <w:ins w:id="459" w:author="Wande Cairang" w:date="2024-08-20T15:35:00Z" w16du:dateUtc="2024-08-20T19:35:00Z">
                <w:rPr>
                  <w:rFonts w:ascii="Cambria Math" w:hAnsi="Cambria Math" w:cs="Times New Roman"/>
                  <w:color w:val="FF0000"/>
                  <w:sz w:val="24"/>
                  <w:szCs w:val="24"/>
                </w:rPr>
                <m:t>i,Ni</m:t>
              </w:ins>
            </m:r>
          </m:sub>
        </m:sSub>
      </m:oMath>
      <w:ins w:id="460" w:author="Wande Cairang" w:date="2024-08-20T15:35:00Z" w16du:dateUtc="2024-08-20T19:35:00Z">
        <w:r w:rsidR="002B3706" w:rsidRPr="000C7CC0">
          <w:rPr>
            <w:rFonts w:ascii="Times New Roman" w:hAnsi="Times New Roman" w:cs="Times New Roman"/>
            <w:color w:val="FF0000"/>
            <w:sz w:val="24"/>
            <w:szCs w:val="24"/>
          </w:rPr>
          <w:t xml:space="preserve">                                 (7)</w:t>
        </w:r>
      </w:ins>
    </w:p>
    <w:p w14:paraId="6684A2C8" w14:textId="0F219CCA" w:rsidR="002B3706" w:rsidRDefault="00000000" w:rsidP="002B3706">
      <w:pPr>
        <w:spacing w:line="360" w:lineRule="auto"/>
        <w:jc w:val="center"/>
        <w:rPr>
          <w:ins w:id="461" w:author="Wande Cairang" w:date="2024-08-20T15:35:00Z" w16du:dateUtc="2024-08-20T19:35:00Z"/>
          <w:rFonts w:ascii="Times New Roman" w:hAnsi="Times New Roman" w:cs="Times New Roman"/>
          <w:sz w:val="24"/>
          <w:szCs w:val="24"/>
        </w:rPr>
      </w:pPr>
      <m:oMath>
        <m:f>
          <m:fPr>
            <m:ctrlPr>
              <w:ins w:id="462" w:author="Wande Cairang" w:date="2024-08-20T15:35:00Z" w16du:dateUtc="2024-08-20T19:35:00Z">
                <w:rPr>
                  <w:rFonts w:ascii="Cambria Math" w:hAnsi="Cambria Math" w:cs="Times New Roman"/>
                  <w:i/>
                  <w:color w:val="FF0000"/>
                  <w:sz w:val="24"/>
                  <w:szCs w:val="24"/>
                </w:rPr>
              </w:ins>
            </m:ctrlPr>
          </m:fPr>
          <m:num>
            <m:sSub>
              <m:sSubPr>
                <m:ctrlPr>
                  <w:ins w:id="463" w:author="Wande Cairang" w:date="2024-08-20T15:35:00Z" w16du:dateUtc="2024-08-20T19:35:00Z">
                    <w:rPr>
                      <w:rFonts w:ascii="Cambria Math" w:hAnsi="Cambria Math" w:cs="Times New Roman"/>
                      <w:i/>
                      <w:color w:val="FF0000"/>
                      <w:sz w:val="24"/>
                      <w:szCs w:val="24"/>
                    </w:rPr>
                  </w:ins>
                </m:ctrlPr>
              </m:sSubPr>
              <m:e>
                <m:r>
                  <w:ins w:id="464" w:author="Wande Cairang" w:date="2024-08-20T15:35:00Z" w16du:dateUtc="2024-08-20T19:35:00Z">
                    <w:rPr>
                      <w:rFonts w:ascii="Cambria Math" w:hAnsi="Cambria Math" w:cs="Times New Roman"/>
                      <w:color w:val="FF0000"/>
                      <w:sz w:val="24"/>
                      <w:szCs w:val="24"/>
                    </w:rPr>
                    <m:t>dC</m:t>
                  </w:ins>
                </m:r>
              </m:e>
              <m:sub>
                <m:r>
                  <w:ins w:id="465" w:author="Wande Cairang" w:date="2024-08-20T15:35:00Z" w16du:dateUtc="2024-08-20T19:35:00Z">
                    <w:rPr>
                      <w:rFonts w:ascii="Cambria Math" w:hAnsi="Cambria Math" w:cs="Times New Roman"/>
                      <w:color w:val="FF0000"/>
                      <w:sz w:val="24"/>
                      <w:szCs w:val="24"/>
                    </w:rPr>
                    <m:t>v,Ni</m:t>
                  </w:ins>
                </m:r>
              </m:sub>
            </m:sSub>
          </m:num>
          <m:den>
            <m:r>
              <w:ins w:id="466" w:author="Wande Cairang" w:date="2024-08-20T15:35:00Z" w16du:dateUtc="2024-08-20T19:35:00Z">
                <w:rPr>
                  <w:rFonts w:ascii="Cambria Math" w:hAnsi="Cambria Math" w:cs="Times New Roman"/>
                  <w:color w:val="FF0000"/>
                  <w:sz w:val="24"/>
                  <w:szCs w:val="24"/>
                </w:rPr>
                <m:t>dt</m:t>
              </w:ins>
            </m:r>
          </m:den>
        </m:f>
        <m:r>
          <w:ins w:id="467" w:author="Wande Cairang" w:date="2024-08-20T15:35:00Z" w16du:dateUtc="2024-08-20T19:35:00Z">
            <w:rPr>
              <w:rFonts w:ascii="Cambria Math" w:hAnsi="Cambria Math" w:cs="Times New Roman"/>
              <w:color w:val="FF0000"/>
              <w:sz w:val="24"/>
              <w:szCs w:val="24"/>
            </w:rPr>
            <m:t>=</m:t>
          </w:ins>
        </m:r>
        <m:sSub>
          <m:sSubPr>
            <m:ctrlPr>
              <w:ins w:id="468" w:author="Wande Cairang" w:date="2024-08-20T15:35:00Z" w16du:dateUtc="2024-08-20T19:35:00Z">
                <w:rPr>
                  <w:rFonts w:ascii="Cambria Math" w:hAnsi="Cambria Math" w:cs="Times New Roman"/>
                  <w:i/>
                  <w:color w:val="FF0000"/>
                  <w:sz w:val="24"/>
                  <w:szCs w:val="24"/>
                </w:rPr>
              </w:ins>
            </m:ctrlPr>
          </m:sSubPr>
          <m:e>
            <m:r>
              <w:ins w:id="469" w:author="Wande Cairang" w:date="2024-08-20T15:35:00Z" w16du:dateUtc="2024-08-20T19:35:00Z">
                <w:rPr>
                  <w:rFonts w:ascii="Cambria Math" w:hAnsi="Cambria Math" w:cs="Times New Roman"/>
                  <w:color w:val="FF0000"/>
                  <w:sz w:val="24"/>
                  <w:szCs w:val="24"/>
                </w:rPr>
                <m:t>K</m:t>
              </w:ins>
            </m:r>
          </m:e>
          <m:sub>
            <m:r>
              <w:ins w:id="470" w:author="Wande Cairang" w:date="2024-08-20T15:35:00Z" w16du:dateUtc="2024-08-20T19:35:00Z">
                <w:rPr>
                  <w:rFonts w:ascii="Cambria Math" w:hAnsi="Cambria Math" w:cs="Times New Roman"/>
                  <w:color w:val="FF0000"/>
                  <w:sz w:val="24"/>
                  <w:szCs w:val="24"/>
                </w:rPr>
                <m:t>0</m:t>
              </w:ins>
            </m:r>
          </m:sub>
        </m:sSub>
        <m:r>
          <w:ins w:id="471" w:author="Wande Cairang" w:date="2024-08-20T15:35:00Z" w16du:dateUtc="2024-08-20T19:35:00Z">
            <w:rPr>
              <w:rFonts w:ascii="Cambria Math" w:hAnsi="Cambria Math" w:cs="Times New Roman"/>
              <w:color w:val="FF0000"/>
              <w:sz w:val="24"/>
              <w:szCs w:val="24"/>
            </w:rPr>
            <m:t>-</m:t>
          </w:ins>
        </m:r>
        <m:sSub>
          <m:sSubPr>
            <m:ctrlPr>
              <w:ins w:id="472" w:author="Wande Cairang" w:date="2024-08-20T15:35:00Z" w16du:dateUtc="2024-08-20T19:35:00Z">
                <w:rPr>
                  <w:rFonts w:ascii="Cambria Math" w:hAnsi="Cambria Math" w:cs="Times New Roman"/>
                  <w:i/>
                  <w:iCs/>
                  <w:color w:val="FF0000"/>
                  <w:sz w:val="24"/>
                  <w:szCs w:val="24"/>
                </w:rPr>
              </w:ins>
            </m:ctrlPr>
          </m:sSubPr>
          <m:e>
            <m:r>
              <w:ins w:id="473" w:author="Wande Cairang" w:date="2024-08-20T15:35:00Z" w16du:dateUtc="2024-08-20T19:35:00Z">
                <w:rPr>
                  <w:rFonts w:ascii="Cambria Math" w:hAnsi="Cambria Math" w:cs="Times New Roman"/>
                  <w:color w:val="FF0000"/>
                  <w:sz w:val="24"/>
                  <w:szCs w:val="24"/>
                </w:rPr>
                <m:t>K</m:t>
              </w:ins>
            </m:r>
          </m:e>
          <m:sub>
            <m:r>
              <w:ins w:id="474" w:author="Wande Cairang" w:date="2024-08-20T15:35:00Z" w16du:dateUtc="2024-08-20T19:35:00Z">
                <w:rPr>
                  <w:rFonts w:ascii="Cambria Math" w:hAnsi="Cambria Math" w:cs="Times New Roman"/>
                  <w:color w:val="FF0000"/>
                  <w:sz w:val="24"/>
                  <w:szCs w:val="24"/>
                </w:rPr>
                <m:t>iv</m:t>
              </w:ins>
            </m:r>
          </m:sub>
        </m:sSub>
        <m:sSub>
          <m:sSubPr>
            <m:ctrlPr>
              <w:ins w:id="475" w:author="Wande Cairang" w:date="2024-08-20T15:35:00Z" w16du:dateUtc="2024-08-20T19:35:00Z">
                <w:rPr>
                  <w:rFonts w:ascii="Cambria Math" w:hAnsi="Cambria Math" w:cs="Times New Roman"/>
                  <w:i/>
                  <w:color w:val="FF0000"/>
                  <w:sz w:val="24"/>
                  <w:szCs w:val="24"/>
                </w:rPr>
              </w:ins>
            </m:ctrlPr>
          </m:sSubPr>
          <m:e>
            <m:r>
              <w:ins w:id="476" w:author="Wande Cairang" w:date="2024-08-20T15:35:00Z" w16du:dateUtc="2024-08-20T19:35:00Z">
                <w:rPr>
                  <w:rFonts w:ascii="Cambria Math" w:hAnsi="Cambria Math" w:cs="Times New Roman"/>
                  <w:color w:val="FF0000"/>
                  <w:sz w:val="24"/>
                  <w:szCs w:val="24"/>
                </w:rPr>
                <m:t>C</m:t>
              </w:ins>
            </m:r>
          </m:e>
          <m:sub>
            <m:r>
              <w:ins w:id="477" w:author="Wande Cairang" w:date="2024-08-20T15:35:00Z" w16du:dateUtc="2024-08-20T19:35:00Z">
                <w:rPr>
                  <w:rFonts w:ascii="Cambria Math" w:hAnsi="Cambria Math" w:cs="Times New Roman"/>
                  <w:color w:val="FF0000"/>
                  <w:sz w:val="24"/>
                  <w:szCs w:val="24"/>
                </w:rPr>
                <m:t>s</m:t>
              </w:ins>
            </m:r>
          </m:sub>
        </m:sSub>
        <m:sSub>
          <m:sSubPr>
            <m:ctrlPr>
              <w:ins w:id="478" w:author="Wande Cairang" w:date="2024-08-20T15:35:00Z" w16du:dateUtc="2024-08-20T19:35:00Z">
                <w:rPr>
                  <w:rFonts w:ascii="Cambria Math" w:hAnsi="Cambria Math" w:cs="Times New Roman"/>
                  <w:i/>
                  <w:color w:val="FF0000"/>
                  <w:sz w:val="24"/>
                  <w:szCs w:val="24"/>
                </w:rPr>
              </w:ins>
            </m:ctrlPr>
          </m:sSubPr>
          <m:e>
            <m:r>
              <w:ins w:id="479" w:author="Wande Cairang" w:date="2024-08-20T15:35:00Z" w16du:dateUtc="2024-08-20T19:35:00Z">
                <w:rPr>
                  <w:rFonts w:ascii="Cambria Math" w:hAnsi="Cambria Math" w:cs="Times New Roman"/>
                  <w:color w:val="FF0000"/>
                  <w:sz w:val="24"/>
                  <w:szCs w:val="24"/>
                </w:rPr>
                <m:t>C</m:t>
              </w:ins>
            </m:r>
          </m:e>
          <m:sub>
            <m:r>
              <w:ins w:id="480" w:author="Wande Cairang" w:date="2024-08-20T15:35:00Z" w16du:dateUtc="2024-08-20T19:35:00Z">
                <w:rPr>
                  <w:rFonts w:ascii="Cambria Math" w:hAnsi="Cambria Math" w:cs="Times New Roman"/>
                  <w:color w:val="FF0000"/>
                  <w:sz w:val="24"/>
                  <w:szCs w:val="24"/>
                </w:rPr>
                <m:t>v,Ni</m:t>
              </w:ins>
            </m:r>
          </m:sub>
        </m:sSub>
        <m:r>
          <w:ins w:id="481" w:author="Wande Cairang" w:date="2024-08-20T15:35:00Z" w16du:dateUtc="2024-08-20T19:35:00Z">
            <w:rPr>
              <w:rFonts w:ascii="Cambria Math" w:hAnsi="Cambria Math" w:cs="Times New Roman"/>
              <w:color w:val="FF0000"/>
              <w:sz w:val="24"/>
              <w:szCs w:val="24"/>
            </w:rPr>
            <m:t>-</m:t>
          </w:ins>
        </m:r>
        <m:sSub>
          <m:sSubPr>
            <m:ctrlPr>
              <w:ins w:id="482" w:author="Wande Cairang" w:date="2024-08-20T15:35:00Z" w16du:dateUtc="2024-08-20T19:35:00Z">
                <w:rPr>
                  <w:rFonts w:ascii="Cambria Math" w:hAnsi="Cambria Math" w:cs="Times New Roman"/>
                  <w:i/>
                  <w:color w:val="FF0000"/>
                  <w:sz w:val="24"/>
                  <w:szCs w:val="24"/>
                </w:rPr>
              </w:ins>
            </m:ctrlPr>
          </m:sSubPr>
          <m:e>
            <m:r>
              <w:ins w:id="483" w:author="Wande Cairang" w:date="2024-08-20T15:35:00Z" w16du:dateUtc="2024-08-20T19:35:00Z">
                <w:rPr>
                  <w:rFonts w:ascii="Cambria Math" w:hAnsi="Cambria Math" w:cs="Times New Roman"/>
                  <w:color w:val="FF0000"/>
                  <w:sz w:val="24"/>
                  <w:szCs w:val="24"/>
                </w:rPr>
                <m:t>K</m:t>
              </w:ins>
            </m:r>
          </m:e>
          <m:sub>
            <m:r>
              <w:ins w:id="484" w:author="Wande Cairang" w:date="2024-08-20T15:35:00Z" w16du:dateUtc="2024-08-20T19:35:00Z">
                <w:rPr>
                  <w:rFonts w:ascii="Cambria Math" w:hAnsi="Cambria Math" w:cs="Times New Roman"/>
                  <w:color w:val="FF0000"/>
                  <w:sz w:val="24"/>
                  <w:szCs w:val="24"/>
                </w:rPr>
                <m:t>vs</m:t>
              </w:ins>
            </m:r>
          </m:sub>
        </m:sSub>
        <m:sSub>
          <m:sSubPr>
            <m:ctrlPr>
              <w:ins w:id="485" w:author="Wande Cairang" w:date="2024-08-20T15:35:00Z" w16du:dateUtc="2024-08-20T19:35:00Z">
                <w:rPr>
                  <w:rFonts w:ascii="Cambria Math" w:hAnsi="Cambria Math" w:cs="Times New Roman"/>
                  <w:i/>
                  <w:color w:val="FF0000"/>
                  <w:sz w:val="24"/>
                  <w:szCs w:val="24"/>
                </w:rPr>
              </w:ins>
            </m:ctrlPr>
          </m:sSubPr>
          <m:e>
            <m:r>
              <w:ins w:id="486" w:author="Wande Cairang" w:date="2024-08-20T15:35:00Z" w16du:dateUtc="2024-08-20T19:35:00Z">
                <w:rPr>
                  <w:rFonts w:ascii="Cambria Math" w:hAnsi="Cambria Math" w:cs="Times New Roman"/>
                  <w:color w:val="FF0000"/>
                  <w:sz w:val="24"/>
                  <w:szCs w:val="24"/>
                </w:rPr>
                <m:t>C</m:t>
              </w:ins>
            </m:r>
          </m:e>
          <m:sub>
            <m:r>
              <w:ins w:id="487" w:author="Wande Cairang" w:date="2024-08-20T15:35:00Z" w16du:dateUtc="2024-08-20T19:35:00Z">
                <w:rPr>
                  <w:rFonts w:ascii="Cambria Math" w:hAnsi="Cambria Math" w:cs="Times New Roman"/>
                  <w:color w:val="FF0000"/>
                  <w:sz w:val="24"/>
                  <w:szCs w:val="24"/>
                </w:rPr>
                <m:t>s</m:t>
              </w:ins>
            </m:r>
          </m:sub>
        </m:sSub>
        <m:sSub>
          <m:sSubPr>
            <m:ctrlPr>
              <w:ins w:id="488" w:author="Wande Cairang" w:date="2024-08-20T15:35:00Z" w16du:dateUtc="2024-08-20T19:35:00Z">
                <w:rPr>
                  <w:rFonts w:ascii="Cambria Math" w:hAnsi="Cambria Math" w:cs="Times New Roman"/>
                  <w:i/>
                  <w:color w:val="FF0000"/>
                  <w:sz w:val="24"/>
                  <w:szCs w:val="24"/>
                </w:rPr>
              </w:ins>
            </m:ctrlPr>
          </m:sSubPr>
          <m:e>
            <m:r>
              <w:ins w:id="489" w:author="Wande Cairang" w:date="2024-08-20T15:35:00Z" w16du:dateUtc="2024-08-20T19:35:00Z">
                <w:rPr>
                  <w:rFonts w:ascii="Cambria Math" w:hAnsi="Cambria Math" w:cs="Times New Roman"/>
                  <w:color w:val="FF0000"/>
                  <w:sz w:val="24"/>
                  <w:szCs w:val="24"/>
                </w:rPr>
                <m:t>C</m:t>
              </w:ins>
            </m:r>
          </m:e>
          <m:sub>
            <m:r>
              <w:ins w:id="490" w:author="Wande Cairang" w:date="2024-08-20T15:35:00Z" w16du:dateUtc="2024-08-20T19:35:00Z">
                <w:rPr>
                  <w:rFonts w:ascii="Cambria Math" w:hAnsi="Cambria Math" w:cs="Times New Roman"/>
                  <w:color w:val="FF0000"/>
                  <w:sz w:val="24"/>
                  <w:szCs w:val="24"/>
                </w:rPr>
                <m:t>v,Ni</m:t>
              </w:ins>
            </m:r>
          </m:sub>
        </m:sSub>
      </m:oMath>
      <w:ins w:id="491" w:author="Wande Cairang" w:date="2024-08-20T15:35:00Z" w16du:dateUtc="2024-08-20T19:35:00Z">
        <w:r w:rsidR="002B3706" w:rsidRPr="000C7CC0">
          <w:rPr>
            <w:rFonts w:ascii="Times New Roman" w:hAnsi="Times New Roman" w:cs="Times New Roman"/>
            <w:color w:val="FF0000"/>
            <w:sz w:val="24"/>
            <w:szCs w:val="24"/>
          </w:rPr>
          <w:t xml:space="preserve">                                 (</w:t>
        </w:r>
      </w:ins>
      <w:ins w:id="492" w:author="Wande Cairang" w:date="2024-08-28T15:48:00Z" w16du:dateUtc="2024-08-28T19:48:00Z">
        <w:r w:rsidR="0018646C">
          <w:rPr>
            <w:rFonts w:ascii="Times New Roman" w:hAnsi="Times New Roman" w:cs="Times New Roman"/>
            <w:color w:val="FF0000"/>
            <w:sz w:val="24"/>
            <w:szCs w:val="24"/>
          </w:rPr>
          <w:t>8</w:t>
        </w:r>
      </w:ins>
      <w:ins w:id="493" w:author="Wande Cairang" w:date="2024-08-20T15:35:00Z" w16du:dateUtc="2024-08-20T19:35:00Z">
        <w:r w:rsidR="002B3706" w:rsidRPr="000C7CC0">
          <w:rPr>
            <w:rFonts w:ascii="Times New Roman" w:hAnsi="Times New Roman" w:cs="Times New Roman"/>
            <w:color w:val="FF0000"/>
            <w:sz w:val="24"/>
            <w:szCs w:val="24"/>
          </w:rPr>
          <w:t>)</w:t>
        </w:r>
      </w:ins>
    </w:p>
    <w:p w14:paraId="5849D832" w14:textId="0965BA5C" w:rsidR="007D4AA7" w:rsidRPr="002B3706" w:rsidRDefault="00000000" w:rsidP="007D4AA7">
      <w:pPr>
        <w:spacing w:line="288" w:lineRule="auto"/>
        <w:jc w:val="center"/>
        <w:rPr>
          <w:rFonts w:ascii="Times New Roman" w:hAnsi="Times New Roman" w:cs="Times New Roman"/>
          <w:color w:val="FF0000"/>
          <w:sz w:val="24"/>
          <w:szCs w:val="24"/>
          <w:rPrChange w:id="494" w:author="Wande Cairang" w:date="2024-08-20T14:56:00Z" w16du:dateUtc="2024-08-20T18:56:00Z">
            <w:rPr>
              <w:rFonts w:ascii="Times New Roman" w:hAnsi="Times New Roman" w:cs="Times New Roman"/>
              <w:sz w:val="24"/>
              <w:szCs w:val="24"/>
            </w:rPr>
          </w:rPrChange>
        </w:rPr>
      </w:pPr>
      <m:oMath>
        <m:f>
          <m:fPr>
            <m:ctrlPr>
              <w:del w:id="495" w:author="Wande Cairang" w:date="2024-08-20T15:35:00Z" w16du:dateUtc="2024-08-20T19:35:00Z">
                <w:rPr>
                  <w:rFonts w:ascii="Cambria Math" w:hAnsi="Cambria Math" w:cs="Times New Roman"/>
                  <w:i/>
                  <w:color w:val="FF0000"/>
                  <w:sz w:val="24"/>
                  <w:szCs w:val="24"/>
                </w:rPr>
              </w:del>
            </m:ctrlPr>
          </m:fPr>
          <m:num>
            <m:sSub>
              <m:sSubPr>
                <m:ctrlPr>
                  <w:del w:id="496" w:author="Wande Cairang" w:date="2024-08-20T15:35:00Z" w16du:dateUtc="2024-08-20T19:35:00Z">
                    <w:rPr>
                      <w:rFonts w:ascii="Cambria Math" w:hAnsi="Cambria Math" w:cs="Times New Roman"/>
                      <w:i/>
                      <w:color w:val="FF0000"/>
                      <w:sz w:val="24"/>
                      <w:szCs w:val="24"/>
                    </w:rPr>
                  </w:del>
                </m:ctrlPr>
              </m:sSubPr>
              <m:e>
                <m:r>
                  <w:del w:id="497" w:author="Wande Cairang" w:date="2024-08-20T15:35:00Z" w16du:dateUtc="2024-08-20T19:35:00Z">
                    <w:rPr>
                      <w:rFonts w:ascii="Cambria Math" w:hAnsi="Cambria Math" w:cs="Times New Roman"/>
                      <w:color w:val="FF0000"/>
                      <w:sz w:val="24"/>
                      <w:szCs w:val="24"/>
                      <w:rPrChange w:id="498" w:author="Wande Cairang" w:date="2024-08-20T14:56:00Z" w16du:dateUtc="2024-08-20T18:56:00Z">
                        <w:rPr>
                          <w:rFonts w:ascii="Cambria Math" w:hAnsi="Cambria Math" w:cs="Times New Roman"/>
                          <w:sz w:val="24"/>
                          <w:szCs w:val="24"/>
                        </w:rPr>
                      </w:rPrChange>
                    </w:rPr>
                    <m:t>dC</m:t>
                  </w:del>
                </m:r>
              </m:e>
              <m:sub>
                <m:r>
                  <w:del w:id="499" w:author="Wande Cairang" w:date="2024-08-20T15:35:00Z" w16du:dateUtc="2024-08-20T19:35:00Z">
                    <w:rPr>
                      <w:rFonts w:ascii="Cambria Math" w:hAnsi="Cambria Math" w:cs="Times New Roman"/>
                      <w:color w:val="FF0000"/>
                      <w:sz w:val="24"/>
                      <w:szCs w:val="24"/>
                      <w:rPrChange w:id="500" w:author="Wande Cairang" w:date="2024-08-20T14:56:00Z" w16du:dateUtc="2024-08-20T18:56:00Z">
                        <w:rPr>
                          <w:rFonts w:ascii="Cambria Math" w:hAnsi="Cambria Math" w:cs="Times New Roman"/>
                          <w:sz w:val="24"/>
                          <w:szCs w:val="24"/>
                        </w:rPr>
                      </w:rPrChange>
                    </w:rPr>
                    <m:t>i,Ni</m:t>
                  </w:del>
                </m:r>
              </m:sub>
            </m:sSub>
          </m:num>
          <m:den>
            <m:r>
              <w:del w:id="501" w:author="Wande Cairang" w:date="2024-08-20T15:35:00Z" w16du:dateUtc="2024-08-20T19:35:00Z">
                <w:rPr>
                  <w:rFonts w:ascii="Cambria Math" w:hAnsi="Cambria Math" w:cs="Times New Roman"/>
                  <w:color w:val="FF0000"/>
                  <w:sz w:val="24"/>
                  <w:szCs w:val="24"/>
                  <w:rPrChange w:id="502" w:author="Wande Cairang" w:date="2024-08-20T14:56:00Z" w16du:dateUtc="2024-08-20T18:56:00Z">
                    <w:rPr>
                      <w:rFonts w:ascii="Cambria Math" w:hAnsi="Cambria Math" w:cs="Times New Roman"/>
                      <w:sz w:val="24"/>
                      <w:szCs w:val="24"/>
                    </w:rPr>
                  </w:rPrChange>
                </w:rPr>
                <m:t>dt</m:t>
              </w:del>
            </m:r>
          </m:den>
        </m:f>
        <m:r>
          <w:del w:id="503" w:author="Wande Cairang" w:date="2024-08-20T15:35:00Z" w16du:dateUtc="2024-08-20T19:35:00Z">
            <w:rPr>
              <w:rFonts w:ascii="Cambria Math" w:hAnsi="Cambria Math" w:cs="Times New Roman"/>
              <w:color w:val="FF0000"/>
              <w:sz w:val="24"/>
              <w:szCs w:val="24"/>
              <w:rPrChange w:id="504" w:author="Wande Cairang" w:date="2024-08-20T14:56:00Z" w16du:dateUtc="2024-08-20T18:56:00Z">
                <w:rPr>
                  <w:rFonts w:ascii="Cambria Math" w:hAnsi="Cambria Math" w:cs="Times New Roman"/>
                  <w:sz w:val="24"/>
                  <w:szCs w:val="24"/>
                </w:rPr>
              </w:rPrChange>
            </w:rPr>
            <m:t>=</m:t>
          </w:del>
        </m:r>
        <m:sSub>
          <m:sSubPr>
            <m:ctrlPr>
              <w:del w:id="505" w:author="Wande Cairang" w:date="2024-08-20T15:35:00Z" w16du:dateUtc="2024-08-20T19:35:00Z">
                <w:rPr>
                  <w:rFonts w:ascii="Cambria Math" w:hAnsi="Cambria Math" w:cs="Times New Roman"/>
                  <w:i/>
                  <w:color w:val="FF0000"/>
                  <w:sz w:val="24"/>
                  <w:szCs w:val="24"/>
                </w:rPr>
              </w:del>
            </m:ctrlPr>
          </m:sSubPr>
          <m:e>
            <m:r>
              <w:del w:id="506" w:author="Wande Cairang" w:date="2024-08-20T15:35:00Z" w16du:dateUtc="2024-08-20T19:35:00Z">
                <w:rPr>
                  <w:rFonts w:ascii="Cambria Math" w:hAnsi="Cambria Math" w:cs="Times New Roman"/>
                  <w:color w:val="FF0000"/>
                  <w:sz w:val="24"/>
                  <w:szCs w:val="24"/>
                  <w:rPrChange w:id="507" w:author="Wande Cairang" w:date="2024-08-20T14:56:00Z" w16du:dateUtc="2024-08-20T18:56:00Z">
                    <w:rPr>
                      <w:rFonts w:ascii="Cambria Math" w:hAnsi="Cambria Math" w:cs="Times New Roman"/>
                      <w:sz w:val="24"/>
                      <w:szCs w:val="24"/>
                    </w:rPr>
                  </w:rPrChange>
                </w:rPr>
                <m:t>K</m:t>
              </w:del>
            </m:r>
          </m:e>
          <m:sub>
            <m:r>
              <w:del w:id="508" w:author="Wande Cairang" w:date="2024-08-20T15:35:00Z" w16du:dateUtc="2024-08-20T19:35:00Z">
                <w:rPr>
                  <w:rFonts w:ascii="Cambria Math" w:hAnsi="Cambria Math" w:cs="Times New Roman"/>
                  <w:color w:val="FF0000"/>
                  <w:sz w:val="24"/>
                  <w:szCs w:val="24"/>
                  <w:rPrChange w:id="509" w:author="Wande Cairang" w:date="2024-08-20T14:56:00Z" w16du:dateUtc="2024-08-20T18:56:00Z">
                    <w:rPr>
                      <w:rFonts w:ascii="Cambria Math" w:hAnsi="Cambria Math" w:cs="Times New Roman"/>
                      <w:sz w:val="24"/>
                      <w:szCs w:val="24"/>
                    </w:rPr>
                  </w:rPrChange>
                </w:rPr>
                <m:t>0</m:t>
              </w:del>
            </m:r>
          </m:sub>
        </m:sSub>
        <m:r>
          <w:del w:id="510" w:author="Wande Cairang" w:date="2024-08-20T15:35:00Z" w16du:dateUtc="2024-08-20T19:35:00Z">
            <w:rPr>
              <w:rFonts w:ascii="Cambria Math" w:hAnsi="Cambria Math" w:cs="Times New Roman"/>
              <w:color w:val="FF0000"/>
              <w:sz w:val="24"/>
              <w:szCs w:val="24"/>
              <w:rPrChange w:id="511" w:author="Wande Cairang" w:date="2024-08-20T14:56:00Z" w16du:dateUtc="2024-08-20T18:56:00Z">
                <w:rPr>
                  <w:rFonts w:ascii="Cambria Math" w:hAnsi="Cambria Math" w:cs="Times New Roman"/>
                  <w:sz w:val="24"/>
                  <w:szCs w:val="24"/>
                </w:rPr>
              </w:rPrChange>
            </w:rPr>
            <m:t>-</m:t>
          </w:del>
        </m:r>
        <m:sSub>
          <m:sSubPr>
            <m:ctrlPr>
              <w:del w:id="512" w:author="Wande Cairang" w:date="2024-08-20T15:35:00Z" w16du:dateUtc="2024-08-20T19:35:00Z">
                <w:rPr>
                  <w:rFonts w:ascii="Cambria Math" w:hAnsi="Cambria Math" w:cs="Times New Roman"/>
                  <w:i/>
                  <w:iCs/>
                  <w:color w:val="FF0000"/>
                  <w:sz w:val="24"/>
                  <w:szCs w:val="24"/>
                </w:rPr>
              </w:del>
            </m:ctrlPr>
          </m:sSubPr>
          <m:e>
            <m:r>
              <w:del w:id="513" w:author="Wande Cairang" w:date="2024-08-20T15:35:00Z" w16du:dateUtc="2024-08-20T19:35:00Z">
                <w:rPr>
                  <w:rFonts w:ascii="Cambria Math" w:hAnsi="Cambria Math" w:cs="Times New Roman"/>
                  <w:color w:val="FF0000"/>
                  <w:sz w:val="24"/>
                  <w:szCs w:val="24"/>
                  <w:rPrChange w:id="514" w:author="Wande Cairang" w:date="2024-08-20T14:56:00Z" w16du:dateUtc="2024-08-20T18:56:00Z">
                    <w:rPr>
                      <w:rFonts w:ascii="Cambria Math" w:hAnsi="Cambria Math" w:cs="Times New Roman"/>
                      <w:sz w:val="24"/>
                      <w:szCs w:val="24"/>
                    </w:rPr>
                  </w:rPrChange>
                </w:rPr>
                <m:t>K</m:t>
              </w:del>
            </m:r>
          </m:e>
          <m:sub>
            <m:r>
              <w:del w:id="515" w:author="Wande Cairang" w:date="2024-08-20T15:35:00Z" w16du:dateUtc="2024-08-20T19:35:00Z">
                <w:rPr>
                  <w:rFonts w:ascii="Cambria Math" w:hAnsi="Cambria Math" w:cs="Times New Roman"/>
                  <w:color w:val="FF0000"/>
                  <w:sz w:val="24"/>
                  <w:szCs w:val="24"/>
                  <w:rPrChange w:id="516" w:author="Wande Cairang" w:date="2024-08-20T14:56:00Z" w16du:dateUtc="2024-08-20T18:56:00Z">
                    <w:rPr>
                      <w:rFonts w:ascii="Cambria Math" w:hAnsi="Cambria Math" w:cs="Times New Roman"/>
                      <w:sz w:val="24"/>
                      <w:szCs w:val="24"/>
                    </w:rPr>
                  </w:rPrChange>
                </w:rPr>
                <m:t>iv</m:t>
              </w:del>
            </m:r>
          </m:sub>
        </m:sSub>
        <m:sSub>
          <m:sSubPr>
            <m:ctrlPr>
              <w:del w:id="517" w:author="Wande Cairang" w:date="2024-08-20T15:35:00Z" w16du:dateUtc="2024-08-20T19:35:00Z">
                <w:rPr>
                  <w:rFonts w:ascii="Cambria Math" w:hAnsi="Cambria Math" w:cs="Times New Roman"/>
                  <w:i/>
                  <w:color w:val="FF0000"/>
                  <w:sz w:val="24"/>
                  <w:szCs w:val="24"/>
                </w:rPr>
              </w:del>
            </m:ctrlPr>
          </m:sSubPr>
          <m:e>
            <m:r>
              <w:del w:id="518" w:author="Wande Cairang" w:date="2024-08-20T15:35:00Z" w16du:dateUtc="2024-08-20T19:35:00Z">
                <w:rPr>
                  <w:rFonts w:ascii="Cambria Math" w:hAnsi="Cambria Math" w:cs="Times New Roman"/>
                  <w:color w:val="FF0000"/>
                  <w:sz w:val="24"/>
                  <w:szCs w:val="24"/>
                  <w:rPrChange w:id="519" w:author="Wande Cairang" w:date="2024-08-20T14:56:00Z" w16du:dateUtc="2024-08-20T18:56:00Z">
                    <w:rPr>
                      <w:rFonts w:ascii="Cambria Math" w:hAnsi="Cambria Math" w:cs="Times New Roman"/>
                      <w:sz w:val="24"/>
                      <w:szCs w:val="24"/>
                    </w:rPr>
                  </w:rPrChange>
                </w:rPr>
                <m:t>C</m:t>
              </w:del>
            </m:r>
          </m:e>
          <m:sub>
            <m:r>
              <w:del w:id="520" w:author="Wande Cairang" w:date="2024-08-20T15:35:00Z" w16du:dateUtc="2024-08-20T19:35:00Z">
                <w:rPr>
                  <w:rFonts w:ascii="Cambria Math" w:hAnsi="Cambria Math" w:cs="Times New Roman"/>
                  <w:color w:val="FF0000"/>
                  <w:sz w:val="24"/>
                  <w:szCs w:val="24"/>
                  <w:rPrChange w:id="521" w:author="Wande Cairang" w:date="2024-08-20T14:56:00Z" w16du:dateUtc="2024-08-20T18:56:00Z">
                    <w:rPr>
                      <w:rFonts w:ascii="Cambria Math" w:hAnsi="Cambria Math" w:cs="Times New Roman"/>
                      <w:sz w:val="24"/>
                      <w:szCs w:val="24"/>
                    </w:rPr>
                  </w:rPrChange>
                </w:rPr>
                <m:t>s</m:t>
              </w:del>
            </m:r>
          </m:sub>
        </m:sSub>
        <m:sSub>
          <m:sSubPr>
            <m:ctrlPr>
              <w:del w:id="522" w:author="Wande Cairang" w:date="2024-08-20T15:35:00Z" w16du:dateUtc="2024-08-20T19:35:00Z">
                <w:rPr>
                  <w:rFonts w:ascii="Cambria Math" w:hAnsi="Cambria Math" w:cs="Times New Roman"/>
                  <w:i/>
                  <w:color w:val="FF0000"/>
                  <w:sz w:val="24"/>
                  <w:szCs w:val="24"/>
                </w:rPr>
              </w:del>
            </m:ctrlPr>
          </m:sSubPr>
          <m:e>
            <m:r>
              <w:del w:id="523" w:author="Wande Cairang" w:date="2024-08-20T15:35:00Z" w16du:dateUtc="2024-08-20T19:35:00Z">
                <w:rPr>
                  <w:rFonts w:ascii="Cambria Math" w:hAnsi="Cambria Math" w:cs="Times New Roman"/>
                  <w:color w:val="FF0000"/>
                  <w:sz w:val="24"/>
                  <w:szCs w:val="24"/>
                  <w:rPrChange w:id="524" w:author="Wande Cairang" w:date="2024-08-20T14:56:00Z" w16du:dateUtc="2024-08-20T18:56:00Z">
                    <w:rPr>
                      <w:rFonts w:ascii="Cambria Math" w:hAnsi="Cambria Math" w:cs="Times New Roman"/>
                      <w:sz w:val="24"/>
                      <w:szCs w:val="24"/>
                    </w:rPr>
                  </w:rPrChange>
                </w:rPr>
                <m:t>C</m:t>
              </w:del>
            </m:r>
          </m:e>
          <m:sub>
            <m:r>
              <w:del w:id="525" w:author="Wande Cairang" w:date="2024-08-20T15:35:00Z" w16du:dateUtc="2024-08-20T19:35:00Z">
                <w:rPr>
                  <w:rFonts w:ascii="Cambria Math" w:hAnsi="Cambria Math" w:cs="Times New Roman"/>
                  <w:color w:val="FF0000"/>
                  <w:sz w:val="24"/>
                  <w:szCs w:val="24"/>
                  <w:rPrChange w:id="526" w:author="Wande Cairang" w:date="2024-08-20T14:56:00Z" w16du:dateUtc="2024-08-20T18:56:00Z">
                    <w:rPr>
                      <w:rFonts w:ascii="Cambria Math" w:hAnsi="Cambria Math" w:cs="Times New Roman"/>
                      <w:sz w:val="24"/>
                      <w:szCs w:val="24"/>
                    </w:rPr>
                  </w:rPrChange>
                </w:rPr>
                <m:t>i,Ni</m:t>
              </w:del>
            </m:r>
          </m:sub>
        </m:sSub>
        <m:r>
          <w:del w:id="527" w:author="Wande Cairang" w:date="2024-08-20T15:35:00Z" w16du:dateUtc="2024-08-20T19:35:00Z">
            <w:rPr>
              <w:rFonts w:ascii="Cambria Math" w:hAnsi="Cambria Math" w:cs="Times New Roman"/>
              <w:color w:val="FF0000"/>
              <w:sz w:val="24"/>
              <w:szCs w:val="24"/>
              <w:rPrChange w:id="528" w:author="Wande Cairang" w:date="2024-08-20T14:56:00Z" w16du:dateUtc="2024-08-20T18:56:00Z">
                <w:rPr>
                  <w:rFonts w:ascii="Cambria Math" w:hAnsi="Cambria Math" w:cs="Times New Roman"/>
                  <w:sz w:val="24"/>
                  <w:szCs w:val="24"/>
                </w:rPr>
              </w:rPrChange>
            </w:rPr>
            <m:t>-</m:t>
          </w:del>
        </m:r>
        <m:sSub>
          <m:sSubPr>
            <m:ctrlPr>
              <w:del w:id="529" w:author="Wande Cairang" w:date="2024-08-20T15:35:00Z" w16du:dateUtc="2024-08-20T19:35:00Z">
                <w:rPr>
                  <w:rFonts w:ascii="Cambria Math" w:hAnsi="Cambria Math" w:cs="Times New Roman"/>
                  <w:i/>
                  <w:color w:val="FF0000"/>
                  <w:sz w:val="24"/>
                  <w:szCs w:val="24"/>
                </w:rPr>
              </w:del>
            </m:ctrlPr>
          </m:sSubPr>
          <m:e>
            <m:r>
              <w:del w:id="530" w:author="Wande Cairang" w:date="2024-08-20T15:35:00Z" w16du:dateUtc="2024-08-20T19:35:00Z">
                <w:rPr>
                  <w:rFonts w:ascii="Cambria Math" w:hAnsi="Cambria Math" w:cs="Times New Roman"/>
                  <w:color w:val="FF0000"/>
                  <w:sz w:val="24"/>
                  <w:szCs w:val="24"/>
                  <w:rPrChange w:id="531" w:author="Wande Cairang" w:date="2024-08-20T14:56:00Z" w16du:dateUtc="2024-08-20T18:56:00Z">
                    <w:rPr>
                      <w:rFonts w:ascii="Cambria Math" w:hAnsi="Cambria Math" w:cs="Times New Roman"/>
                      <w:sz w:val="24"/>
                      <w:szCs w:val="24"/>
                    </w:rPr>
                  </w:rPrChange>
                </w:rPr>
                <m:t>K</m:t>
              </w:del>
            </m:r>
          </m:e>
          <m:sub>
            <m:r>
              <w:del w:id="532" w:author="Wande Cairang" w:date="2024-08-20T15:35:00Z" w16du:dateUtc="2024-08-20T19:35:00Z">
                <w:rPr>
                  <w:rFonts w:ascii="Cambria Math" w:hAnsi="Cambria Math" w:cs="Times New Roman"/>
                  <w:color w:val="FF0000"/>
                  <w:sz w:val="24"/>
                  <w:szCs w:val="24"/>
                  <w:rPrChange w:id="533" w:author="Wande Cairang" w:date="2024-08-20T14:56:00Z" w16du:dateUtc="2024-08-20T18:56:00Z">
                    <w:rPr>
                      <w:rFonts w:ascii="Cambria Math" w:hAnsi="Cambria Math" w:cs="Times New Roman"/>
                      <w:sz w:val="24"/>
                      <w:szCs w:val="24"/>
                    </w:rPr>
                  </w:rPrChange>
                </w:rPr>
                <m:t>is</m:t>
              </w:del>
            </m:r>
          </m:sub>
        </m:sSub>
        <m:sSub>
          <m:sSubPr>
            <m:ctrlPr>
              <w:del w:id="534" w:author="Wande Cairang" w:date="2024-08-20T15:35:00Z" w16du:dateUtc="2024-08-20T19:35:00Z">
                <w:rPr>
                  <w:rFonts w:ascii="Cambria Math" w:hAnsi="Cambria Math" w:cs="Times New Roman"/>
                  <w:i/>
                  <w:color w:val="FF0000"/>
                  <w:sz w:val="24"/>
                  <w:szCs w:val="24"/>
                </w:rPr>
              </w:del>
            </m:ctrlPr>
          </m:sSubPr>
          <m:e>
            <m:r>
              <w:del w:id="535" w:author="Wande Cairang" w:date="2024-08-20T15:35:00Z" w16du:dateUtc="2024-08-20T19:35:00Z">
                <w:rPr>
                  <w:rFonts w:ascii="Cambria Math" w:hAnsi="Cambria Math" w:cs="Times New Roman"/>
                  <w:color w:val="FF0000"/>
                  <w:sz w:val="24"/>
                  <w:szCs w:val="24"/>
                  <w:rPrChange w:id="536" w:author="Wande Cairang" w:date="2024-08-20T14:56:00Z" w16du:dateUtc="2024-08-20T18:56:00Z">
                    <w:rPr>
                      <w:rFonts w:ascii="Cambria Math" w:hAnsi="Cambria Math" w:cs="Times New Roman"/>
                      <w:sz w:val="24"/>
                      <w:szCs w:val="24"/>
                    </w:rPr>
                  </w:rPrChange>
                </w:rPr>
                <m:t>C</m:t>
              </w:del>
            </m:r>
          </m:e>
          <m:sub>
            <m:r>
              <w:del w:id="537" w:author="Wande Cairang" w:date="2024-08-20T15:35:00Z" w16du:dateUtc="2024-08-20T19:35:00Z">
                <w:rPr>
                  <w:rFonts w:ascii="Cambria Math" w:hAnsi="Cambria Math" w:cs="Times New Roman"/>
                  <w:color w:val="FF0000"/>
                  <w:sz w:val="24"/>
                  <w:szCs w:val="24"/>
                  <w:rPrChange w:id="538" w:author="Wande Cairang" w:date="2024-08-20T14:56:00Z" w16du:dateUtc="2024-08-20T18:56:00Z">
                    <w:rPr>
                      <w:rFonts w:ascii="Cambria Math" w:hAnsi="Cambria Math" w:cs="Times New Roman"/>
                      <w:sz w:val="24"/>
                      <w:szCs w:val="24"/>
                    </w:rPr>
                  </w:rPrChange>
                </w:rPr>
                <m:t>s</m:t>
              </w:del>
            </m:r>
          </m:sub>
        </m:sSub>
        <m:sSub>
          <m:sSubPr>
            <m:ctrlPr>
              <w:del w:id="539" w:author="Wande Cairang" w:date="2024-08-20T15:35:00Z" w16du:dateUtc="2024-08-20T19:35:00Z">
                <w:rPr>
                  <w:rFonts w:ascii="Cambria Math" w:hAnsi="Cambria Math" w:cs="Times New Roman"/>
                  <w:i/>
                  <w:color w:val="FF0000"/>
                  <w:sz w:val="24"/>
                  <w:szCs w:val="24"/>
                </w:rPr>
              </w:del>
            </m:ctrlPr>
          </m:sSubPr>
          <m:e>
            <m:r>
              <w:del w:id="540" w:author="Wande Cairang" w:date="2024-08-20T15:35:00Z" w16du:dateUtc="2024-08-20T19:35:00Z">
                <w:rPr>
                  <w:rFonts w:ascii="Cambria Math" w:hAnsi="Cambria Math" w:cs="Times New Roman"/>
                  <w:color w:val="FF0000"/>
                  <w:sz w:val="24"/>
                  <w:szCs w:val="24"/>
                  <w:rPrChange w:id="541" w:author="Wande Cairang" w:date="2024-08-20T14:56:00Z" w16du:dateUtc="2024-08-20T18:56:00Z">
                    <w:rPr>
                      <w:rFonts w:ascii="Cambria Math" w:hAnsi="Cambria Math" w:cs="Times New Roman"/>
                      <w:sz w:val="24"/>
                      <w:szCs w:val="24"/>
                    </w:rPr>
                  </w:rPrChange>
                </w:rPr>
                <m:t>C</m:t>
              </w:del>
            </m:r>
          </m:e>
          <m:sub>
            <m:r>
              <w:del w:id="542" w:author="Wande Cairang" w:date="2024-08-20T15:35:00Z" w16du:dateUtc="2024-08-20T19:35:00Z">
                <w:rPr>
                  <w:rFonts w:ascii="Cambria Math" w:hAnsi="Cambria Math" w:cs="Times New Roman"/>
                  <w:color w:val="FF0000"/>
                  <w:sz w:val="24"/>
                  <w:szCs w:val="24"/>
                  <w:rPrChange w:id="543" w:author="Wande Cairang" w:date="2024-08-20T14:56:00Z" w16du:dateUtc="2024-08-20T18:56:00Z">
                    <w:rPr>
                      <w:rFonts w:ascii="Cambria Math" w:hAnsi="Cambria Math" w:cs="Times New Roman"/>
                      <w:sz w:val="24"/>
                      <w:szCs w:val="24"/>
                    </w:rPr>
                  </w:rPrChange>
                </w:rPr>
                <m:t>i,Ni</m:t>
              </w:del>
            </m:r>
          </m:sub>
        </m:sSub>
      </m:oMath>
      <w:del w:id="544" w:author="Wande Cairang" w:date="2024-08-20T15:35:00Z" w16du:dateUtc="2024-08-20T19:35:00Z">
        <w:r w:rsidR="00E10786" w:rsidRPr="002B3706" w:rsidDel="002B3706">
          <w:rPr>
            <w:rFonts w:ascii="Times New Roman" w:hAnsi="Times New Roman" w:cs="Times New Roman"/>
            <w:color w:val="FF0000"/>
            <w:sz w:val="24"/>
            <w:szCs w:val="24"/>
            <w:rPrChange w:id="545" w:author="Wande Cairang" w:date="2024-08-20T14:56:00Z" w16du:dateUtc="2024-08-20T18:56:00Z">
              <w:rPr>
                <w:rFonts w:ascii="Times New Roman" w:hAnsi="Times New Roman" w:cs="Times New Roman"/>
                <w:sz w:val="24"/>
                <w:szCs w:val="24"/>
              </w:rPr>
            </w:rPrChange>
          </w:rPr>
          <w:delText xml:space="preserve">          </w:delText>
        </w:r>
        <w:r w:rsidR="005B465B" w:rsidRPr="002B3706" w:rsidDel="002B3706">
          <w:rPr>
            <w:rFonts w:ascii="Times New Roman" w:hAnsi="Times New Roman" w:cs="Times New Roman"/>
            <w:color w:val="FF0000"/>
            <w:sz w:val="24"/>
            <w:szCs w:val="24"/>
            <w:rPrChange w:id="546" w:author="Wande Cairang" w:date="2024-08-20T14:56:00Z" w16du:dateUtc="2024-08-20T18:56:00Z">
              <w:rPr>
                <w:rFonts w:ascii="Times New Roman" w:hAnsi="Times New Roman" w:cs="Times New Roman"/>
                <w:sz w:val="24"/>
                <w:szCs w:val="24"/>
              </w:rPr>
            </w:rPrChange>
          </w:rPr>
          <w:delText xml:space="preserve">                     </w:delText>
        </w:r>
        <w:r w:rsidR="00E10786" w:rsidRPr="002B3706" w:rsidDel="002B3706">
          <w:rPr>
            <w:rFonts w:ascii="Times New Roman" w:hAnsi="Times New Roman" w:cs="Times New Roman"/>
            <w:color w:val="FF0000"/>
            <w:sz w:val="24"/>
            <w:szCs w:val="24"/>
            <w:rPrChange w:id="547" w:author="Wande Cairang" w:date="2024-08-20T14:56:00Z" w16du:dateUtc="2024-08-20T18:56:00Z">
              <w:rPr>
                <w:rFonts w:ascii="Times New Roman" w:hAnsi="Times New Roman" w:cs="Times New Roman"/>
                <w:sz w:val="24"/>
                <w:szCs w:val="24"/>
              </w:rPr>
            </w:rPrChange>
          </w:rPr>
          <w:delText xml:space="preserve">  </w:delText>
        </w:r>
        <w:r w:rsidR="007D4AA7" w:rsidRPr="002B3706" w:rsidDel="002B3706">
          <w:rPr>
            <w:rFonts w:ascii="Times New Roman" w:hAnsi="Times New Roman" w:cs="Times New Roman"/>
            <w:color w:val="FF0000"/>
            <w:sz w:val="24"/>
            <w:szCs w:val="24"/>
            <w:rPrChange w:id="548" w:author="Wande Cairang" w:date="2024-08-20T14:56:00Z" w16du:dateUtc="2024-08-20T18:56:00Z">
              <w:rPr>
                <w:rFonts w:ascii="Times New Roman" w:hAnsi="Times New Roman" w:cs="Times New Roman"/>
                <w:sz w:val="24"/>
                <w:szCs w:val="24"/>
              </w:rPr>
            </w:rPrChange>
          </w:rPr>
          <w:delText>(</w:delText>
        </w:r>
        <w:r w:rsidR="000D518E" w:rsidRPr="002B3706" w:rsidDel="002B3706">
          <w:rPr>
            <w:rFonts w:ascii="Times New Roman" w:hAnsi="Times New Roman" w:cs="Times New Roman"/>
            <w:color w:val="FF0000"/>
            <w:sz w:val="24"/>
            <w:szCs w:val="24"/>
            <w:rPrChange w:id="549" w:author="Wande Cairang" w:date="2024-08-20T14:56:00Z" w16du:dateUtc="2024-08-20T18:56:00Z">
              <w:rPr>
                <w:rFonts w:ascii="Times New Roman" w:hAnsi="Times New Roman" w:cs="Times New Roman"/>
                <w:sz w:val="24"/>
                <w:szCs w:val="24"/>
              </w:rPr>
            </w:rPrChange>
          </w:rPr>
          <w:delText>7</w:delText>
        </w:r>
        <w:r w:rsidR="007D4AA7" w:rsidRPr="002B3706" w:rsidDel="002B3706">
          <w:rPr>
            <w:rFonts w:ascii="Times New Roman" w:hAnsi="Times New Roman" w:cs="Times New Roman"/>
            <w:color w:val="FF0000"/>
            <w:sz w:val="24"/>
            <w:szCs w:val="24"/>
            <w:rPrChange w:id="550" w:author="Wande Cairang" w:date="2024-08-20T14:56:00Z" w16du:dateUtc="2024-08-20T18:56:00Z">
              <w:rPr>
                <w:rFonts w:ascii="Times New Roman" w:hAnsi="Times New Roman" w:cs="Times New Roman"/>
                <w:sz w:val="24"/>
                <w:szCs w:val="24"/>
              </w:rPr>
            </w:rPrChange>
          </w:rPr>
          <w:delText>)</w:delText>
        </w:r>
      </w:del>
    </w:p>
    <w:p w14:paraId="5F9A5A94" w14:textId="1BBFBB30" w:rsidR="007D4AA7" w:rsidRDefault="007D4AA7" w:rsidP="007D4AA7">
      <w:pPr>
        <w:spacing w:line="360" w:lineRule="auto"/>
        <w:jc w:val="both"/>
        <w:rPr>
          <w:ins w:id="551" w:author="Wande Cairang" w:date="2024-08-20T15:22:00Z" w16du:dateUtc="2024-08-20T19:22:00Z"/>
          <w:rFonts w:ascii="Times New Roman" w:hAnsi="Times New Roman" w:cs="Times New Roman"/>
          <w:sz w:val="24"/>
          <w:szCs w:val="24"/>
        </w:rPr>
      </w:pPr>
      <w:r w:rsidRPr="007D4AA7">
        <w:rPr>
          <w:rFonts w:ascii="Times New Roman" w:hAnsi="Times New Roman" w:cs="Times New Roman"/>
          <w:sz w:val="24"/>
          <w:szCs w:val="24"/>
        </w:rPr>
        <w:t>Where,</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0</m:t>
            </m:r>
          </m:sub>
        </m:sSub>
      </m:oMath>
      <w:r w:rsidRPr="007D4AA7">
        <w:rPr>
          <w:rFonts w:ascii="Times New Roman" w:hAnsi="Times New Roman" w:cs="Times New Roman"/>
          <w:sz w:val="24"/>
          <w:szCs w:val="24"/>
        </w:rPr>
        <w:t xml:space="preserve"> is the damage production rate constant</w:t>
      </w:r>
      <w:r w:rsidR="00176A92">
        <w:rPr>
          <w:rFonts w:ascii="Times New Roman" w:hAnsi="Times New Roman" w:cs="Times New Roman" w:hint="eastAsia"/>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iv</m:t>
            </m:r>
          </m:sub>
        </m:sSub>
        <m:r>
          <w:rPr>
            <w:rFonts w:ascii="Cambria Math" w:hAnsi="Cambria Math" w:cs="Times New Roman"/>
            <w:sz w:val="24"/>
            <w:szCs w:val="24"/>
          </w:rPr>
          <m:t xml:space="preserve"> </m:t>
        </m:r>
      </m:oMath>
      <w:r w:rsidR="00176A92">
        <w:rPr>
          <w:rFonts w:ascii="Times New Roman" w:hAnsi="Times New Roman" w:cs="Times New Roman" w:hint="eastAsia"/>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is</m:t>
            </m:r>
          </m:sub>
        </m:sSub>
      </m:oMath>
      <w:r w:rsidRPr="007D4AA7">
        <w:rPr>
          <w:rFonts w:ascii="Times New Roman" w:hAnsi="Times New Roman" w:cs="Times New Roman"/>
          <w:sz w:val="24"/>
          <w:szCs w:val="24"/>
        </w:rPr>
        <w:t xml:space="preserve"> </w:t>
      </w:r>
      <w:r w:rsidR="00176A92">
        <w:rPr>
          <w:rFonts w:ascii="Times New Roman" w:hAnsi="Times New Roman" w:cs="Times New Roman" w:hint="eastAsia"/>
          <w:sz w:val="24"/>
          <w:szCs w:val="24"/>
        </w:rPr>
        <w:t>are</w:t>
      </w:r>
      <w:r>
        <w:rPr>
          <w:rFonts w:ascii="Times New Roman" w:hAnsi="Times New Roman" w:cs="Times New Roman"/>
          <w:sz w:val="24"/>
          <w:szCs w:val="24"/>
        </w:rPr>
        <w:t xml:space="preserve"> </w:t>
      </w:r>
      <w:r w:rsidRPr="007D4AA7">
        <w:rPr>
          <w:rFonts w:ascii="Times New Roman" w:hAnsi="Times New Roman" w:cs="Times New Roman"/>
          <w:sz w:val="24"/>
          <w:szCs w:val="24"/>
        </w:rPr>
        <w:t>interstitial rate constant</w:t>
      </w:r>
      <w:r w:rsidR="00176A92">
        <w:rPr>
          <w:rFonts w:ascii="Times New Roman" w:hAnsi="Times New Roman" w:cs="Times New Roman" w:hint="eastAsia"/>
          <w:sz w:val="24"/>
          <w:szCs w:val="24"/>
        </w:rPr>
        <w:t xml:space="preserve">s for recombination and </w:t>
      </w:r>
      <w:r w:rsidR="001B334F">
        <w:rPr>
          <w:rFonts w:ascii="Times New Roman" w:hAnsi="Times New Roman" w:cs="Times New Roman"/>
          <w:sz w:val="24"/>
          <w:szCs w:val="24"/>
        </w:rPr>
        <w:t xml:space="preserve">absorption by </w:t>
      </w:r>
      <w:r w:rsidR="00176A92">
        <w:rPr>
          <w:rFonts w:ascii="Times New Roman" w:hAnsi="Times New Roman" w:cs="Times New Roman" w:hint="eastAsia"/>
          <w:sz w:val="24"/>
          <w:szCs w:val="24"/>
        </w:rPr>
        <w:t>sink</w:t>
      </w:r>
      <w:r w:rsidR="001B334F">
        <w:rPr>
          <w:rFonts w:ascii="Times New Roman" w:hAnsi="Times New Roman" w:cs="Times New Roman"/>
          <w:sz w:val="24"/>
          <w:szCs w:val="24"/>
        </w:rPr>
        <w:t>s</w:t>
      </w:r>
      <w:r w:rsidR="00176A92">
        <w:rPr>
          <w:rFonts w:ascii="Times New Roman" w:hAnsi="Times New Roman" w:cs="Times New Roman" w:hint="eastAsia"/>
          <w:sz w:val="24"/>
          <w:szCs w:val="24"/>
        </w:rPr>
        <w:t>, respectively</w:t>
      </w:r>
      <w:r w:rsidRPr="007D4AA7">
        <w:rPr>
          <w:rFonts w:ascii="Times New Roman" w:hAnsi="Times New Roman" w:cs="Times New Roman"/>
          <w:sz w:val="24"/>
          <w:szCs w:val="24"/>
        </w:rPr>
        <w:t>.</w:t>
      </w:r>
      <w:r w:rsidRPr="007D4AA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i,Ni</m:t>
            </m:r>
          </m:sub>
        </m:sSub>
      </m:oMath>
      <w:r>
        <w:rPr>
          <w:rFonts w:ascii="Times New Roman" w:hAnsi="Times New Roman" w:cs="Times New Roman"/>
          <w:sz w:val="24"/>
          <w:szCs w:val="24"/>
        </w:rPr>
        <w:t xml:space="preserve"> is Ni </w:t>
      </w:r>
      <w:r w:rsidRPr="007D4AA7">
        <w:rPr>
          <w:rFonts w:ascii="Times New Roman" w:hAnsi="Times New Roman" w:cs="Times New Roman"/>
          <w:sz w:val="24"/>
          <w:szCs w:val="24"/>
        </w:rPr>
        <w:t>interstitial</w:t>
      </w:r>
      <w:r>
        <w:rPr>
          <w:rFonts w:ascii="Times New Roman" w:hAnsi="Times New Roman" w:cs="Times New Roman"/>
          <w:sz w:val="24"/>
          <w:szCs w:val="24"/>
        </w:rPr>
        <w:t xml:space="preserve"> concentration created during radiation in the bulk, and</w:t>
      </w:r>
      <w:r w:rsidRPr="007D4AA7">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s</m:t>
            </m:r>
          </m:sub>
        </m:sSub>
      </m:oMath>
      <w:r w:rsidRPr="007D4AA7">
        <w:rPr>
          <w:rFonts w:ascii="Times New Roman" w:hAnsi="Times New Roman" w:cs="Times New Roman"/>
          <w:sz w:val="24"/>
          <w:szCs w:val="24"/>
        </w:rPr>
        <w:t xml:space="preserve"> </w:t>
      </w:r>
      <w:r>
        <w:rPr>
          <w:rFonts w:ascii="Times New Roman" w:hAnsi="Times New Roman" w:cs="Times New Roman"/>
          <w:sz w:val="24"/>
          <w:szCs w:val="24"/>
        </w:rPr>
        <w:t xml:space="preserve">is </w:t>
      </w:r>
      <w:r w:rsidRPr="007D4AA7">
        <w:rPr>
          <w:rFonts w:ascii="Times New Roman" w:hAnsi="Times New Roman" w:cs="Times New Roman"/>
          <w:sz w:val="24"/>
          <w:szCs w:val="24"/>
        </w:rPr>
        <w:t>sink</w:t>
      </w:r>
      <w:r>
        <w:rPr>
          <w:rFonts w:ascii="Times New Roman" w:hAnsi="Times New Roman" w:cs="Times New Roman"/>
          <w:sz w:val="24"/>
          <w:szCs w:val="24"/>
        </w:rPr>
        <w:t xml:space="preserve"> (</w:t>
      </w:r>
      <w:r w:rsidR="00236994">
        <w:rPr>
          <w:rFonts w:ascii="Times New Roman" w:hAnsi="Times New Roman" w:cs="Times New Roman"/>
          <w:sz w:val="24"/>
          <w:szCs w:val="24"/>
        </w:rPr>
        <w:t>PB</w:t>
      </w:r>
      <w:r>
        <w:rPr>
          <w:rFonts w:ascii="Times New Roman" w:hAnsi="Times New Roman" w:cs="Times New Roman"/>
          <w:sz w:val="24"/>
          <w:szCs w:val="24"/>
        </w:rPr>
        <w:t>)</w:t>
      </w:r>
      <w:r w:rsidRPr="007D4AA7">
        <w:rPr>
          <w:rFonts w:ascii="Times New Roman" w:hAnsi="Times New Roman" w:cs="Times New Roman"/>
          <w:sz w:val="24"/>
          <w:szCs w:val="24"/>
        </w:rPr>
        <w:t xml:space="preserve"> concentration.</w:t>
      </w:r>
      <w:r>
        <w:rPr>
          <w:rFonts w:ascii="Times New Roman" w:hAnsi="Times New Roman" w:cs="Times New Roman"/>
          <w:sz w:val="24"/>
          <w:szCs w:val="24"/>
        </w:rPr>
        <w:t xml:space="preserve"> </w:t>
      </w:r>
      <w:r w:rsidR="00176A92">
        <w:rPr>
          <w:rFonts w:ascii="Times New Roman" w:hAnsi="Times New Roman" w:cs="Times New Roman"/>
          <w:sz w:val="24"/>
          <w:szCs w:val="24"/>
        </w:rPr>
        <w:t>Additionally</w:t>
      </w:r>
      <w:r w:rsidR="00176A92">
        <w:rPr>
          <w:rFonts w:ascii="Times New Roman" w:hAnsi="Times New Roman" w:cs="Times New Roman" w:hint="eastAsia"/>
          <w:sz w:val="24"/>
          <w:szCs w:val="24"/>
        </w:rPr>
        <w:t xml:space="preserve">, we have neglected the spatial </w:t>
      </w:r>
      <w:r w:rsidR="00176A92">
        <w:rPr>
          <w:rFonts w:ascii="Times New Roman" w:hAnsi="Times New Roman" w:cs="Times New Roman"/>
          <w:sz w:val="24"/>
          <w:szCs w:val="24"/>
        </w:rPr>
        <w:t>dependence</w:t>
      </w:r>
      <w:r w:rsidR="00176A92">
        <w:rPr>
          <w:rFonts w:ascii="Times New Roman" w:hAnsi="Times New Roman" w:cs="Times New Roman" w:hint="eastAsia"/>
          <w:sz w:val="24"/>
          <w:szCs w:val="24"/>
        </w:rPr>
        <w:t xml:space="preserve"> in equation (2).</w:t>
      </w:r>
      <w:commentRangeEnd w:id="422"/>
      <w:r w:rsidR="00876F3C">
        <w:rPr>
          <w:rStyle w:val="CommentReference"/>
        </w:rPr>
        <w:commentReference w:id="422"/>
      </w:r>
    </w:p>
    <w:p w14:paraId="67A5A314" w14:textId="77777777" w:rsidR="002B3706" w:rsidRDefault="002B3706" w:rsidP="007D4AA7">
      <w:pPr>
        <w:spacing w:line="360" w:lineRule="auto"/>
        <w:jc w:val="both"/>
        <w:rPr>
          <w:ins w:id="552" w:author="Wande Cairang" w:date="2024-08-20T15:22:00Z" w16du:dateUtc="2024-08-20T19:22:00Z"/>
          <w:rFonts w:ascii="Times New Roman" w:hAnsi="Times New Roman" w:cs="Times New Roman"/>
          <w:sz w:val="24"/>
          <w:szCs w:val="24"/>
        </w:rPr>
      </w:pPr>
    </w:p>
    <w:p w14:paraId="70A05DC1" w14:textId="77777777" w:rsidR="002B3706" w:rsidRDefault="002B3706" w:rsidP="007D4AA7">
      <w:pPr>
        <w:spacing w:line="360" w:lineRule="auto"/>
        <w:jc w:val="both"/>
        <w:rPr>
          <w:rFonts w:ascii="Times New Roman" w:hAnsi="Times New Roman" w:cs="Times New Roman"/>
          <w:sz w:val="24"/>
          <w:szCs w:val="24"/>
        </w:rPr>
      </w:pPr>
    </w:p>
    <w:p w14:paraId="3410147C" w14:textId="0C248FC5" w:rsidR="00506119" w:rsidRDefault="00D55B7A" w:rsidP="00D55B7A">
      <w:pPr>
        <w:spacing w:line="360" w:lineRule="auto"/>
        <w:jc w:val="both"/>
        <w:rPr>
          <w:rFonts w:ascii="Times New Roman" w:hAnsi="Times New Roman" w:cs="Times New Roman"/>
          <w:sz w:val="24"/>
          <w:szCs w:val="24"/>
        </w:rPr>
      </w:pPr>
      <w:r w:rsidRPr="00D55B7A">
        <w:rPr>
          <w:rFonts w:ascii="Times New Roman" w:hAnsi="Times New Roman" w:cs="Times New Roman"/>
          <w:sz w:val="24"/>
          <w:szCs w:val="24"/>
        </w:rPr>
        <w:t xml:space="preserve">In addition to the radiation-enhanced Ni diffusion </w:t>
      </w:r>
      <w:r w:rsidR="001B334F">
        <w:rPr>
          <w:rFonts w:ascii="Times New Roman" w:hAnsi="Times New Roman" w:cs="Times New Roman"/>
          <w:sz w:val="24"/>
          <w:szCs w:val="24"/>
        </w:rPr>
        <w:t>described</w:t>
      </w:r>
      <w:r w:rsidR="001B334F" w:rsidRPr="00D55B7A">
        <w:rPr>
          <w:rFonts w:ascii="Times New Roman" w:hAnsi="Times New Roman" w:cs="Times New Roman"/>
          <w:sz w:val="24"/>
          <w:szCs w:val="24"/>
        </w:rPr>
        <w:t xml:space="preserve"> </w:t>
      </w:r>
      <w:r w:rsidRPr="00D55B7A">
        <w:rPr>
          <w:rFonts w:ascii="Times New Roman" w:hAnsi="Times New Roman" w:cs="Times New Roman"/>
          <w:sz w:val="24"/>
          <w:szCs w:val="24"/>
        </w:rPr>
        <w:t xml:space="preserve">the point defects kinetics model, Ni could also potentially diffuse via </w:t>
      </w:r>
      <w:r w:rsidR="001B334F">
        <w:rPr>
          <w:rFonts w:ascii="Times New Roman" w:hAnsi="Times New Roman" w:cs="Times New Roman"/>
          <w:sz w:val="24"/>
          <w:szCs w:val="24"/>
        </w:rPr>
        <w:t xml:space="preserve">dislocation </w:t>
      </w:r>
      <w:r w:rsidRPr="00D55B7A">
        <w:rPr>
          <w:rFonts w:ascii="Times New Roman" w:hAnsi="Times New Roman" w:cs="Times New Roman"/>
          <w:sz w:val="24"/>
          <w:szCs w:val="24"/>
        </w:rPr>
        <w:t>loops. As observed in the TEM results presented in Fig. 1</w:t>
      </w:r>
      <w:r w:rsidR="000D518E">
        <w:rPr>
          <w:rFonts w:ascii="Times New Roman" w:hAnsi="Times New Roman" w:cs="Times New Roman"/>
          <w:sz w:val="24"/>
          <w:szCs w:val="24"/>
        </w:rPr>
        <w:t>3</w:t>
      </w:r>
      <w:r w:rsidRPr="00D55B7A">
        <w:rPr>
          <w:rFonts w:ascii="Times New Roman" w:hAnsi="Times New Roman" w:cs="Times New Roman"/>
          <w:sz w:val="24"/>
          <w:szCs w:val="24"/>
        </w:rPr>
        <w:t xml:space="preserve">(a)-(c), numerous dislocation networks and loops are evident beneath the </w:t>
      </w:r>
      <w:r w:rsidR="000D518E">
        <w:rPr>
          <w:rFonts w:ascii="Times New Roman" w:hAnsi="Times New Roman" w:cs="Times New Roman"/>
          <w:sz w:val="24"/>
          <w:szCs w:val="24"/>
        </w:rPr>
        <w:t>PB</w:t>
      </w:r>
      <w:r w:rsidRPr="00D55B7A">
        <w:rPr>
          <w:rFonts w:ascii="Times New Roman" w:hAnsi="Times New Roman" w:cs="Times New Roman"/>
          <w:sz w:val="24"/>
          <w:szCs w:val="24"/>
        </w:rPr>
        <w:t xml:space="preserve">, with some intersecting with the </w:t>
      </w:r>
      <w:r w:rsidR="000D518E">
        <w:rPr>
          <w:rFonts w:ascii="Times New Roman" w:hAnsi="Times New Roman" w:cs="Times New Roman"/>
          <w:sz w:val="24"/>
          <w:szCs w:val="24"/>
        </w:rPr>
        <w:t>PB</w:t>
      </w:r>
      <w:r w:rsidRPr="00D55B7A">
        <w:rPr>
          <w:rFonts w:ascii="Times New Roman" w:hAnsi="Times New Roman" w:cs="Times New Roman"/>
          <w:sz w:val="24"/>
          <w:szCs w:val="24"/>
        </w:rPr>
        <w:t xml:space="preserve"> in RAC regions, while few are observed in CO regions. One-dimensional diffusion of interstitial </w:t>
      </w:r>
      <w:r w:rsidR="00075B82">
        <w:rPr>
          <w:rFonts w:ascii="Times New Roman" w:hAnsi="Times New Roman" w:cs="Times New Roman"/>
          <w:sz w:val="24"/>
          <w:szCs w:val="24"/>
        </w:rPr>
        <w:t>loops</w:t>
      </w:r>
      <w:r w:rsidRPr="00D55B7A">
        <w:rPr>
          <w:rFonts w:ascii="Times New Roman" w:hAnsi="Times New Roman" w:cs="Times New Roman"/>
          <w:sz w:val="24"/>
          <w:szCs w:val="24"/>
        </w:rPr>
        <w:t xml:space="preserve"> has been </w:t>
      </w:r>
      <w:r w:rsidR="006D358F">
        <w:rPr>
          <w:rFonts w:ascii="Times New Roman" w:hAnsi="Times New Roman" w:cs="Times New Roman"/>
          <w:sz w:val="24"/>
          <w:szCs w:val="24"/>
        </w:rPr>
        <w:t>proved in both experimental observation and MD simulation in metals</w:t>
      </w:r>
      <w:r w:rsidRPr="00D55B7A">
        <w:rPr>
          <w:rFonts w:ascii="Times New Roman" w:hAnsi="Times New Roman" w:cs="Times New Roman"/>
          <w:sz w:val="24"/>
          <w:szCs w:val="24"/>
        </w:rPr>
        <w:t xml:space="preserve"> </w:t>
      </w:r>
      <w:r w:rsidR="00236994">
        <w:rPr>
          <w:rFonts w:ascii="Times New Roman" w:hAnsi="Times New Roman" w:cs="Times New Roman"/>
          <w:sz w:val="24"/>
          <w:szCs w:val="24"/>
        </w:rPr>
        <w:fldChar w:fldCharType="begin">
          <w:fldData xml:space="preserve">PEVuZE5vdGU+PENpdGU+PEF1dGhvcj5MdTwvQXV0aG9yPjxZZWFyPjIwMTY8L1llYXI+PFJlY051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==
</w:fldData>
        </w:fldChar>
      </w:r>
      <w:r w:rsidR="002B3706">
        <w:rPr>
          <w:rFonts w:ascii="Times New Roman" w:hAnsi="Times New Roman" w:cs="Times New Roman"/>
          <w:sz w:val="24"/>
          <w:szCs w:val="24"/>
        </w:rPr>
        <w:instrText xml:space="preserve"> ADDIN EN.CITE </w:instrText>
      </w:r>
      <w:r w:rsidR="002B3706">
        <w:rPr>
          <w:rFonts w:ascii="Times New Roman" w:hAnsi="Times New Roman" w:cs="Times New Roman"/>
          <w:sz w:val="24"/>
          <w:szCs w:val="24"/>
        </w:rPr>
        <w:fldChar w:fldCharType="begin">
          <w:fldData xml:space="preserve">PEVuZE5vdGU+PENpdGU+PEF1dGhvcj5MdTwvQXV0aG9yPjxZZWFyPjIwMTY8L1llYXI+PFJlY051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==
</w:fldData>
        </w:fldChar>
      </w:r>
      <w:r w:rsidR="002B3706">
        <w:rPr>
          <w:rFonts w:ascii="Times New Roman" w:hAnsi="Times New Roman" w:cs="Times New Roman"/>
          <w:sz w:val="24"/>
          <w:szCs w:val="24"/>
        </w:rPr>
        <w:instrText xml:space="preserve"> ADDIN EN.CITE.DATA </w:instrText>
      </w:r>
      <w:r w:rsidR="002B3706">
        <w:rPr>
          <w:rFonts w:ascii="Times New Roman" w:hAnsi="Times New Roman" w:cs="Times New Roman"/>
          <w:sz w:val="24"/>
          <w:szCs w:val="24"/>
        </w:rPr>
      </w:r>
      <w:r w:rsidR="002B3706">
        <w:rPr>
          <w:rFonts w:ascii="Times New Roman" w:hAnsi="Times New Roman" w:cs="Times New Roman"/>
          <w:sz w:val="24"/>
          <w:szCs w:val="24"/>
        </w:rPr>
        <w:fldChar w:fldCharType="end"/>
      </w:r>
      <w:r w:rsidR="00236994">
        <w:rPr>
          <w:rFonts w:ascii="Times New Roman" w:hAnsi="Times New Roman" w:cs="Times New Roman"/>
          <w:sz w:val="24"/>
          <w:szCs w:val="24"/>
        </w:rPr>
      </w:r>
      <w:r w:rsidR="00236994">
        <w:rPr>
          <w:rFonts w:ascii="Times New Roman" w:hAnsi="Times New Roman" w:cs="Times New Roman"/>
          <w:sz w:val="24"/>
          <w:szCs w:val="24"/>
        </w:rPr>
        <w:fldChar w:fldCharType="separate"/>
      </w:r>
      <w:r w:rsidR="002B3706">
        <w:rPr>
          <w:rFonts w:ascii="Times New Roman" w:hAnsi="Times New Roman" w:cs="Times New Roman"/>
          <w:noProof/>
          <w:sz w:val="24"/>
          <w:szCs w:val="24"/>
        </w:rPr>
        <w:t>[38]</w:t>
      </w:r>
      <w:r w:rsidR="00236994">
        <w:rPr>
          <w:rFonts w:ascii="Times New Roman" w:hAnsi="Times New Roman" w:cs="Times New Roman"/>
          <w:sz w:val="24"/>
          <w:szCs w:val="24"/>
        </w:rPr>
        <w:fldChar w:fldCharType="end"/>
      </w:r>
      <w:r w:rsidRPr="00D55B7A">
        <w:rPr>
          <w:rFonts w:ascii="Times New Roman" w:hAnsi="Times New Roman" w:cs="Times New Roman"/>
          <w:sz w:val="24"/>
          <w:szCs w:val="24"/>
        </w:rPr>
        <w:t xml:space="preserve">, with </w:t>
      </w:r>
      <w:r w:rsidR="00075B82">
        <w:rPr>
          <w:rFonts w:ascii="Times New Roman" w:hAnsi="Times New Roman" w:cs="Times New Roman"/>
          <w:sz w:val="24"/>
          <w:szCs w:val="24"/>
        </w:rPr>
        <w:t>the</w:t>
      </w:r>
      <w:r w:rsidRPr="00D55B7A">
        <w:rPr>
          <w:rFonts w:ascii="Times New Roman" w:hAnsi="Times New Roman" w:cs="Times New Roman"/>
          <w:sz w:val="24"/>
          <w:szCs w:val="24"/>
        </w:rPr>
        <w:t xml:space="preserve"> diffusivity decreasing as the size of the interstitial </w:t>
      </w:r>
      <w:r w:rsidR="00075B82">
        <w:rPr>
          <w:rFonts w:ascii="Times New Roman" w:hAnsi="Times New Roman" w:cs="Times New Roman"/>
          <w:sz w:val="24"/>
          <w:szCs w:val="24"/>
        </w:rPr>
        <w:t xml:space="preserve">loops </w:t>
      </w:r>
      <w:r w:rsidRPr="00D55B7A">
        <w:rPr>
          <w:rFonts w:ascii="Times New Roman" w:hAnsi="Times New Roman" w:cs="Times New Roman"/>
          <w:sz w:val="24"/>
          <w:szCs w:val="24"/>
        </w:rPr>
        <w:t xml:space="preserve">increases </w:t>
      </w:r>
      <w:r w:rsidR="00236994">
        <w:rPr>
          <w:rFonts w:ascii="Times New Roman" w:hAnsi="Times New Roman" w:cs="Times New Roman"/>
          <w:sz w:val="24"/>
          <w:szCs w:val="24"/>
        </w:rPr>
        <w:fldChar w:fldCharType="begin">
          <w:fldData xml:space="preserve">PEVuZE5vdGU+PENpdGU+PEF1dGhvcj5NYXRzdWthd2E8L0F1dGhvcj48WWVhcj4yMDA3PC9ZZWFy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</w:fldData>
        </w:fldChar>
      </w:r>
      <w:r w:rsidR="002B3706">
        <w:rPr>
          <w:rFonts w:ascii="Times New Roman" w:hAnsi="Times New Roman" w:cs="Times New Roman"/>
          <w:sz w:val="24"/>
          <w:szCs w:val="24"/>
        </w:rPr>
        <w:instrText xml:space="preserve"> ADDIN EN.CITE </w:instrText>
      </w:r>
      <w:r w:rsidR="002B3706">
        <w:rPr>
          <w:rFonts w:ascii="Times New Roman" w:hAnsi="Times New Roman" w:cs="Times New Roman"/>
          <w:sz w:val="24"/>
          <w:szCs w:val="24"/>
        </w:rPr>
        <w:fldChar w:fldCharType="begin">
          <w:fldData xml:space="preserve">PEVuZE5vdGU+PENpdGU+PEF1dGhvcj5NYXRzdWthd2E8L0F1dGhvcj48WWVhcj4yMDA3PC9ZZWFy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</w:fldData>
        </w:fldChar>
      </w:r>
      <w:r w:rsidR="002B3706">
        <w:rPr>
          <w:rFonts w:ascii="Times New Roman" w:hAnsi="Times New Roman" w:cs="Times New Roman"/>
          <w:sz w:val="24"/>
          <w:szCs w:val="24"/>
        </w:rPr>
        <w:instrText xml:space="preserve"> ADDIN EN.CITE.DATA </w:instrText>
      </w:r>
      <w:r w:rsidR="002B3706">
        <w:rPr>
          <w:rFonts w:ascii="Times New Roman" w:hAnsi="Times New Roman" w:cs="Times New Roman"/>
          <w:sz w:val="24"/>
          <w:szCs w:val="24"/>
        </w:rPr>
      </w:r>
      <w:r w:rsidR="002B3706">
        <w:rPr>
          <w:rFonts w:ascii="Times New Roman" w:hAnsi="Times New Roman" w:cs="Times New Roman"/>
          <w:sz w:val="24"/>
          <w:szCs w:val="24"/>
        </w:rPr>
        <w:fldChar w:fldCharType="end"/>
      </w:r>
      <w:r w:rsidR="00236994">
        <w:rPr>
          <w:rFonts w:ascii="Times New Roman" w:hAnsi="Times New Roman" w:cs="Times New Roman"/>
          <w:sz w:val="24"/>
          <w:szCs w:val="24"/>
        </w:rPr>
      </w:r>
      <w:r w:rsidR="00236994">
        <w:rPr>
          <w:rFonts w:ascii="Times New Roman" w:hAnsi="Times New Roman" w:cs="Times New Roman"/>
          <w:sz w:val="24"/>
          <w:szCs w:val="24"/>
        </w:rPr>
        <w:fldChar w:fldCharType="separate"/>
      </w:r>
      <w:r w:rsidR="002B3706">
        <w:rPr>
          <w:rFonts w:ascii="Times New Roman" w:hAnsi="Times New Roman" w:cs="Times New Roman"/>
          <w:noProof/>
          <w:sz w:val="24"/>
          <w:szCs w:val="24"/>
        </w:rPr>
        <w:t>[39, 40]</w:t>
      </w:r>
      <w:r w:rsidR="00236994">
        <w:rPr>
          <w:rFonts w:ascii="Times New Roman" w:hAnsi="Times New Roman" w:cs="Times New Roman"/>
          <w:sz w:val="24"/>
          <w:szCs w:val="24"/>
        </w:rPr>
        <w:fldChar w:fldCharType="end"/>
      </w:r>
      <w:r w:rsidRPr="00D55B7A">
        <w:rPr>
          <w:rFonts w:ascii="Times New Roman" w:hAnsi="Times New Roman" w:cs="Times New Roman"/>
          <w:sz w:val="24"/>
          <w:szCs w:val="24"/>
        </w:rPr>
        <w:t xml:space="preserve">. Therefore, under the influence of radiation-enhanced diffusion of point defects, coupled with the one-dimensional diffusion </w:t>
      </w:r>
      <w:commentRangeStart w:id="553"/>
      <w:r w:rsidRPr="00D55B7A">
        <w:rPr>
          <w:rFonts w:ascii="Times New Roman" w:hAnsi="Times New Roman" w:cs="Times New Roman"/>
          <w:sz w:val="24"/>
          <w:szCs w:val="24"/>
        </w:rPr>
        <w:t>of interstitial loops</w:t>
      </w:r>
      <w:commentRangeEnd w:id="553"/>
      <w:r w:rsidR="00733944">
        <w:rPr>
          <w:rStyle w:val="CommentReference"/>
        </w:rPr>
        <w:commentReference w:id="553"/>
      </w:r>
      <w:r w:rsidRPr="00D55B7A">
        <w:rPr>
          <w:rFonts w:ascii="Times New Roman" w:hAnsi="Times New Roman" w:cs="Times New Roman"/>
          <w:sz w:val="24"/>
          <w:szCs w:val="24"/>
        </w:rPr>
        <w:t xml:space="preserve">, the migration of Ni from the bulk towards the phase boundary would likely be accelerated by radiation, </w:t>
      </w:r>
      <w:commentRangeStart w:id="554"/>
      <w:r w:rsidRPr="00D55B7A">
        <w:rPr>
          <w:rFonts w:ascii="Times New Roman" w:hAnsi="Times New Roman" w:cs="Times New Roman"/>
          <w:sz w:val="24"/>
          <w:szCs w:val="24"/>
        </w:rPr>
        <w:t>thereby facilitating the formation of</w:t>
      </w:r>
      <w:r w:rsidR="000D518E">
        <w:rPr>
          <w:rFonts w:ascii="Times New Roman" w:hAnsi="Times New Roman" w:cs="Times New Roman"/>
          <w:sz w:val="24"/>
          <w:szCs w:val="24"/>
        </w:rPr>
        <w:t xml:space="preserve"> PB</w:t>
      </w:r>
      <w:commentRangeEnd w:id="554"/>
      <w:r w:rsidR="001B334F">
        <w:rPr>
          <w:rStyle w:val="CommentReference"/>
        </w:rPr>
        <w:commentReference w:id="554"/>
      </w:r>
      <w:r w:rsidRPr="00D55B7A">
        <w:rPr>
          <w:rFonts w:ascii="Times New Roman" w:hAnsi="Times New Roman" w:cs="Times New Roman"/>
          <w:sz w:val="24"/>
          <w:szCs w:val="24"/>
        </w:rPr>
        <w:t xml:space="preserve">. </w:t>
      </w:r>
      <w:commentRangeStart w:id="555"/>
      <w:r w:rsidRPr="00D55B7A">
        <w:rPr>
          <w:rFonts w:ascii="Times New Roman" w:hAnsi="Times New Roman" w:cs="Times New Roman"/>
          <w:sz w:val="24"/>
          <w:szCs w:val="24"/>
        </w:rPr>
        <w:t xml:space="preserve">Consequently, the corrosion development under radiation would exhibit a self-accelerated process, as the Ni source continually precedes the </w:t>
      </w:r>
      <w:r w:rsidR="000D518E">
        <w:rPr>
          <w:rFonts w:ascii="Times New Roman" w:hAnsi="Times New Roman" w:cs="Times New Roman"/>
          <w:sz w:val="24"/>
          <w:szCs w:val="24"/>
        </w:rPr>
        <w:t>PB</w:t>
      </w:r>
      <w:r w:rsidRPr="00D55B7A">
        <w:rPr>
          <w:rFonts w:ascii="Times New Roman" w:hAnsi="Times New Roman" w:cs="Times New Roman"/>
          <w:sz w:val="24"/>
          <w:szCs w:val="24"/>
        </w:rPr>
        <w:t>.</w:t>
      </w:r>
      <w:r w:rsidR="00506119">
        <w:rPr>
          <w:rFonts w:ascii="Times New Roman" w:hAnsi="Times New Roman" w:cs="Times New Roman"/>
          <w:sz w:val="24"/>
          <w:szCs w:val="24"/>
        </w:rPr>
        <w:t xml:space="preserve"> </w:t>
      </w:r>
      <w:commentRangeEnd w:id="555"/>
      <w:r w:rsidR="00BA3F6B">
        <w:rPr>
          <w:rStyle w:val="CommentReference"/>
        </w:rPr>
        <w:commentReference w:id="555"/>
      </w:r>
      <w:r w:rsidR="00506119">
        <w:rPr>
          <w:rFonts w:ascii="Times New Roman" w:hAnsi="Times New Roman" w:cs="Times New Roman"/>
          <w:sz w:val="24"/>
          <w:szCs w:val="24"/>
        </w:rPr>
        <w:t>This radiation-affected corrosion development is schematically shown in Fig. 1</w:t>
      </w:r>
      <w:r w:rsidR="00236994">
        <w:rPr>
          <w:rFonts w:ascii="Times New Roman" w:hAnsi="Times New Roman" w:cs="Times New Roman"/>
          <w:sz w:val="24"/>
          <w:szCs w:val="24"/>
        </w:rPr>
        <w:t>5</w:t>
      </w:r>
      <w:r w:rsidR="00506119">
        <w:rPr>
          <w:rFonts w:ascii="Times New Roman" w:hAnsi="Times New Roman" w:cs="Times New Roman"/>
          <w:sz w:val="24"/>
          <w:szCs w:val="24"/>
        </w:rPr>
        <w:t xml:space="preserve">(f), where radiation enhanced diffusion in point defects and </w:t>
      </w:r>
      <w:r w:rsidR="00506119">
        <w:rPr>
          <w:rFonts w:ascii="Times New Roman" w:hAnsi="Times New Roman" w:cs="Times New Roman"/>
          <w:sz w:val="24"/>
          <w:szCs w:val="24"/>
        </w:rPr>
        <w:lastRenderedPageBreak/>
        <w:t xml:space="preserve">interstitial loops are represented by wider arrows and circles, respectively. </w:t>
      </w:r>
      <w:r w:rsidRPr="00D55B7A">
        <w:rPr>
          <w:rFonts w:ascii="Times New Roman" w:hAnsi="Times New Roman" w:cs="Times New Roman"/>
          <w:sz w:val="24"/>
          <w:szCs w:val="24"/>
        </w:rPr>
        <w:t xml:space="preserve">It is important to note that while radiation enhances the kinetics of the process, it does not fundamentally alter the corrosion </w:t>
      </w:r>
      <w:r w:rsidR="0009197F">
        <w:rPr>
          <w:rFonts w:ascii="Times New Roman" w:hAnsi="Times New Roman" w:cs="Times New Roman"/>
          <w:sz w:val="24"/>
          <w:szCs w:val="24"/>
        </w:rPr>
        <w:t>m</w:t>
      </w:r>
      <w:r w:rsidR="0009197F">
        <w:rPr>
          <w:rFonts w:ascii="Times New Roman" w:hAnsi="Times New Roman" w:cs="Times New Roman" w:hint="eastAsia"/>
          <w:sz w:val="24"/>
          <w:szCs w:val="24"/>
        </w:rPr>
        <w:t>echanism</w:t>
      </w:r>
      <w:r w:rsidRPr="00D55B7A">
        <w:rPr>
          <w:rFonts w:ascii="Times New Roman" w:hAnsi="Times New Roman" w:cs="Times New Roman"/>
          <w:sz w:val="24"/>
          <w:szCs w:val="24"/>
        </w:rPr>
        <w:t xml:space="preserve"> itself</w:t>
      </w:r>
      <w:r w:rsidR="00F76170">
        <w:rPr>
          <w:rFonts w:ascii="Times New Roman" w:hAnsi="Times New Roman" w:cs="Times New Roman" w:hint="eastAsia"/>
          <w:sz w:val="24"/>
          <w:szCs w:val="24"/>
        </w:rPr>
        <w:t>.</w:t>
      </w:r>
    </w:p>
    <w:p w14:paraId="51FDC015" w14:textId="77777777" w:rsidR="006B66D6" w:rsidRDefault="006B66D6" w:rsidP="00D55B7A">
      <w:pPr>
        <w:spacing w:line="360" w:lineRule="auto"/>
        <w:jc w:val="both"/>
        <w:rPr>
          <w:rFonts w:ascii="Times New Roman" w:hAnsi="Times New Roman" w:cs="Times New Roman"/>
          <w:sz w:val="24"/>
          <w:szCs w:val="24"/>
        </w:rPr>
      </w:pPr>
    </w:p>
    <w:p w14:paraId="0A5B4EAE" w14:textId="77777777" w:rsidR="00B57729" w:rsidRDefault="00B57729" w:rsidP="003C5203">
      <w:pPr>
        <w:spacing w:line="360" w:lineRule="auto"/>
        <w:rPr>
          <w:rFonts w:ascii="Times New Roman" w:hAnsi="Times New Roman" w:cs="Times New Roman"/>
          <w:sz w:val="24"/>
          <w:szCs w:val="24"/>
        </w:rPr>
      </w:pPr>
    </w:p>
    <w:p w14:paraId="2E0E4B2A" w14:textId="39717499" w:rsidR="00B57729" w:rsidRPr="0064090C" w:rsidRDefault="0064090C" w:rsidP="0064090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 </w:t>
      </w:r>
      <w:r w:rsidR="00B57729" w:rsidRPr="0064090C">
        <w:rPr>
          <w:rFonts w:ascii="Times New Roman" w:hAnsi="Times New Roman" w:cs="Times New Roman"/>
          <w:b/>
          <w:bCs/>
          <w:sz w:val="24"/>
          <w:szCs w:val="24"/>
        </w:rPr>
        <w:t>Conclusion</w:t>
      </w:r>
      <w:r w:rsidR="00E10786">
        <w:rPr>
          <w:rFonts w:ascii="Times New Roman" w:hAnsi="Times New Roman" w:cs="Times New Roman"/>
          <w:b/>
          <w:bCs/>
          <w:sz w:val="24"/>
          <w:szCs w:val="24"/>
        </w:rPr>
        <w:t xml:space="preserve"> </w:t>
      </w:r>
    </w:p>
    <w:p w14:paraId="57A7BCE1" w14:textId="7CD69F44" w:rsidR="00A25642" w:rsidRDefault="0064090C" w:rsidP="00A25642">
      <w:pPr>
        <w:spacing w:line="360" w:lineRule="auto"/>
        <w:jc w:val="both"/>
        <w:rPr>
          <w:rFonts w:ascii="Times New Roman" w:hAnsi="Times New Roman" w:cs="Times New Roman"/>
          <w:sz w:val="24"/>
          <w:szCs w:val="24"/>
        </w:rPr>
      </w:pPr>
      <w:r w:rsidRPr="0064090C">
        <w:rPr>
          <w:rFonts w:ascii="Times New Roman" w:hAnsi="Times New Roman" w:cs="Times New Roman"/>
          <w:sz w:val="24"/>
          <w:szCs w:val="24"/>
        </w:rPr>
        <w:t xml:space="preserve">In this study, the synergistic effects of radiation and corrosion on SS316L in liquid lead with 4% bismuth were investigated at 675°C under a 3MeV proton beam. Both qualitative and quantitative analyses were employed to </w:t>
      </w:r>
      <w:r w:rsidR="00A25642" w:rsidRPr="00A25642">
        <w:rPr>
          <w:rFonts w:ascii="Times New Roman" w:hAnsi="Times New Roman" w:cs="Times New Roman"/>
          <w:sz w:val="24"/>
          <w:szCs w:val="24"/>
        </w:rPr>
        <w:t>differentiate radiation</w:t>
      </w:r>
      <w:r w:rsidR="00236994">
        <w:rPr>
          <w:rFonts w:ascii="Times New Roman" w:hAnsi="Times New Roman" w:cs="Times New Roman"/>
          <w:sz w:val="24"/>
          <w:szCs w:val="24"/>
        </w:rPr>
        <w:t xml:space="preserve"> and</w:t>
      </w:r>
      <w:r w:rsidR="00A25642" w:rsidRPr="00A25642">
        <w:rPr>
          <w:rFonts w:ascii="Times New Roman" w:hAnsi="Times New Roman" w:cs="Times New Roman"/>
          <w:sz w:val="24"/>
          <w:szCs w:val="24"/>
        </w:rPr>
        <w:t xml:space="preserve"> corrosion (RAC) regions and corrosion only (CO) regions.</w:t>
      </w:r>
      <w:r w:rsidR="00A25642">
        <w:rPr>
          <w:rFonts w:ascii="Times New Roman" w:hAnsi="Times New Roman" w:cs="Times New Roman"/>
          <w:sz w:val="24"/>
          <w:szCs w:val="24"/>
        </w:rPr>
        <w:t xml:space="preserve"> </w:t>
      </w:r>
      <w:r w:rsidR="00A25642" w:rsidRPr="00A25642">
        <w:rPr>
          <w:rFonts w:ascii="Times New Roman" w:hAnsi="Times New Roman" w:cs="Times New Roman"/>
          <w:sz w:val="24"/>
          <w:szCs w:val="24"/>
        </w:rPr>
        <w:t xml:space="preserve">Additionally, the corrosion mechanism of SS316, in conjunction with the radiation effects on both corrosion initiation and growth, was </w:t>
      </w:r>
      <w:r w:rsidR="00A25642">
        <w:rPr>
          <w:rFonts w:ascii="Times New Roman" w:hAnsi="Times New Roman" w:cs="Times New Roman"/>
          <w:sz w:val="24"/>
          <w:szCs w:val="24"/>
        </w:rPr>
        <w:t>discussed</w:t>
      </w:r>
      <w:r w:rsidR="00A25642" w:rsidRPr="00A25642">
        <w:rPr>
          <w:rFonts w:ascii="Times New Roman" w:hAnsi="Times New Roman" w:cs="Times New Roman"/>
          <w:sz w:val="24"/>
          <w:szCs w:val="24"/>
        </w:rPr>
        <w:t xml:space="preserve">. The following summarizes the outcomes of this </w:t>
      </w:r>
      <w:r w:rsidR="00A25642">
        <w:rPr>
          <w:rFonts w:ascii="Times New Roman" w:hAnsi="Times New Roman" w:cs="Times New Roman"/>
          <w:sz w:val="24"/>
          <w:szCs w:val="24"/>
        </w:rPr>
        <w:t>work</w:t>
      </w:r>
      <w:r w:rsidR="00A25642" w:rsidRPr="00A25642">
        <w:rPr>
          <w:rFonts w:ascii="Times New Roman" w:hAnsi="Times New Roman" w:cs="Times New Roman"/>
          <w:sz w:val="24"/>
          <w:szCs w:val="24"/>
        </w:rPr>
        <w:t>.</w:t>
      </w:r>
    </w:p>
    <w:p w14:paraId="2365FF1D" w14:textId="73FA79A9" w:rsidR="00A25642" w:rsidRPr="00A25642" w:rsidRDefault="00A25642" w:rsidP="00A25642">
      <w:pPr>
        <w:pStyle w:val="ListParagraph"/>
        <w:numPr>
          <w:ilvl w:val="0"/>
          <w:numId w:val="7"/>
        </w:numPr>
        <w:spacing w:line="360" w:lineRule="auto"/>
        <w:contextualSpacing w:val="0"/>
        <w:jc w:val="both"/>
        <w:rPr>
          <w:rFonts w:ascii="Times New Roman" w:hAnsi="Times New Roman" w:cs="Times New Roman"/>
          <w:sz w:val="24"/>
          <w:szCs w:val="24"/>
        </w:rPr>
      </w:pPr>
      <w:r w:rsidRPr="00A25642">
        <w:rPr>
          <w:rFonts w:ascii="Times New Roman" w:hAnsi="Times New Roman" w:cs="Times New Roman"/>
          <w:sz w:val="24"/>
          <w:szCs w:val="24"/>
        </w:rPr>
        <w:t xml:space="preserve">Radiation was found to enhance both the initiation and development of corrosion in liquid lead on SS316L. This was evidenced by an increase in the intensity of </w:t>
      </w:r>
      <w:r w:rsidR="000D518E">
        <w:rPr>
          <w:rFonts w:ascii="Times New Roman" w:hAnsi="Times New Roman" w:cs="Times New Roman"/>
          <w:sz w:val="24"/>
          <w:szCs w:val="24"/>
        </w:rPr>
        <w:t xml:space="preserve">Pb penetration </w:t>
      </w:r>
      <w:r w:rsidRPr="00A25642">
        <w:rPr>
          <w:rFonts w:ascii="Times New Roman" w:hAnsi="Times New Roman" w:cs="Times New Roman"/>
          <w:sz w:val="24"/>
          <w:szCs w:val="24"/>
        </w:rPr>
        <w:t>near the surface and deeper penetration of Pb in RAC regions compared to CO regions.</w:t>
      </w:r>
    </w:p>
    <w:p w14:paraId="4E5E4248" w14:textId="1A8D67D4" w:rsidR="0064090C" w:rsidRDefault="0064090C" w:rsidP="0064090C">
      <w:pPr>
        <w:pStyle w:val="ListParagraph"/>
        <w:numPr>
          <w:ilvl w:val="0"/>
          <w:numId w:val="7"/>
        </w:numPr>
        <w:spacing w:line="360" w:lineRule="auto"/>
        <w:contextualSpacing w:val="0"/>
        <w:jc w:val="both"/>
        <w:rPr>
          <w:rFonts w:ascii="Times New Roman" w:hAnsi="Times New Roman" w:cs="Times New Roman"/>
          <w:sz w:val="24"/>
          <w:szCs w:val="24"/>
        </w:rPr>
      </w:pPr>
      <w:r w:rsidRPr="0064090C">
        <w:rPr>
          <w:rFonts w:ascii="Times New Roman" w:hAnsi="Times New Roman" w:cs="Times New Roman"/>
          <w:sz w:val="24"/>
          <w:szCs w:val="24"/>
        </w:rPr>
        <w:t xml:space="preserve">The </w:t>
      </w:r>
      <w:r w:rsidR="00A25642">
        <w:rPr>
          <w:rFonts w:ascii="Times New Roman" w:hAnsi="Times New Roman" w:cs="Times New Roman"/>
          <w:sz w:val="24"/>
          <w:szCs w:val="24"/>
        </w:rPr>
        <w:t>predominant</w:t>
      </w:r>
      <w:r w:rsidRPr="0064090C">
        <w:rPr>
          <w:rFonts w:ascii="Times New Roman" w:hAnsi="Times New Roman" w:cs="Times New Roman"/>
          <w:sz w:val="24"/>
          <w:szCs w:val="24"/>
        </w:rPr>
        <w:t xml:space="preserve"> dissolution of Ni, with lower solubility observed for Fe and Cr, in liquid lead led to the formation of a depletion zone beneath the lead surface. This depletion zone</w:t>
      </w:r>
      <w:r w:rsidR="00A25642">
        <w:rPr>
          <w:rFonts w:ascii="Times New Roman" w:hAnsi="Times New Roman" w:cs="Times New Roman"/>
          <w:sz w:val="24"/>
          <w:szCs w:val="24"/>
        </w:rPr>
        <w:t xml:space="preserve"> followingly</w:t>
      </w:r>
      <w:r w:rsidRPr="0064090C">
        <w:rPr>
          <w:rFonts w:ascii="Times New Roman" w:hAnsi="Times New Roman" w:cs="Times New Roman"/>
          <w:sz w:val="24"/>
          <w:szCs w:val="24"/>
        </w:rPr>
        <w:t xml:space="preserve"> triggered a phase transformation from FCC to BCC</w:t>
      </w:r>
      <w:r w:rsidR="00A25642">
        <w:rPr>
          <w:rFonts w:ascii="Times New Roman" w:hAnsi="Times New Roman" w:cs="Times New Roman"/>
          <w:sz w:val="24"/>
          <w:szCs w:val="24"/>
        </w:rPr>
        <w:t xml:space="preserve"> in the depletion zone.</w:t>
      </w:r>
    </w:p>
    <w:p w14:paraId="2D2230AA" w14:textId="0F77D91C" w:rsidR="00506119" w:rsidRPr="00AF2AF5" w:rsidRDefault="0064090C" w:rsidP="00506119">
      <w:pPr>
        <w:pStyle w:val="ListParagraph"/>
        <w:numPr>
          <w:ilvl w:val="0"/>
          <w:numId w:val="7"/>
        </w:numPr>
        <w:spacing w:line="360" w:lineRule="auto"/>
        <w:contextualSpacing w:val="0"/>
        <w:jc w:val="both"/>
        <w:rPr>
          <w:rFonts w:ascii="Times New Roman" w:hAnsi="Times New Roman" w:cs="Times New Roman"/>
          <w:sz w:val="24"/>
          <w:szCs w:val="24"/>
        </w:rPr>
      </w:pPr>
      <w:r w:rsidRPr="0064090C">
        <w:rPr>
          <w:rFonts w:ascii="Times New Roman" w:hAnsi="Times New Roman" w:cs="Times New Roman"/>
          <w:sz w:val="24"/>
          <w:szCs w:val="24"/>
        </w:rPr>
        <w:t xml:space="preserve">The enhancement of corrosion initiation in RAC regions </w:t>
      </w:r>
      <w:r w:rsidR="00861CE1">
        <w:rPr>
          <w:rFonts w:ascii="Times New Roman" w:hAnsi="Times New Roman" w:cs="Times New Roman"/>
          <w:sz w:val="24"/>
          <w:szCs w:val="24"/>
        </w:rPr>
        <w:t>could be</w:t>
      </w:r>
      <w:r w:rsidRPr="0064090C">
        <w:rPr>
          <w:rFonts w:ascii="Times New Roman" w:hAnsi="Times New Roman" w:cs="Times New Roman"/>
          <w:sz w:val="24"/>
          <w:szCs w:val="24"/>
        </w:rPr>
        <w:t xml:space="preserve"> attributed to an increase in lead </w:t>
      </w:r>
      <w:r w:rsidR="00176A92">
        <w:rPr>
          <w:rFonts w:ascii="Times New Roman" w:hAnsi="Times New Roman" w:cs="Times New Roman" w:hint="eastAsia"/>
          <w:sz w:val="24"/>
          <w:szCs w:val="24"/>
        </w:rPr>
        <w:t>wetting</w:t>
      </w:r>
      <w:r w:rsidRPr="0064090C">
        <w:rPr>
          <w:rFonts w:ascii="Times New Roman" w:hAnsi="Times New Roman" w:cs="Times New Roman"/>
          <w:sz w:val="24"/>
          <w:szCs w:val="24"/>
        </w:rPr>
        <w:t xml:space="preserve"> on the surface due to radiation. Furthermore, radiation</w:t>
      </w:r>
      <w:r w:rsidR="00AF2AF5">
        <w:rPr>
          <w:rFonts w:ascii="Times New Roman" w:hAnsi="Times New Roman" w:cs="Times New Roman"/>
          <w:sz w:val="24"/>
          <w:szCs w:val="24"/>
        </w:rPr>
        <w:t xml:space="preserve"> </w:t>
      </w:r>
      <w:r w:rsidRPr="0064090C">
        <w:rPr>
          <w:rFonts w:ascii="Times New Roman" w:hAnsi="Times New Roman" w:cs="Times New Roman"/>
          <w:sz w:val="24"/>
          <w:szCs w:val="24"/>
        </w:rPr>
        <w:t xml:space="preserve">appeared to facilitate corrosion development in RAC regions by enhancing Ni diffusion from the substrate toward the </w:t>
      </w:r>
      <w:r w:rsidR="000D518E">
        <w:rPr>
          <w:rFonts w:ascii="Times New Roman" w:hAnsi="Times New Roman" w:cs="Times New Roman"/>
          <w:sz w:val="24"/>
          <w:szCs w:val="24"/>
        </w:rPr>
        <w:t>PB</w:t>
      </w:r>
      <w:r w:rsidR="00AF2AF5">
        <w:rPr>
          <w:rFonts w:ascii="Times New Roman" w:hAnsi="Times New Roman" w:cs="Times New Roman"/>
          <w:sz w:val="24"/>
          <w:szCs w:val="24"/>
        </w:rPr>
        <w:t xml:space="preserve"> via point defects and 1D interstitial loops movement</w:t>
      </w:r>
      <w:r w:rsidRPr="0064090C">
        <w:rPr>
          <w:rFonts w:ascii="Times New Roman" w:hAnsi="Times New Roman" w:cs="Times New Roman"/>
          <w:sz w:val="24"/>
          <w:szCs w:val="24"/>
        </w:rPr>
        <w:t>, thereby promoting corrosion progression.</w:t>
      </w:r>
    </w:p>
    <w:p w14:paraId="24846372" w14:textId="77777777" w:rsidR="00506119" w:rsidRDefault="00506119" w:rsidP="00506119">
      <w:pPr>
        <w:spacing w:line="360" w:lineRule="auto"/>
        <w:rPr>
          <w:rFonts w:ascii="Times New Roman" w:hAnsi="Times New Roman" w:cs="Times New Roman"/>
          <w:sz w:val="24"/>
          <w:szCs w:val="24"/>
        </w:rPr>
      </w:pPr>
    </w:p>
    <w:p w14:paraId="5261D59D" w14:textId="77777777" w:rsidR="00506119" w:rsidRDefault="00506119" w:rsidP="00506119">
      <w:pPr>
        <w:spacing w:line="360" w:lineRule="auto"/>
        <w:rPr>
          <w:rFonts w:ascii="Times New Roman" w:hAnsi="Times New Roman" w:cs="Times New Roman"/>
          <w:sz w:val="24"/>
          <w:szCs w:val="24"/>
        </w:rPr>
      </w:pPr>
      <w:r>
        <w:rPr>
          <w:rFonts w:ascii="Times New Roman" w:hAnsi="Times New Roman" w:cs="Times New Roman"/>
          <w:sz w:val="24"/>
          <w:szCs w:val="24"/>
        </w:rPr>
        <w:t>Highlights:</w:t>
      </w:r>
    </w:p>
    <w:p w14:paraId="0E4CD330" w14:textId="01717AF9" w:rsidR="00506119" w:rsidRDefault="00506119" w:rsidP="00506119">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successfully built the setup </w:t>
      </w:r>
      <w:r w:rsidR="00BA3F6B">
        <w:rPr>
          <w:rFonts w:ascii="Times New Roman" w:hAnsi="Times New Roman" w:cs="Times New Roman"/>
          <w:sz w:val="24"/>
          <w:szCs w:val="24"/>
        </w:rPr>
        <w:t xml:space="preserve">for </w:t>
      </w:r>
      <w:r>
        <w:rPr>
          <w:rFonts w:ascii="Times New Roman" w:hAnsi="Times New Roman" w:cs="Times New Roman"/>
          <w:sz w:val="24"/>
          <w:szCs w:val="24"/>
        </w:rPr>
        <w:t>simultaneous radiation and corrosion</w:t>
      </w:r>
      <w:r w:rsidR="00BA3F6B">
        <w:rPr>
          <w:rFonts w:ascii="Times New Roman" w:hAnsi="Times New Roman" w:cs="Times New Roman"/>
          <w:sz w:val="24"/>
          <w:szCs w:val="24"/>
        </w:rPr>
        <w:t xml:space="preserve"> testing</w:t>
      </w:r>
      <w:r>
        <w:rPr>
          <w:rFonts w:ascii="Times New Roman" w:hAnsi="Times New Roman" w:cs="Times New Roman"/>
          <w:sz w:val="24"/>
          <w:szCs w:val="24"/>
        </w:rPr>
        <w:t xml:space="preserve"> in</w:t>
      </w:r>
      <w:r w:rsidR="00176045">
        <w:rPr>
          <w:rFonts w:ascii="Times New Roman" w:hAnsi="Times New Roman" w:cs="Times New Roman" w:hint="eastAsia"/>
          <w:sz w:val="24"/>
          <w:szCs w:val="24"/>
        </w:rPr>
        <w:t xml:space="preserve"> lead-based</w:t>
      </w:r>
      <w:r>
        <w:rPr>
          <w:rFonts w:ascii="Times New Roman" w:hAnsi="Times New Roman" w:cs="Times New Roman"/>
          <w:sz w:val="24"/>
          <w:szCs w:val="24"/>
        </w:rPr>
        <w:t xml:space="preserve"> liquid</w:t>
      </w:r>
      <w:r w:rsidR="00176045">
        <w:rPr>
          <w:rFonts w:ascii="Times New Roman" w:hAnsi="Times New Roman" w:cs="Times New Roman" w:hint="eastAsia"/>
          <w:sz w:val="24"/>
          <w:szCs w:val="24"/>
        </w:rPr>
        <w:t xml:space="preserve"> alloys</w:t>
      </w:r>
      <w:r>
        <w:rPr>
          <w:rFonts w:ascii="Times New Roman" w:hAnsi="Times New Roman" w:cs="Times New Roman"/>
          <w:sz w:val="24"/>
          <w:szCs w:val="24"/>
        </w:rPr>
        <w:t>.</w:t>
      </w:r>
    </w:p>
    <w:p w14:paraId="344E908F" w14:textId="1EA8B1AC" w:rsidR="00506119" w:rsidRDefault="00506119" w:rsidP="00506119">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We statistically quantify both initiation and growth of Pb</w:t>
      </w:r>
      <w:r w:rsidR="00176045">
        <w:rPr>
          <w:rFonts w:ascii="Times New Roman" w:hAnsi="Times New Roman" w:cs="Times New Roman" w:hint="eastAsia"/>
          <w:sz w:val="24"/>
          <w:szCs w:val="24"/>
        </w:rPr>
        <w:t>-4Bi</w:t>
      </w:r>
      <w:r>
        <w:rPr>
          <w:rFonts w:ascii="Times New Roman" w:hAnsi="Times New Roman" w:cs="Times New Roman"/>
          <w:sz w:val="24"/>
          <w:szCs w:val="24"/>
        </w:rPr>
        <w:t xml:space="preserve"> penetration </w:t>
      </w:r>
      <w:r w:rsidR="00BA3F6B">
        <w:rPr>
          <w:rFonts w:ascii="Times New Roman" w:hAnsi="Times New Roman" w:cs="Times New Roman"/>
          <w:sz w:val="24"/>
          <w:szCs w:val="24"/>
        </w:rPr>
        <w:t>with and without irradiation</w:t>
      </w:r>
      <w:r>
        <w:rPr>
          <w:rFonts w:ascii="Times New Roman" w:hAnsi="Times New Roman" w:cs="Times New Roman"/>
          <w:sz w:val="24"/>
          <w:szCs w:val="24"/>
        </w:rPr>
        <w:t>.</w:t>
      </w:r>
    </w:p>
    <w:p w14:paraId="450C99A9" w14:textId="2694D03F" w:rsidR="00506119" w:rsidRDefault="00506119" w:rsidP="00506119">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Radiation could enhance initiation and </w:t>
      </w:r>
      <w:r w:rsidR="000D518E">
        <w:rPr>
          <w:rFonts w:ascii="Times New Roman" w:hAnsi="Times New Roman" w:cs="Times New Roman"/>
          <w:sz w:val="24"/>
          <w:szCs w:val="24"/>
        </w:rPr>
        <w:t>development</w:t>
      </w:r>
      <w:r>
        <w:rPr>
          <w:rFonts w:ascii="Times New Roman" w:hAnsi="Times New Roman" w:cs="Times New Roman"/>
          <w:sz w:val="24"/>
          <w:szCs w:val="24"/>
        </w:rPr>
        <w:t xml:space="preserve"> of </w:t>
      </w:r>
      <w:r w:rsidR="00176045">
        <w:rPr>
          <w:rFonts w:ascii="Times New Roman" w:hAnsi="Times New Roman" w:cs="Times New Roman"/>
          <w:sz w:val="24"/>
          <w:szCs w:val="24"/>
        </w:rPr>
        <w:t>Pb</w:t>
      </w:r>
      <w:r w:rsidR="00176045">
        <w:rPr>
          <w:rFonts w:ascii="Times New Roman" w:hAnsi="Times New Roman" w:cs="Times New Roman" w:hint="eastAsia"/>
          <w:sz w:val="24"/>
          <w:szCs w:val="24"/>
        </w:rPr>
        <w:t>-4Bi</w:t>
      </w:r>
      <w:r>
        <w:rPr>
          <w:rFonts w:ascii="Times New Roman" w:hAnsi="Times New Roman" w:cs="Times New Roman"/>
          <w:sz w:val="24"/>
          <w:szCs w:val="24"/>
        </w:rPr>
        <w:t xml:space="preserve"> penetration. </w:t>
      </w:r>
    </w:p>
    <w:p w14:paraId="4F5E33BE" w14:textId="1C0F6199" w:rsidR="00506119" w:rsidRDefault="00506119" w:rsidP="00506119">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We </w:t>
      </w:r>
      <w:r w:rsidRPr="00AD62C2">
        <w:rPr>
          <w:rFonts w:ascii="Times New Roman" w:hAnsi="Times New Roman" w:cs="Times New Roman"/>
          <w:sz w:val="24"/>
          <w:szCs w:val="24"/>
        </w:rPr>
        <w:t xml:space="preserve">proposed a growth model of </w:t>
      </w:r>
      <w:r w:rsidR="00176045">
        <w:rPr>
          <w:rFonts w:ascii="Times New Roman" w:hAnsi="Times New Roman" w:cs="Times New Roman"/>
          <w:sz w:val="24"/>
          <w:szCs w:val="24"/>
        </w:rPr>
        <w:t>Pb</w:t>
      </w:r>
      <w:r w:rsidR="00176045">
        <w:rPr>
          <w:rFonts w:ascii="Times New Roman" w:hAnsi="Times New Roman" w:cs="Times New Roman" w:hint="eastAsia"/>
          <w:sz w:val="24"/>
          <w:szCs w:val="24"/>
        </w:rPr>
        <w:t>-4Bi</w:t>
      </w:r>
      <w:r w:rsidR="00176045" w:rsidRPr="00AD62C2">
        <w:rPr>
          <w:rFonts w:ascii="Times New Roman" w:hAnsi="Times New Roman" w:cs="Times New Roman"/>
          <w:sz w:val="24"/>
          <w:szCs w:val="24"/>
        </w:rPr>
        <w:t xml:space="preserve"> </w:t>
      </w:r>
      <w:r w:rsidRPr="00AD62C2">
        <w:rPr>
          <w:rFonts w:ascii="Times New Roman" w:hAnsi="Times New Roman" w:cs="Times New Roman"/>
          <w:sz w:val="24"/>
          <w:szCs w:val="24"/>
        </w:rPr>
        <w:t>corrosion in grain</w:t>
      </w:r>
      <w:r>
        <w:rPr>
          <w:rFonts w:ascii="Times New Roman" w:hAnsi="Times New Roman" w:cs="Times New Roman"/>
          <w:sz w:val="24"/>
          <w:szCs w:val="24"/>
        </w:rPr>
        <w:t xml:space="preserve"> of SS316L, and how radiation affects it.</w:t>
      </w:r>
    </w:p>
    <w:p w14:paraId="77F28612" w14:textId="0C312532" w:rsidR="00B57729" w:rsidRDefault="00506119" w:rsidP="003C5203">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initiation and growth enhancement by radiation is likely attributed to radiation enhanced lead </w:t>
      </w:r>
      <w:r w:rsidR="000D518E">
        <w:rPr>
          <w:rFonts w:ascii="Times New Roman" w:hAnsi="Times New Roman" w:cs="Times New Roman"/>
          <w:sz w:val="24"/>
          <w:szCs w:val="24"/>
        </w:rPr>
        <w:t>wetting</w:t>
      </w:r>
      <w:r>
        <w:rPr>
          <w:rFonts w:ascii="Times New Roman" w:hAnsi="Times New Roman" w:cs="Times New Roman"/>
          <w:sz w:val="24"/>
          <w:szCs w:val="24"/>
        </w:rPr>
        <w:t xml:space="preserve"> and diffusion of point defects and dislocation loops, respectively.</w:t>
      </w:r>
    </w:p>
    <w:p w14:paraId="7F2ABAC1" w14:textId="77777777" w:rsidR="007C6D5D" w:rsidRDefault="007C6D5D" w:rsidP="007C6D5D">
      <w:pPr>
        <w:spacing w:line="360" w:lineRule="auto"/>
        <w:ind w:left="360"/>
        <w:rPr>
          <w:rFonts w:ascii="Times New Roman" w:hAnsi="Times New Roman" w:cs="Times New Roman"/>
          <w:sz w:val="24"/>
          <w:szCs w:val="24"/>
        </w:rPr>
      </w:pPr>
    </w:p>
    <w:p w14:paraId="367CB1FD" w14:textId="19A67C61" w:rsidR="007C6D5D" w:rsidRPr="007C6D5D" w:rsidRDefault="007C6D5D" w:rsidP="007C6D5D">
      <w:pPr>
        <w:spacing w:line="360" w:lineRule="auto"/>
        <w:rPr>
          <w:rFonts w:ascii="Times New Roman" w:hAnsi="Times New Roman" w:cs="Times New Roman"/>
          <w:b/>
          <w:bCs/>
          <w:sz w:val="24"/>
          <w:szCs w:val="24"/>
        </w:rPr>
      </w:pPr>
      <w:r>
        <w:rPr>
          <w:rFonts w:ascii="Times New Roman" w:hAnsi="Times New Roman" w:cs="Times New Roman"/>
          <w:b/>
          <w:bCs/>
          <w:sz w:val="24"/>
          <w:szCs w:val="24"/>
        </w:rPr>
        <w:t>References</w:t>
      </w:r>
    </w:p>
    <w:p w14:paraId="22BDD661" w14:textId="77777777" w:rsidR="008721A8" w:rsidRPr="008721A8" w:rsidRDefault="007C6D5D" w:rsidP="008721A8">
      <w:pPr>
        <w:pStyle w:val="EndNoteBibliography"/>
        <w:spacing w:after="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8721A8" w:rsidRPr="008721A8">
        <w:t>[1] J.S. Zhang, N. Li, Review of the studies on fundamental issues in LBE corrosion, J Nucl Mater 373(1-3) (2008) 351-377.</w:t>
      </w:r>
    </w:p>
    <w:p w14:paraId="7E0E10A4" w14:textId="77777777" w:rsidR="008721A8" w:rsidRPr="008721A8" w:rsidRDefault="008721A8" w:rsidP="008721A8">
      <w:pPr>
        <w:pStyle w:val="EndNoteBibliography"/>
        <w:spacing w:after="0"/>
      </w:pPr>
      <w:r w:rsidRPr="008721A8">
        <w:t>[2] X. Gong, M.P. Short, T. Auger, E. Charalampopoulou, K. Lambrinou, Environmental degradation of structural materials in liquid lead-and lead-bismuth eutectic-cooled reactors, Prog Mater Sci 126 (2022).</w:t>
      </w:r>
    </w:p>
    <w:p w14:paraId="52F72A03" w14:textId="77777777" w:rsidR="008721A8" w:rsidRPr="008721A8" w:rsidRDefault="008721A8" w:rsidP="008721A8">
      <w:pPr>
        <w:pStyle w:val="EndNoteBibliography"/>
        <w:spacing w:after="0"/>
      </w:pPr>
      <w:r w:rsidRPr="008721A8">
        <w:t>[3] J.S. Zhang, A review of steel corrosion by liquid lead and lead-bismuth, Corros Sci 51(6) (2009) 1207-1227.</w:t>
      </w:r>
    </w:p>
    <w:p w14:paraId="3C86CD35" w14:textId="77777777" w:rsidR="008721A8" w:rsidRPr="008721A8" w:rsidRDefault="008721A8" w:rsidP="008721A8">
      <w:pPr>
        <w:pStyle w:val="EndNoteBibliography"/>
        <w:spacing w:after="0"/>
      </w:pPr>
      <w:r w:rsidRPr="008721A8">
        <w:t>[4] W. Cairang, S.Q. Ma, X. Gong, Y. Zeng, H.J. Yang, D.Z. Xue, Y.B. Qin, X.D. Ding, J. Sun, Oxidation mechanism of refractory Molybdenum exposed to oxygen-saturated lead-bismuth eutectic at 600 °C, Corros Sci 179 (2021).</w:t>
      </w:r>
    </w:p>
    <w:p w14:paraId="7F38FE04" w14:textId="77777777" w:rsidR="008721A8" w:rsidRPr="008721A8" w:rsidRDefault="008721A8" w:rsidP="008721A8">
      <w:pPr>
        <w:pStyle w:val="EndNoteBibliography"/>
        <w:spacing w:after="0"/>
      </w:pPr>
      <w:r w:rsidRPr="008721A8">
        <w:t>[5] O. Chopra, D. Smith, Corrosion of Ferrous-Alloys in Eutectic Lead-Lithium Environment, J Nucl Mater 123(1-3) (1984) 1219-1224.</w:t>
      </w:r>
    </w:p>
    <w:p w14:paraId="6B9692D9" w14:textId="77777777" w:rsidR="008721A8" w:rsidRPr="008721A8" w:rsidRDefault="008721A8" w:rsidP="008721A8">
      <w:pPr>
        <w:pStyle w:val="EndNoteBibliography"/>
        <w:spacing w:after="0"/>
      </w:pPr>
      <w:r w:rsidRPr="008721A8">
        <w:t>[6] E.M. Valls, L.A. Sedano, L. Batet, I. Ricapito, A. Aiello, O. Gastaldi, F. Gabriel, Lead-lithium eutectic material database for nuclear fusion technology, J Nucl Mater 376(3) (2008) 353-357.</w:t>
      </w:r>
    </w:p>
    <w:p w14:paraId="56EF8217" w14:textId="77777777" w:rsidR="008721A8" w:rsidRPr="008721A8" w:rsidRDefault="008721A8" w:rsidP="008721A8">
      <w:pPr>
        <w:pStyle w:val="EndNoteBibliography"/>
        <w:spacing w:after="0"/>
      </w:pPr>
      <w:r w:rsidRPr="008721A8">
        <w:t>[7] X. Gong, P. Marmy, L. Qin, B. Verlinden, M. Wevers, M. Seefeldt, Temperature dependence of liquid metal embrittlement susceptibility of a modified 9Cr-1Mo steel under low cycle fatigue in lead-bismuth eutectic at 160-450 °C, J Nucl Mater 468 (2016) 289-298.</w:t>
      </w:r>
    </w:p>
    <w:p w14:paraId="3BE1A33B" w14:textId="77777777" w:rsidR="008721A8" w:rsidRPr="008721A8" w:rsidRDefault="008721A8" w:rsidP="008721A8">
      <w:pPr>
        <w:pStyle w:val="EndNoteBibliography"/>
        <w:spacing w:after="0"/>
      </w:pPr>
      <w:r w:rsidRPr="008721A8">
        <w:t>[8] X. Gong, R. Li, M.Z. Sun, Q.S. Ren, T. Liu, M.P. Short, Opportunities for the LWR ATF materials development program to contribute to the LBE-cooled ADS materials qualification program, J Nucl Mater 482 (2016) 218-228.</w:t>
      </w:r>
    </w:p>
    <w:p w14:paraId="4DD02A25" w14:textId="77777777" w:rsidR="008721A8" w:rsidRPr="008721A8" w:rsidRDefault="008721A8" w:rsidP="008721A8">
      <w:pPr>
        <w:pStyle w:val="EndNoteBibliography"/>
        <w:spacing w:after="0"/>
      </w:pPr>
      <w:r w:rsidRPr="008721A8">
        <w:t>[9] G.S. Was, D. Petti, S. Ukai, S. Zinkle, Materials for future nuclear energy systems, J Nucl Mater 527 (2019).</w:t>
      </w:r>
    </w:p>
    <w:p w14:paraId="48F529CD" w14:textId="77777777" w:rsidR="008721A8" w:rsidRPr="008721A8" w:rsidRDefault="008721A8" w:rsidP="008721A8">
      <w:pPr>
        <w:pStyle w:val="EndNoteBibliography"/>
        <w:spacing w:after="0"/>
      </w:pPr>
      <w:r w:rsidRPr="008721A8">
        <w:t>[10] N. Okubo, Y. Fujimura, M. Tomobe, Effect of Irradiation on Corrosion Behavior of 316L Steel in Lead-Bismuth Eutectic with Different Oxygen Concentrations, Quantum Beam Sci 5(3) (2021).</w:t>
      </w:r>
    </w:p>
    <w:p w14:paraId="0A347EFF" w14:textId="77777777" w:rsidR="008721A8" w:rsidRPr="008721A8" w:rsidRDefault="008721A8" w:rsidP="008721A8">
      <w:pPr>
        <w:pStyle w:val="EndNoteBibliography"/>
        <w:spacing w:after="0"/>
      </w:pPr>
      <w:r w:rsidRPr="008721A8">
        <w:t>[11] S. Qvist, A.M. Bolind, P. Hosemann, Y.Q. Wang, J. Tesmer, M.S. De Caro, M. Bourke, Capability demonstration of simultaneous proton beam irradiation during exposure to molten lead-bismuth eutectic for HT9 steel, Nucl Instrum Meth A 698 (2013) 98-105.</w:t>
      </w:r>
    </w:p>
    <w:p w14:paraId="0F750017" w14:textId="77777777" w:rsidR="008721A8" w:rsidRPr="008721A8" w:rsidRDefault="008721A8" w:rsidP="008721A8">
      <w:pPr>
        <w:pStyle w:val="EndNoteBibliography"/>
        <w:spacing w:after="0"/>
      </w:pPr>
      <w:r w:rsidRPr="008721A8">
        <w:t>[12] P. Hosemann, R.R. Greco, I. Usov, Y. Wang, S.A. Maloy, N. Li, The design, setup and operational testing of the irradiation and corrosion experiment (ICE), J Nucl Mater 376(3) (2008) 392-395.</w:t>
      </w:r>
    </w:p>
    <w:p w14:paraId="32BB6E44" w14:textId="77777777" w:rsidR="008721A8" w:rsidRPr="008721A8" w:rsidRDefault="008721A8" w:rsidP="008721A8">
      <w:pPr>
        <w:pStyle w:val="EndNoteBibliography"/>
        <w:spacing w:after="0"/>
      </w:pPr>
      <w:r w:rsidRPr="008721A8">
        <w:t>[13] Q.S. Chen, H. Liu, J. Yang, C.D. Zhu, W. Zhang, Y.L. Zhong, Q.Y. Li, J.G. Deng, N. Liu, J.J. Yang, Microstructure evolution and lead-bismuth eutectic corrosion behavior of 11Cr1Si ferritic/martensitic steel after proton irradiation, J Nucl Mater 566 (2022).</w:t>
      </w:r>
    </w:p>
    <w:p w14:paraId="5A57C0A7" w14:textId="77777777" w:rsidR="008721A8" w:rsidRPr="008721A8" w:rsidRDefault="008721A8" w:rsidP="008721A8">
      <w:pPr>
        <w:pStyle w:val="EndNoteBibliography"/>
        <w:spacing w:after="0"/>
      </w:pPr>
      <w:r w:rsidRPr="008721A8">
        <w:lastRenderedPageBreak/>
        <w:t>[14] S.K. Wang, S.H. Zhang, J.Y. Xie, X.Y. Feng, M. Song, G.S. Was, W.J. Kuang, Clarifying the mitigation effect of proton irradiation on the intergranular oxidation of 316L stainless steel in high temperature water, Acta Mater 241 (2022).</w:t>
      </w:r>
    </w:p>
    <w:p w14:paraId="045D5644" w14:textId="77777777" w:rsidR="008721A8" w:rsidRPr="008721A8" w:rsidRDefault="008721A8" w:rsidP="008721A8">
      <w:pPr>
        <w:pStyle w:val="EndNoteBibliography"/>
        <w:spacing w:after="0"/>
      </w:pPr>
      <w:r w:rsidRPr="008721A8">
        <w:t>[15] P. Wang, G.S. Was, Oxidation of Zircaloy-4 during in situ proton irradiation and corrosion in PWR primary water, J Mater Res 30(9) (2015) 1335-1348.</w:t>
      </w:r>
    </w:p>
    <w:p w14:paraId="2D9511F4" w14:textId="77777777" w:rsidR="008721A8" w:rsidRPr="008721A8" w:rsidRDefault="008721A8" w:rsidP="008721A8">
      <w:pPr>
        <w:pStyle w:val="EndNoteBibliography"/>
        <w:spacing w:after="0"/>
      </w:pPr>
      <w:r w:rsidRPr="008721A8">
        <w:t>[16] M. Wang, M. Song, C.R. Lear, G.S. Was, Irradiation assisted stress corrosion cracking of commercial and advanced alloys for light water reactor core internals, J Nucl Mater 515 (2019) 52-70.</w:t>
      </w:r>
    </w:p>
    <w:p w14:paraId="3ADA3B2B" w14:textId="77777777" w:rsidR="008721A8" w:rsidRPr="008721A8" w:rsidRDefault="008721A8" w:rsidP="008721A8">
      <w:pPr>
        <w:pStyle w:val="EndNoteBibliography"/>
        <w:spacing w:after="0"/>
      </w:pPr>
      <w:r w:rsidRPr="008721A8">
        <w:t>[17] Z.J. Jiao, G. Was, Oxidation of a Proton-Irradiated 316 Stainless Steel in Simulated Bwr Nwc Environment, 15th International Conference on Environmental Degradation of Materials in Nuclear Power Systems-Water Reactors  (2011) 1329-1338.</w:t>
      </w:r>
    </w:p>
    <w:p w14:paraId="2283DC92" w14:textId="77777777" w:rsidR="008721A8" w:rsidRPr="008721A8" w:rsidRDefault="008721A8" w:rsidP="008721A8">
      <w:pPr>
        <w:pStyle w:val="EndNoteBibliography"/>
        <w:spacing w:after="0"/>
      </w:pPr>
      <w:r w:rsidRPr="008721A8">
        <w:t>[18] Z.B. Zhu, H.F. Huang, G.H. Lei, Y.P. Wu, C.L. Ren, A.W. Liu, Z.Y. Zhu, Synergistic effect of irradiation and molten salt corrosion: Acceleration or deceleration?, Corros Sci 185 (2021).</w:t>
      </w:r>
    </w:p>
    <w:p w14:paraId="275C981D" w14:textId="77777777" w:rsidR="008721A8" w:rsidRPr="008721A8" w:rsidRDefault="008721A8" w:rsidP="008721A8">
      <w:pPr>
        <w:pStyle w:val="EndNoteBibliography"/>
        <w:spacing w:after="0"/>
      </w:pPr>
      <w:r w:rsidRPr="008721A8">
        <w:t>[19] W.Y. Zhou, Y. Yang, G.Q. Zheng, K.B. Woller, P.W. Stahle, A.M. Minor, M.P. Short, Proton irradiation-decelerated intergranular corrosion of Ni-Cr alloys in molten salt, Nat Commun 11(1) (2020).</w:t>
      </w:r>
    </w:p>
    <w:p w14:paraId="04EF5B15" w14:textId="77777777" w:rsidR="008721A8" w:rsidRPr="008721A8" w:rsidRDefault="008721A8" w:rsidP="008721A8">
      <w:pPr>
        <w:pStyle w:val="EndNoteBibliography"/>
        <w:spacing w:after="0"/>
      </w:pPr>
      <w:r w:rsidRPr="008721A8">
        <w:t>[20] N. AlMousa, W.Y. Zhou, K.B. Woller, M.P. Short, Effects of simultaneous proton irradiation on the corrosion of commercial alloys in molten fluoride salt, Corros Sci 217 (2023).</w:t>
      </w:r>
    </w:p>
    <w:p w14:paraId="4249C850" w14:textId="77777777" w:rsidR="008721A8" w:rsidRPr="008721A8" w:rsidRDefault="008721A8" w:rsidP="008721A8">
      <w:pPr>
        <w:pStyle w:val="EndNoteBibliography"/>
        <w:spacing w:after="0"/>
      </w:pPr>
      <w:r w:rsidRPr="008721A8">
        <w:t>[21] C.F. Yao, H.P. Zhang, H.L. Chang, Y.B. Sheng, T.L. Shen, Y.B. Zhu, L.L. Pang, M.H. Cui, K.F. Wei, Y.C. Xu, D. Wang, C. Liu, Z.W. Ma, L. Zhao, W. Yan, T.J. Peng, J.Y. Li, C.P. Qin, Z.G. Wang, Structure of surface oxides on martensitic steel under simultaneous ion irradiation and molten LBE corrosion, Corros Sci 195 (2022).</w:t>
      </w:r>
    </w:p>
    <w:p w14:paraId="52B6F1E4" w14:textId="77777777" w:rsidR="008721A8" w:rsidRPr="008721A8" w:rsidRDefault="008721A8" w:rsidP="008721A8">
      <w:pPr>
        <w:pStyle w:val="EndNoteBibliography"/>
        <w:spacing w:after="0"/>
      </w:pPr>
      <w:r w:rsidRPr="008721A8">
        <w:t>[22] J. Yang, F.F. Zhang, Q.S. Chen, W. Zhang, C.D. Zhu, J.G. Deng, Y.L. Zhong, J.L. Liao, Y.Y. Yang, N. Liu, J.J. Yang, Effect of Au-ions irradiation on mechanical and LBE corrosion properties of amorphous AlCrFeMoTi HEA coating: Enhanced or deteriorated?, Corros Sci 192 (2021).</w:t>
      </w:r>
    </w:p>
    <w:p w14:paraId="4B97574D" w14:textId="77777777" w:rsidR="008721A8" w:rsidRPr="008721A8" w:rsidRDefault="008721A8" w:rsidP="008721A8">
      <w:pPr>
        <w:pStyle w:val="EndNoteBibliography"/>
        <w:spacing w:after="0"/>
      </w:pPr>
      <w:r w:rsidRPr="008721A8">
        <w:t>[23] D. Frazer, S. Qvist, S. Parker, D.L. Krumwiede, M. Caro, J. Tesmer, S.A. Maloy, Y.Q. Wang, P. Hosemann, Degradation of HT9 under simultaneous ion beam irradiation and liquid metal corrosion, J Nucl Mater 479 (2016) 382-389.</w:t>
      </w:r>
    </w:p>
    <w:p w14:paraId="3A4D5DEB" w14:textId="77777777" w:rsidR="008721A8" w:rsidRPr="008721A8" w:rsidRDefault="008721A8" w:rsidP="008721A8">
      <w:pPr>
        <w:pStyle w:val="EndNoteBibliography"/>
        <w:spacing w:after="0"/>
      </w:pPr>
      <w:r w:rsidRPr="008721A8">
        <w:t>[24] Q.S. Chen, Y.X. Chen, F.F. Zhang, J. Yang, C.D. Zhu, W. Zhang, H. Liu, Y.L. Zhong, J.G. Deng, Q.Y. Li, N. Liu, J.J. Yang, proton irradiation/lead-bismuth eutectic corrosion synergistic effect on corrosion behaviour of 11Cr1W1Si ferritic/martensitic steel, J Nucl Mater 573 (2023).</w:t>
      </w:r>
    </w:p>
    <w:p w14:paraId="638758E4" w14:textId="77777777" w:rsidR="008721A8" w:rsidRPr="008721A8" w:rsidRDefault="008721A8" w:rsidP="008721A8">
      <w:pPr>
        <w:pStyle w:val="EndNoteBibliography"/>
        <w:spacing w:after="0"/>
      </w:pPr>
      <w:r w:rsidRPr="008721A8">
        <w:t>[25] Y.E. Zhang, J.D. Zhang, X.Y. Li, Y.C. Xu, X.B. Wu, J.F. Yang, X.P. Wang, Effect of radiation damage on liquid Pb corrosion at the Fe/Pb solid-liquid interface, J Nucl Mater 583 (2023).</w:t>
      </w:r>
    </w:p>
    <w:p w14:paraId="392AA13B" w14:textId="77777777" w:rsidR="008721A8" w:rsidRPr="008721A8" w:rsidRDefault="008721A8" w:rsidP="008721A8">
      <w:pPr>
        <w:pStyle w:val="EndNoteBibliography"/>
        <w:spacing w:after="0"/>
      </w:pPr>
      <w:r w:rsidRPr="008721A8">
        <w:t>[26] M.P. Short, R.G. Ballinger, H.E. Hänninen, Corrosion resistance of alloys F91 and Fe-12Cr-2Si in lead-bismuth eutectic up to 715 °C, J Nucl Mater 434(1-3) (2013) 259-281.</w:t>
      </w:r>
    </w:p>
    <w:p w14:paraId="23ED4C9B" w14:textId="77777777" w:rsidR="008721A8" w:rsidRPr="008721A8" w:rsidRDefault="008721A8" w:rsidP="008721A8">
      <w:pPr>
        <w:pStyle w:val="EndNoteBibliography"/>
        <w:spacing w:after="0"/>
      </w:pPr>
      <w:r w:rsidRPr="008721A8">
        <w:t>[27] J. Lim, K. Gladinez, A. Marino, K. Rosseel, A. Aerts, Solubility of Oxygen and Metastable Limit for PbO Nucleation in Liquid Pb, Jom-Us 73(12) (2021) 4023-4029.</w:t>
      </w:r>
    </w:p>
    <w:p w14:paraId="7B5F7471" w14:textId="77777777" w:rsidR="008721A8" w:rsidRPr="008721A8" w:rsidRDefault="008721A8" w:rsidP="008721A8">
      <w:pPr>
        <w:pStyle w:val="EndNoteBibliography"/>
        <w:spacing w:after="0"/>
      </w:pPr>
      <w:r w:rsidRPr="008721A8">
        <w:t>[28] W.Y. Zhou, K.B. Woller, G.Q. Zheng, P.W. Stahle, M.P. Short, A simultaneous corrosion/irradiation facility for testing molten salt-facing materials(vol 440, pg 54, 2019), Nucl Instrum Meth B 544 (2023).</w:t>
      </w:r>
    </w:p>
    <w:p w14:paraId="0086659D" w14:textId="77777777" w:rsidR="008721A8" w:rsidRPr="008721A8" w:rsidRDefault="008721A8" w:rsidP="008721A8">
      <w:pPr>
        <w:pStyle w:val="EndNoteBibliography"/>
        <w:spacing w:after="0"/>
      </w:pPr>
      <w:r w:rsidRPr="008721A8">
        <w:t>[29] J. Schindelin, I. Arganda-Carreras, E. Frise, V. Kaynig, M. Longair, T. Pietzsch, S. Preibisch, C. Rueden, S. Saalfeld, B. Schmid, J.Y. Tinevez, D.J. White, V. Hartenstein, K. Eliceiri, P. Tomancak, A. Cardona, Fiji: an open-source platform for biological-image analysis, Nat Methods 9(7) (2012) 676-682.</w:t>
      </w:r>
    </w:p>
    <w:p w14:paraId="2EC898A8" w14:textId="77777777" w:rsidR="008721A8" w:rsidRPr="008721A8" w:rsidRDefault="008721A8" w:rsidP="008721A8">
      <w:pPr>
        <w:pStyle w:val="EndNoteBibliography"/>
        <w:spacing w:after="0"/>
      </w:pPr>
      <w:r w:rsidRPr="008721A8">
        <w:t>[30] R.W. Balluffi, S.M. Allen, W.C. Carter, Kinetics of materials, John Wiley &amp; Sons2005.</w:t>
      </w:r>
    </w:p>
    <w:p w14:paraId="7A999AF5" w14:textId="77777777" w:rsidR="008721A8" w:rsidRPr="008721A8" w:rsidRDefault="008721A8" w:rsidP="008721A8">
      <w:pPr>
        <w:pStyle w:val="EndNoteBibliography"/>
        <w:spacing w:after="0"/>
      </w:pPr>
      <w:r w:rsidRPr="008721A8">
        <w:t>[31] Y. Yang, W.Y. Zhou, S. Yin, S.Y. Wang, Q. Yu, M.J. Olszta, Y.Q. Zhang, S.E. Zeltmann, M.D. Li, M.M. Jin, D.K. Schreiber, J. Ciston, M.C. Scott, J.R. Scully, R.O. Ritchie, M. Asta, J. Li, M.P. Short, A.M. Minor, One dimensional wormhole corrosion in metals, Nat Commun 14(1) (2023).</w:t>
      </w:r>
    </w:p>
    <w:p w14:paraId="696CAC86" w14:textId="77777777" w:rsidR="008721A8" w:rsidRPr="008721A8" w:rsidRDefault="008721A8" w:rsidP="008721A8">
      <w:pPr>
        <w:pStyle w:val="EndNoteBibliography"/>
        <w:spacing w:after="0"/>
      </w:pPr>
      <w:r w:rsidRPr="008721A8">
        <w:t>[32] J. Luo, H.K. Cheng, K.M. Asl, C.J. Kiely, M.P. Harmer, The Role of a Bilayer Interfacial Phase on Liquid Metal Embrittlement, Science 333(6050) (2011) 1730-1733.</w:t>
      </w:r>
    </w:p>
    <w:p w14:paraId="61851A6E" w14:textId="77777777" w:rsidR="008721A8" w:rsidRPr="008721A8" w:rsidRDefault="008721A8" w:rsidP="008721A8">
      <w:pPr>
        <w:pStyle w:val="EndNoteBibliography"/>
        <w:spacing w:after="0"/>
      </w:pPr>
      <w:r w:rsidRPr="008721A8">
        <w:t>[33] L.E. Rehn, R.S. Averback, P.R. Okamoto, Fundamental-Aspects of Ion-Beam Surface Modification - Defect Production and Migration Processes, Mater Sci Eng 69(1) (1985) 1-11.</w:t>
      </w:r>
    </w:p>
    <w:p w14:paraId="10A9836D" w14:textId="77777777" w:rsidR="008721A8" w:rsidRPr="008721A8" w:rsidRDefault="008721A8" w:rsidP="008721A8">
      <w:pPr>
        <w:pStyle w:val="EndNoteBibliography"/>
        <w:spacing w:after="0"/>
      </w:pPr>
      <w:r w:rsidRPr="008721A8">
        <w:lastRenderedPageBreak/>
        <w:t>[34] P. Protsenko, A. Terlain, N. Eustathopoulos, Wetting of W by liquid Pb and PbLi alloys and surface interactions, J Nucl Mater 360(3) (2007) 265-271.</w:t>
      </w:r>
    </w:p>
    <w:p w14:paraId="3B760DF0" w14:textId="77777777" w:rsidR="008721A8" w:rsidRPr="008721A8" w:rsidRDefault="008721A8" w:rsidP="008721A8">
      <w:pPr>
        <w:pStyle w:val="EndNoteBibliography"/>
        <w:spacing w:after="0"/>
      </w:pPr>
      <w:r w:rsidRPr="008721A8">
        <w:t>[35] A. Seshadri, E.C. Forrest, K. Shirvan, Why ionizing radiation enhances surface wettability, Appl Surf Sci 514 (2020).</w:t>
      </w:r>
    </w:p>
    <w:p w14:paraId="2C5BC39E" w14:textId="77777777" w:rsidR="008721A8" w:rsidRPr="008721A8" w:rsidRDefault="008721A8" w:rsidP="008721A8">
      <w:pPr>
        <w:pStyle w:val="EndNoteBibliography"/>
        <w:spacing w:after="0"/>
      </w:pPr>
      <w:r w:rsidRPr="008721A8">
        <w:t>[36] G.S. Was, Fundamentals of radiation materials science: metals and alloys, springer2016.</w:t>
      </w:r>
    </w:p>
    <w:p w14:paraId="71209615" w14:textId="77777777" w:rsidR="008721A8" w:rsidRPr="008721A8" w:rsidRDefault="008721A8" w:rsidP="008721A8">
      <w:pPr>
        <w:pStyle w:val="EndNoteBibliography"/>
        <w:spacing w:after="0"/>
      </w:pPr>
      <w:r w:rsidRPr="008721A8">
        <w:t>[37] G.S. Was, Fundamentals of radiation materials science: metals and alloys, Springer2007.</w:t>
      </w:r>
    </w:p>
    <w:p w14:paraId="7652C155" w14:textId="77777777" w:rsidR="008721A8" w:rsidRPr="008721A8" w:rsidRDefault="008721A8" w:rsidP="008721A8">
      <w:pPr>
        <w:pStyle w:val="EndNoteBibliography"/>
        <w:spacing w:after="0"/>
      </w:pPr>
      <w:r w:rsidRPr="008721A8">
        <w:t>[38] C.Y. Lu, L.L. Niu, N.J. Chen, K. Jin, T.N. Yang, P.Y. Xiu, Y.W. Zhang, F. Gao, H.B. Bei, S. Shi, M.R. He, I.M. Robertson, W.J. Weber, L.M. Wang, Enhancing radiation tolerance by controlling defect mobility and migration pathways in multicomponent single-phase alloys, Nat Commun 7 (2016).</w:t>
      </w:r>
    </w:p>
    <w:p w14:paraId="623F2AA0" w14:textId="77777777" w:rsidR="008721A8" w:rsidRPr="008721A8" w:rsidRDefault="008721A8" w:rsidP="008721A8">
      <w:pPr>
        <w:pStyle w:val="EndNoteBibliography"/>
        <w:spacing w:after="0"/>
      </w:pPr>
      <w:r w:rsidRPr="008721A8">
        <w:t>[39] Y. Matsukawa, S.J. Zinkle, One-dimensional fast migration of vacancy clusters in metals, Science 318(5852) (2007) 959-962.</w:t>
      </w:r>
    </w:p>
    <w:p w14:paraId="0F863C78" w14:textId="77777777" w:rsidR="008721A8" w:rsidRPr="008721A8" w:rsidRDefault="008721A8" w:rsidP="008721A8">
      <w:pPr>
        <w:pStyle w:val="EndNoteBibliography"/>
      </w:pPr>
      <w:r w:rsidRPr="008721A8">
        <w:t>[40] K. Arakawa, K. Ono, M. Isshiki, K. Mimura, M. Uchikoshi, H. Mori, Observation of the one-dimensional diffusion of nanometer-sized dislocation loops, Science 318(5852) (2007) 956-959.</w:t>
      </w:r>
    </w:p>
    <w:p w14:paraId="3FE44A1A" w14:textId="2C533789" w:rsidR="00624820" w:rsidRDefault="007C6D5D" w:rsidP="00862269">
      <w:pPr>
        <w:spacing w:line="360" w:lineRule="auto"/>
        <w:ind w:left="360"/>
        <w:jc w:val="both"/>
        <w:rPr>
          <w:rFonts w:ascii="Times New Roman" w:hAnsi="Times New Roman" w:cs="Times New Roman"/>
          <w:sz w:val="24"/>
          <w:szCs w:val="24"/>
        </w:rPr>
        <w:sectPr w:rsidR="00624820">
          <w:pgSz w:w="12240" w:h="15840"/>
          <w:pgMar w:top="1440" w:right="1440" w:bottom="1440" w:left="1440" w:header="720" w:footer="720" w:gutter="0"/>
          <w:cols w:space="720"/>
          <w:docGrid w:linePitch="360"/>
        </w:sectPr>
      </w:pPr>
      <w:r>
        <w:rPr>
          <w:rFonts w:ascii="Times New Roman" w:hAnsi="Times New Roman" w:cs="Times New Roman"/>
          <w:sz w:val="24"/>
          <w:szCs w:val="24"/>
        </w:rPr>
        <w:fldChar w:fldCharType="end"/>
      </w:r>
    </w:p>
    <w:p w14:paraId="64B1B6B7" w14:textId="441FDC54" w:rsidR="007C6D5D" w:rsidRDefault="00624820" w:rsidP="00624820">
      <w:pPr>
        <w:spacing w:line="360" w:lineRule="auto"/>
        <w:jc w:val="both"/>
        <w:rPr>
          <w:rFonts w:ascii="Times New Roman" w:hAnsi="Times New Roman" w:cs="Times New Roman"/>
          <w:b/>
          <w:bCs/>
          <w:i/>
          <w:iCs/>
          <w:sz w:val="24"/>
          <w:szCs w:val="24"/>
        </w:rPr>
      </w:pPr>
      <w:r w:rsidRPr="00624820">
        <w:rPr>
          <w:rFonts w:ascii="Times New Roman" w:hAnsi="Times New Roman" w:cs="Times New Roman"/>
          <w:b/>
          <w:bCs/>
          <w:i/>
          <w:iCs/>
          <w:sz w:val="24"/>
          <w:szCs w:val="24"/>
        </w:rPr>
        <w:lastRenderedPageBreak/>
        <w:t>Supplementary</w:t>
      </w:r>
    </w:p>
    <w:p w14:paraId="186948C0" w14:textId="77777777" w:rsidR="00624820" w:rsidRDefault="00624820" w:rsidP="00624820">
      <w:pPr>
        <w:spacing w:line="360" w:lineRule="auto"/>
        <w:jc w:val="both"/>
        <w:rPr>
          <w:rFonts w:ascii="Times New Roman" w:hAnsi="Times New Roman" w:cs="Times New Roman"/>
          <w:b/>
          <w:bCs/>
          <w:i/>
          <w:iCs/>
          <w:sz w:val="24"/>
          <w:szCs w:val="24"/>
        </w:rPr>
      </w:pPr>
    </w:p>
    <w:p w14:paraId="7C21EB30" w14:textId="77777777" w:rsidR="00624820" w:rsidRDefault="00624820" w:rsidP="00624820">
      <w:pPr>
        <w:spacing w:line="360" w:lineRule="auto"/>
        <w:jc w:val="both"/>
        <w:rPr>
          <w:rFonts w:ascii="Times New Roman" w:hAnsi="Times New Roman" w:cs="Times New Roman"/>
          <w:b/>
          <w:bCs/>
          <w:i/>
          <w:iCs/>
          <w:sz w:val="24"/>
          <w:szCs w:val="24"/>
        </w:rPr>
      </w:pPr>
    </w:p>
    <w:p w14:paraId="5D7C825B" w14:textId="0F0F3FCD" w:rsidR="00624820" w:rsidRDefault="00624820" w:rsidP="00624820">
      <w:pPr>
        <w:spacing w:line="360" w:lineRule="auto"/>
        <w:jc w:val="both"/>
        <w:rPr>
          <w:rFonts w:ascii="Times New Roman" w:hAnsi="Times New Roman" w:cs="Times New Roman"/>
          <w:b/>
          <w:bCs/>
          <w:i/>
          <w:iCs/>
          <w:sz w:val="24"/>
          <w:szCs w:val="24"/>
        </w:rPr>
      </w:pPr>
      <w:r w:rsidRPr="00624820">
        <w:rPr>
          <w:rFonts w:ascii="Times New Roman" w:hAnsi="Times New Roman" w:cs="Times New Roman"/>
          <w:b/>
          <w:bCs/>
          <w:i/>
          <w:iCs/>
          <w:noProof/>
          <w:sz w:val="24"/>
          <w:szCs w:val="24"/>
        </w:rPr>
        <w:drawing>
          <wp:inline distT="0" distB="0" distL="0" distR="0" wp14:anchorId="272CF1DB" wp14:editId="0EEE6855">
            <wp:extent cx="5943600" cy="3925570"/>
            <wp:effectExtent l="0" t="0" r="0" b="0"/>
            <wp:docPr id="1288405348" name="Picture 1" descr="A group of graphs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05348" name="Picture 1" descr="A group of graphs with red and blue lines&#10;&#10;Description automatically generated"/>
                    <pic:cNvPicPr/>
                  </pic:nvPicPr>
                  <pic:blipFill>
                    <a:blip r:embed="rId27"/>
                    <a:stretch>
                      <a:fillRect/>
                    </a:stretch>
                  </pic:blipFill>
                  <pic:spPr>
                    <a:xfrm>
                      <a:off x="0" y="0"/>
                      <a:ext cx="5943600" cy="3925570"/>
                    </a:xfrm>
                    <a:prstGeom prst="rect">
                      <a:avLst/>
                    </a:prstGeom>
                  </pic:spPr>
                </pic:pic>
              </a:graphicData>
            </a:graphic>
          </wp:inline>
        </w:drawing>
      </w:r>
    </w:p>
    <w:p w14:paraId="3DB1A275" w14:textId="1AEA6225" w:rsidR="00624820" w:rsidRDefault="00624820" w:rsidP="00624820">
      <w:pPr>
        <w:spacing w:line="360" w:lineRule="auto"/>
        <w:jc w:val="center"/>
        <w:rPr>
          <w:rFonts w:ascii="Times New Roman" w:hAnsi="Times New Roman" w:cs="Times New Roman"/>
          <w:sz w:val="20"/>
          <w:szCs w:val="20"/>
        </w:rPr>
      </w:pPr>
      <w:r w:rsidRPr="00C67852">
        <w:rPr>
          <w:rFonts w:ascii="Times New Roman" w:hAnsi="Times New Roman" w:cs="Times New Roman"/>
          <w:sz w:val="20"/>
          <w:szCs w:val="20"/>
        </w:rPr>
        <w:t xml:space="preserve">Supplementary Fig. </w:t>
      </w:r>
      <w:r w:rsidR="00C67852">
        <w:rPr>
          <w:rFonts w:ascii="Times New Roman" w:hAnsi="Times New Roman" w:cs="Times New Roman"/>
          <w:sz w:val="20"/>
          <w:szCs w:val="20"/>
        </w:rPr>
        <w:t>1</w:t>
      </w:r>
      <w:r w:rsidRPr="00C67852">
        <w:rPr>
          <w:rFonts w:ascii="Times New Roman" w:hAnsi="Times New Roman" w:cs="Times New Roman"/>
          <w:sz w:val="20"/>
          <w:szCs w:val="20"/>
        </w:rPr>
        <w:t>. Sensitivity study</w:t>
      </w:r>
    </w:p>
    <w:p w14:paraId="6D5B6CF0" w14:textId="77777777" w:rsidR="00C67852" w:rsidRDefault="00C67852" w:rsidP="00624820">
      <w:pPr>
        <w:spacing w:line="360" w:lineRule="auto"/>
        <w:jc w:val="center"/>
        <w:rPr>
          <w:rFonts w:ascii="Times New Roman" w:hAnsi="Times New Roman" w:cs="Times New Roman"/>
          <w:sz w:val="20"/>
          <w:szCs w:val="20"/>
        </w:rPr>
      </w:pPr>
    </w:p>
    <w:p w14:paraId="2DF9CD2F" w14:textId="77777777" w:rsidR="00C67852" w:rsidRDefault="00C67852" w:rsidP="00624820">
      <w:pPr>
        <w:spacing w:line="360" w:lineRule="auto"/>
        <w:jc w:val="center"/>
        <w:rPr>
          <w:rFonts w:ascii="Times New Roman" w:hAnsi="Times New Roman" w:cs="Times New Roman"/>
          <w:sz w:val="20"/>
          <w:szCs w:val="20"/>
        </w:rPr>
      </w:pPr>
    </w:p>
    <w:p w14:paraId="5E2CC6A2" w14:textId="3A861E13" w:rsidR="00C67852" w:rsidRDefault="00C67852" w:rsidP="00624820">
      <w:pPr>
        <w:spacing w:line="360" w:lineRule="auto"/>
        <w:jc w:val="center"/>
        <w:rPr>
          <w:rFonts w:ascii="Times New Roman" w:hAnsi="Times New Roman" w:cs="Times New Roman"/>
          <w:sz w:val="20"/>
          <w:szCs w:val="20"/>
        </w:rPr>
      </w:pPr>
      <w:r w:rsidRPr="00C67852">
        <w:rPr>
          <w:rFonts w:ascii="Times New Roman" w:hAnsi="Times New Roman" w:cs="Times New Roman"/>
          <w:noProof/>
          <w:sz w:val="20"/>
          <w:szCs w:val="20"/>
        </w:rPr>
        <w:lastRenderedPageBreak/>
        <w:drawing>
          <wp:inline distT="0" distB="0" distL="0" distR="0" wp14:anchorId="463C8962" wp14:editId="424A459D">
            <wp:extent cx="4294286" cy="3159865"/>
            <wp:effectExtent l="0" t="0" r="0" b="2540"/>
            <wp:docPr id="3" name="Picture 2" descr="A graph of different colored bars&#10;&#10;Description automatically generated">
              <a:extLst xmlns:a="http://schemas.openxmlformats.org/drawingml/2006/main">
                <a:ext uri="{FF2B5EF4-FFF2-40B4-BE49-F238E27FC236}">
                  <a16:creationId xmlns:a16="http://schemas.microsoft.com/office/drawing/2014/main" id="{665F73A6-046A-90CA-F61D-066617E53B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aph of different colored bars&#10;&#10;Description automatically generated">
                      <a:extLst>
                        <a:ext uri="{FF2B5EF4-FFF2-40B4-BE49-F238E27FC236}">
                          <a16:creationId xmlns:a16="http://schemas.microsoft.com/office/drawing/2014/main" id="{665F73A6-046A-90CA-F61D-066617E53B82}"/>
                        </a:ext>
                      </a:extLst>
                    </pic:cNvPr>
                    <pic:cNvPicPr>
                      <a:picLocks noChangeAspect="1"/>
                    </pic:cNvPicPr>
                  </pic:nvPicPr>
                  <pic:blipFill>
                    <a:blip r:embed="rId28"/>
                    <a:stretch>
                      <a:fillRect/>
                    </a:stretch>
                  </pic:blipFill>
                  <pic:spPr>
                    <a:xfrm>
                      <a:off x="0" y="0"/>
                      <a:ext cx="4294286" cy="3159865"/>
                    </a:xfrm>
                    <a:prstGeom prst="rect">
                      <a:avLst/>
                    </a:prstGeom>
                  </pic:spPr>
                </pic:pic>
              </a:graphicData>
            </a:graphic>
          </wp:inline>
        </w:drawing>
      </w:r>
    </w:p>
    <w:p w14:paraId="37B8C923" w14:textId="300CBDFB" w:rsidR="00C67852" w:rsidRPr="00C67852" w:rsidRDefault="00C67852" w:rsidP="00624820">
      <w:pPr>
        <w:spacing w:line="360" w:lineRule="auto"/>
        <w:jc w:val="center"/>
        <w:rPr>
          <w:rFonts w:ascii="Times New Roman" w:hAnsi="Times New Roman" w:cs="Times New Roman"/>
          <w:sz w:val="20"/>
          <w:szCs w:val="20"/>
        </w:rPr>
      </w:pPr>
      <w:proofErr w:type="spellStart"/>
      <w:r>
        <w:rPr>
          <w:rFonts w:ascii="Times New Roman" w:hAnsi="Times New Roman" w:cs="Times New Roman"/>
          <w:sz w:val="20"/>
          <w:szCs w:val="20"/>
        </w:rPr>
        <w:t>Summentary</w:t>
      </w:r>
      <w:proofErr w:type="spellEnd"/>
      <w:r>
        <w:rPr>
          <w:rFonts w:ascii="Times New Roman" w:hAnsi="Times New Roman" w:cs="Times New Roman"/>
          <w:sz w:val="20"/>
          <w:szCs w:val="20"/>
        </w:rPr>
        <w:t xml:space="preserve"> Fig. 2. Solubility data</w:t>
      </w:r>
    </w:p>
    <w:p w14:paraId="02C48166" w14:textId="4065F993" w:rsidR="00624820" w:rsidRPr="00624820" w:rsidRDefault="00624820" w:rsidP="00624820">
      <w:pPr>
        <w:spacing w:line="360" w:lineRule="auto"/>
        <w:jc w:val="both"/>
        <w:rPr>
          <w:rFonts w:ascii="Times New Roman" w:hAnsi="Times New Roman" w:cs="Times New Roman"/>
          <w:b/>
          <w:bCs/>
          <w:i/>
          <w:iCs/>
          <w:sz w:val="24"/>
          <w:szCs w:val="24"/>
        </w:rPr>
      </w:pPr>
    </w:p>
    <w:sectPr w:rsidR="00624820" w:rsidRPr="0062482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Weiyue Zhou" w:date="2024-08-13T19:16:00Z" w:initials="WZ">
    <w:p w14:paraId="6948C1B6" w14:textId="6ED04DCF" w:rsidR="006C5607" w:rsidRDefault="006C5607">
      <w:pPr>
        <w:pStyle w:val="CommentText"/>
      </w:pPr>
      <w:r>
        <w:rPr>
          <w:rStyle w:val="CommentReference"/>
        </w:rPr>
        <w:annotationRef/>
      </w:r>
      <w:r>
        <w:t xml:space="preserve">In this plot the vacancies in the liquid metals don’t have physical meanings. You can call them displacements or just don’t draw the portion in the liquids. If you want to draw it, the calculation seems wrong. If you convert to dose rate, there should be a discontinuity at the SS316L/liquid metal interface due to their different atomic densities. </w:t>
      </w:r>
      <w:r w:rsidR="00DF782C">
        <w:t xml:space="preserve">I don’t see that discontinuity in the plot, suggesting me that your calculation is wrong somewhere. </w:t>
      </w:r>
    </w:p>
    <w:p w14:paraId="4E31C6B5" w14:textId="77777777" w:rsidR="006C5607" w:rsidRDefault="006C5607">
      <w:pPr>
        <w:pStyle w:val="CommentText"/>
      </w:pPr>
    </w:p>
    <w:p w14:paraId="2F720F0D" w14:textId="77777777" w:rsidR="006C5607" w:rsidRDefault="006C5607">
      <w:pPr>
        <w:pStyle w:val="CommentText"/>
      </w:pPr>
      <w:r>
        <w:t xml:space="preserve">Also the second Y-axis, what’s proton concentration rate? I think you can call it injected proton rate. </w:t>
      </w:r>
    </w:p>
    <w:p w14:paraId="345CC163" w14:textId="195D6506" w:rsidR="006C5607" w:rsidRDefault="006C5607">
      <w:pPr>
        <w:pStyle w:val="CommentText"/>
      </w:pPr>
    </w:p>
  </w:comment>
  <w:comment w:id="4" w:author="Wande Cairang" w:date="2024-08-15T11:49:00Z" w:initials="WC">
    <w:p w14:paraId="22F9A835" w14:textId="77777777" w:rsidR="00A54812" w:rsidRDefault="00A54812" w:rsidP="00A54812">
      <w:pPr>
        <w:pStyle w:val="CommentText"/>
      </w:pPr>
      <w:r>
        <w:rPr>
          <w:rStyle w:val="CommentReference"/>
        </w:rPr>
        <w:annotationRef/>
      </w:r>
      <w:r>
        <w:t>Done.</w:t>
      </w:r>
    </w:p>
  </w:comment>
  <w:comment w:id="5" w:author="Weiyue Zhou" w:date="2024-08-13T19:34:00Z" w:initials="WZ">
    <w:p w14:paraId="30BD899F" w14:textId="42A949A0" w:rsidR="00DF782C" w:rsidRDefault="00DF782C">
      <w:pPr>
        <w:pStyle w:val="CommentText"/>
      </w:pPr>
      <w:r>
        <w:rPr>
          <w:rStyle w:val="CommentReference"/>
        </w:rPr>
        <w:annotationRef/>
      </w:r>
      <w:r>
        <w:t>Puddle-like?</w:t>
      </w:r>
    </w:p>
  </w:comment>
  <w:comment w:id="6" w:author="Wande Cairang" w:date="2024-08-15T12:00:00Z" w:initials="WC">
    <w:p w14:paraId="40B80D6F" w14:textId="77777777" w:rsidR="00D87F4E" w:rsidRDefault="00D87F4E" w:rsidP="00D87F4E">
      <w:pPr>
        <w:pStyle w:val="CommentText"/>
      </w:pPr>
      <w:r>
        <w:rPr>
          <w:rStyle w:val="CommentReference"/>
        </w:rPr>
        <w:annotationRef/>
      </w:r>
      <w:r>
        <w:t>Done</w:t>
      </w:r>
    </w:p>
  </w:comment>
  <w:comment w:id="7" w:author="Weiyue Zhou" w:date="2024-08-13T19:36:00Z" w:initials="WZ">
    <w:p w14:paraId="36D63EF7" w14:textId="36BDAC32" w:rsidR="006F2AB3" w:rsidRDefault="006F2AB3">
      <w:pPr>
        <w:pStyle w:val="CommentText"/>
      </w:pPr>
      <w:r>
        <w:rPr>
          <w:rStyle w:val="CommentReference"/>
        </w:rPr>
        <w:annotationRef/>
      </w:r>
      <w:r>
        <w:t xml:space="preserve">Each row accounts for 1/20k in frequency. </w:t>
      </w:r>
    </w:p>
    <w:p w14:paraId="606C39CD" w14:textId="77777777" w:rsidR="006F2AB3" w:rsidRDefault="006F2AB3">
      <w:pPr>
        <w:pStyle w:val="CommentText"/>
      </w:pPr>
    </w:p>
    <w:p w14:paraId="43EA9BF0" w14:textId="240E6FCF" w:rsidR="006F2AB3" w:rsidRDefault="006F2AB3">
      <w:pPr>
        <w:pStyle w:val="CommentText"/>
      </w:pPr>
      <w:r>
        <w:t xml:space="preserve">As I mentioned many times, this is not probability. You can understand it as probability, but we shouldn’t say it as probability in the paper. You can call it frequency or sample frequency. </w:t>
      </w:r>
    </w:p>
  </w:comment>
  <w:comment w:id="8" w:author="Wande Cairang" w:date="2024-08-15T19:00:00Z" w:initials="WC">
    <w:p w14:paraId="33D68783" w14:textId="77777777" w:rsidR="00DE489C" w:rsidRDefault="00DE489C" w:rsidP="00DE489C">
      <w:pPr>
        <w:pStyle w:val="CommentText"/>
      </w:pPr>
      <w:r>
        <w:rPr>
          <w:rStyle w:val="CommentReference"/>
        </w:rPr>
        <w:annotationRef/>
      </w:r>
      <w:r>
        <w:t>Done</w:t>
      </w:r>
    </w:p>
  </w:comment>
  <w:comment w:id="9" w:author="Weiyue Zhou" w:date="2024-08-13T19:51:00Z" w:initials="WZ">
    <w:p w14:paraId="00F06431" w14:textId="05E36DB8" w:rsidR="004576E2" w:rsidRDefault="004576E2">
      <w:pPr>
        <w:pStyle w:val="CommentText"/>
      </w:pPr>
      <w:r>
        <w:rPr>
          <w:rStyle w:val="CommentReference"/>
        </w:rPr>
        <w:annotationRef/>
      </w:r>
      <w:r>
        <w:t xml:space="preserve">Why (a) and (c) appear darker overall? The brightness seems to be off. </w:t>
      </w:r>
    </w:p>
    <w:p w14:paraId="3FE6FDB2" w14:textId="77777777" w:rsidR="004576E2" w:rsidRDefault="004576E2">
      <w:pPr>
        <w:pStyle w:val="CommentText"/>
      </w:pPr>
    </w:p>
    <w:p w14:paraId="154072B8" w14:textId="26781555" w:rsidR="004576E2" w:rsidRDefault="004576E2">
      <w:pPr>
        <w:pStyle w:val="CommentText"/>
      </w:pPr>
      <w:r>
        <w:t xml:space="preserve">On (c), it’s “around the lead island” or “round lead island”? </w:t>
      </w:r>
    </w:p>
  </w:comment>
  <w:comment w:id="10" w:author="Wande Cairang" w:date="2024-08-15T19:08:00Z" w:initials="WC">
    <w:p w14:paraId="4B2E7BCB" w14:textId="77777777" w:rsidR="00DE489C" w:rsidRDefault="00DE489C" w:rsidP="00DE489C">
      <w:pPr>
        <w:pStyle w:val="CommentText"/>
      </w:pPr>
      <w:r>
        <w:rPr>
          <w:rStyle w:val="CommentReference"/>
        </w:rPr>
        <w:annotationRef/>
      </w:r>
      <w:r>
        <w:t>Thanks. It’s round lead island.</w:t>
      </w:r>
    </w:p>
    <w:p w14:paraId="5150012C" w14:textId="77777777" w:rsidR="00DE489C" w:rsidRDefault="00DE489C" w:rsidP="00DE489C">
      <w:pPr>
        <w:pStyle w:val="CommentText"/>
      </w:pPr>
    </w:p>
    <w:p w14:paraId="5CF5BC92" w14:textId="77777777" w:rsidR="00DE489C" w:rsidRDefault="00DE489C" w:rsidP="00DE489C">
      <w:pPr>
        <w:pStyle w:val="CommentText"/>
      </w:pPr>
      <w:r>
        <w:t>The intensity for all is default. We did not change anything here. The difference could be from the concentration.</w:t>
      </w:r>
    </w:p>
  </w:comment>
  <w:comment w:id="11" w:author="Weiyue Zhou" w:date="2024-08-13T20:18:00Z" w:initials="WZ">
    <w:p w14:paraId="7D33BE58" w14:textId="7D4DD246" w:rsidR="001963E0" w:rsidRDefault="001963E0">
      <w:pPr>
        <w:pStyle w:val="CommentText"/>
      </w:pPr>
      <w:r>
        <w:rPr>
          <w:rStyle w:val="CommentReference"/>
        </w:rPr>
        <w:annotationRef/>
      </w:r>
      <w:r>
        <w:t xml:space="preserve">A normalized corrosion depth of 0 doesn’t mean surface. The X-axis is not a physical depth. 0 means not corroded, 1 means corroded through. </w:t>
      </w:r>
    </w:p>
  </w:comment>
  <w:comment w:id="12" w:author="Wande Cairang" w:date="2024-08-15T19:09:00Z" w:initials="WC">
    <w:p w14:paraId="04056E9E" w14:textId="77777777" w:rsidR="009A0A2F" w:rsidRDefault="00DE489C" w:rsidP="009A0A2F">
      <w:pPr>
        <w:pStyle w:val="CommentText"/>
      </w:pPr>
      <w:r>
        <w:rPr>
          <w:rStyle w:val="CommentReference"/>
        </w:rPr>
        <w:annotationRef/>
      </w:r>
      <w:r w:rsidR="009A0A2F">
        <w:t>The surface indicating here does not necessarily mean the real surface. It simply shows the surface side.</w:t>
      </w:r>
    </w:p>
  </w:comment>
  <w:comment w:id="14" w:author="Weiyue Zhou" w:date="2024-08-13T20:43:00Z" w:initials="WZ">
    <w:p w14:paraId="345988B0" w14:textId="67E72BA4" w:rsidR="004341B1" w:rsidRDefault="004341B1">
      <w:pPr>
        <w:pStyle w:val="CommentText"/>
      </w:pPr>
      <w:r>
        <w:rPr>
          <w:rStyle w:val="CommentReference"/>
        </w:rPr>
        <w:annotationRef/>
      </w:r>
      <w:r>
        <w:t xml:space="preserve">(a) needs an arrow for the line scan like (c). </w:t>
      </w:r>
    </w:p>
  </w:comment>
  <w:comment w:id="15" w:author="Wande Cairang" w:date="2024-08-16T13:09:00Z" w:initials="WC">
    <w:p w14:paraId="4FF5A1B2" w14:textId="77777777" w:rsidR="00FA14E1" w:rsidRDefault="00FA14E1" w:rsidP="00FA14E1">
      <w:pPr>
        <w:pStyle w:val="CommentText"/>
      </w:pPr>
      <w:r>
        <w:rPr>
          <w:rStyle w:val="CommentReference"/>
        </w:rPr>
        <w:annotationRef/>
      </w:r>
      <w:r>
        <w:t>Done</w:t>
      </w:r>
    </w:p>
  </w:comment>
  <w:comment w:id="102" w:author="Wande Cairang [2]" w:date="2024-08-28T17:27:00Z" w:initials="WC">
    <w:p w14:paraId="6E00B1F0" w14:textId="77777777" w:rsidR="000605FD" w:rsidRDefault="000605FD" w:rsidP="000605FD">
      <w:pPr>
        <w:pStyle w:val="CommentText"/>
      </w:pPr>
      <w:r>
        <w:rPr>
          <w:rStyle w:val="CommentReference"/>
        </w:rPr>
        <w:annotationRef/>
      </w:r>
      <w:r>
        <w:t xml:space="preserve">Able to </w:t>
      </w:r>
    </w:p>
  </w:comment>
  <w:comment w:id="109" w:author="Weiyue Zhou" w:date="2024-08-14T18:59:00Z" w:initials="WZ">
    <w:p w14:paraId="02B13630" w14:textId="1331C3AA" w:rsidR="00421530" w:rsidRDefault="00421530">
      <w:pPr>
        <w:pStyle w:val="CommentText"/>
      </w:pPr>
      <w:r>
        <w:rPr>
          <w:rStyle w:val="CommentReference"/>
        </w:rPr>
        <w:annotationRef/>
      </w:r>
      <w:r>
        <w:t xml:space="preserve">I find it hard to believe this without evidence from ourselves or from others. </w:t>
      </w:r>
    </w:p>
    <w:p w14:paraId="2240114E" w14:textId="77777777" w:rsidR="00421530" w:rsidRDefault="00421530">
      <w:pPr>
        <w:pStyle w:val="CommentText"/>
      </w:pPr>
    </w:p>
    <w:p w14:paraId="725A921D" w14:textId="77777777" w:rsidR="00421530" w:rsidRDefault="00421530">
      <w:pPr>
        <w:pStyle w:val="CommentText"/>
      </w:pPr>
      <w:r>
        <w:t xml:space="preserve">Also I don’t understand what you mean by temperature-induced ferritization. Diffusion of nickel requires driving forces. There are two possible driving forces in this system. </w:t>
      </w:r>
    </w:p>
    <w:p w14:paraId="1461ECF8" w14:textId="77777777" w:rsidR="00421530" w:rsidRDefault="00421530">
      <w:pPr>
        <w:pStyle w:val="CommentText"/>
      </w:pPr>
    </w:p>
    <w:p w14:paraId="03F6C9A5" w14:textId="77777777" w:rsidR="00421530" w:rsidRDefault="00421530">
      <w:pPr>
        <w:pStyle w:val="CommentText"/>
      </w:pPr>
      <w:r>
        <w:t xml:space="preserve">First, corrosion reactions removed Ni near the surface, which drives the Ni diffusion along grain boundaries following its concentration gradient along grain boundaries. </w:t>
      </w:r>
    </w:p>
    <w:p w14:paraId="4B73EB66" w14:textId="77777777" w:rsidR="00421530" w:rsidRDefault="00421530">
      <w:pPr>
        <w:pStyle w:val="CommentText"/>
      </w:pPr>
    </w:p>
    <w:p w14:paraId="465BB18F" w14:textId="77777777" w:rsidR="00421530" w:rsidRDefault="00421530">
      <w:pPr>
        <w:pStyle w:val="CommentText"/>
      </w:pPr>
      <w:r>
        <w:t xml:space="preserve">Second, thermal induced segregation, which is similar to radiation induced segregation where the driving forces are from the concentration gradient of point defects traverse the GBs. However, commonly in such a system Ni is enriched as it’s smaller than Fe and Cr. So it’s less chance that thermal induced segregation is acting. </w:t>
      </w:r>
    </w:p>
    <w:p w14:paraId="0ADF860D" w14:textId="77777777" w:rsidR="00421530" w:rsidRDefault="00421530">
      <w:pPr>
        <w:pStyle w:val="CommentText"/>
      </w:pPr>
    </w:p>
    <w:p w14:paraId="49E1738D" w14:textId="06BFB035" w:rsidR="00421530" w:rsidRDefault="00421530">
      <w:pPr>
        <w:pStyle w:val="CommentText"/>
      </w:pPr>
      <w:r>
        <w:t xml:space="preserve">So if it’s not corrosion, what drives the ferritization? </w:t>
      </w:r>
    </w:p>
  </w:comment>
  <w:comment w:id="143" w:author="Weiyue Zhou" w:date="2024-08-14T19:00:00Z" w:initials="WZ">
    <w:p w14:paraId="5947F2F0" w14:textId="61E62192" w:rsidR="00421530" w:rsidRDefault="00421530">
      <w:pPr>
        <w:pStyle w:val="CommentText"/>
      </w:pPr>
      <w:r>
        <w:rPr>
          <w:rStyle w:val="CommentReference"/>
        </w:rPr>
        <w:annotationRef/>
      </w:r>
      <w:r>
        <w:t xml:space="preserve">Is this from the same reference below, No 30? </w:t>
      </w:r>
    </w:p>
  </w:comment>
  <w:comment w:id="199" w:author="Weiyue Zhou" w:date="2024-08-14T19:21:00Z" w:initials="WZ">
    <w:p w14:paraId="4DD97767" w14:textId="77777777" w:rsidR="00CB46AB" w:rsidRDefault="00CB46AB">
      <w:pPr>
        <w:pStyle w:val="CommentText"/>
      </w:pPr>
      <w:r>
        <w:rPr>
          <w:rStyle w:val="CommentReference"/>
        </w:rPr>
        <w:annotationRef/>
      </w:r>
      <w:r>
        <w:t xml:space="preserve">The logic is missing a step which is why </w:t>
      </w:r>
      <w:r w:rsidR="00734225">
        <w:t>BCC</w:t>
      </w:r>
      <w:r>
        <w:t xml:space="preserve"> is more corrosion resistance than </w:t>
      </w:r>
      <w:r w:rsidR="00734225">
        <w:t xml:space="preserve">FCC. We can speculate a reason as simple as what I wrote: “BCC having less nickel contents”. If there is observation from other people where they see BCC corrodes slower than FCC, we should cite those. </w:t>
      </w:r>
    </w:p>
    <w:p w14:paraId="1D5C632F" w14:textId="77777777" w:rsidR="00734225" w:rsidRDefault="00734225">
      <w:pPr>
        <w:pStyle w:val="CommentText"/>
      </w:pPr>
    </w:p>
    <w:p w14:paraId="26E9D2B6" w14:textId="08529186" w:rsidR="00734225" w:rsidRDefault="00734225">
      <w:pPr>
        <w:pStyle w:val="CommentText"/>
      </w:pPr>
      <w:r>
        <w:t xml:space="preserve">In other words, the difference between FCC and BCC here is a chemical difference? Or a structural difference that leads to different corrosion behavior. </w:t>
      </w:r>
    </w:p>
  </w:comment>
  <w:comment w:id="200" w:author="Wande Cairang" w:date="2024-08-20T14:40:00Z" w:initials="WC">
    <w:p w14:paraId="2BD6F90A" w14:textId="77777777" w:rsidR="002B3706" w:rsidRDefault="002B3706" w:rsidP="002B3706">
      <w:pPr>
        <w:pStyle w:val="CommentText"/>
      </w:pPr>
      <w:r>
        <w:rPr>
          <w:rStyle w:val="CommentReference"/>
        </w:rPr>
        <w:annotationRef/>
      </w:r>
      <w:r>
        <w:t>Have written in previous sentence.</w:t>
      </w:r>
    </w:p>
  </w:comment>
  <w:comment w:id="216" w:author="Weiyue Zhou" w:date="2024-08-14T19:24:00Z" w:initials="WZ">
    <w:p w14:paraId="4B06A7A3" w14:textId="74C053FF" w:rsidR="00187463" w:rsidRDefault="00187463">
      <w:pPr>
        <w:pStyle w:val="CommentText"/>
      </w:pPr>
      <w:r>
        <w:rPr>
          <w:rStyle w:val="CommentReference"/>
        </w:rPr>
        <w:annotationRef/>
      </w:r>
      <w:r>
        <w:t xml:space="preserve">I haven’t seen a phase transformation layer being called a passivation layer before. Maybe we should call it physical barrier </w:t>
      </w:r>
    </w:p>
  </w:comment>
  <w:comment w:id="219" w:author="Weiyue Zhou" w:date="2024-08-14T19:32:00Z" w:initials="WZ">
    <w:p w14:paraId="05FA8306" w14:textId="77777777" w:rsidR="0040268B" w:rsidRDefault="0040268B">
      <w:pPr>
        <w:pStyle w:val="CommentText"/>
      </w:pPr>
      <w:r>
        <w:rPr>
          <w:rStyle w:val="CommentReference"/>
        </w:rPr>
        <w:annotationRef/>
      </w:r>
      <w:r>
        <w:t xml:space="preserve">I can’t tell the lead penetration for the dashed square region in (g) because color in this plot means phase not lead. </w:t>
      </w:r>
    </w:p>
    <w:p w14:paraId="54B5F464" w14:textId="77777777" w:rsidR="0040268B" w:rsidRDefault="0040268B">
      <w:pPr>
        <w:pStyle w:val="CommentText"/>
      </w:pPr>
    </w:p>
    <w:p w14:paraId="23674CF9" w14:textId="1C6AF65C" w:rsidR="0040268B" w:rsidRDefault="0040268B">
      <w:pPr>
        <w:pStyle w:val="CommentText"/>
      </w:pPr>
      <w:r>
        <w:t xml:space="preserve">Also surprisingly the lead penetration (if it’s indeed the center red region in the dashed square) seems along the GB in this particular region. </w:t>
      </w:r>
    </w:p>
  </w:comment>
  <w:comment w:id="220" w:author="Wande Cairang" w:date="2024-08-16T13:35:00Z" w:initials="WC">
    <w:p w14:paraId="70584959" w14:textId="77777777" w:rsidR="005B6D25" w:rsidRDefault="005B6D25" w:rsidP="005B6D25">
      <w:pPr>
        <w:pStyle w:val="CommentText"/>
      </w:pPr>
      <w:r>
        <w:rPr>
          <w:rStyle w:val="CommentReference"/>
        </w:rPr>
        <w:annotationRef/>
      </w:r>
      <w:r>
        <w:t>Done, you can tell the penetration of Pb via SEM image.</w:t>
      </w:r>
    </w:p>
  </w:comment>
  <w:comment w:id="259" w:author="Weiyue Zhou" w:date="2024-08-14T20:28:00Z" w:initials="WZ">
    <w:p w14:paraId="226C26D0" w14:textId="67AF68AC" w:rsidR="00337284" w:rsidRDefault="00337284">
      <w:pPr>
        <w:pStyle w:val="CommentText"/>
      </w:pPr>
      <w:r>
        <w:rPr>
          <w:rStyle w:val="CommentReference"/>
        </w:rPr>
        <w:annotationRef/>
      </w:r>
      <w:r>
        <w:rPr>
          <w:rFonts w:ascii="Arial" w:hAnsi="Arial" w:cs="Arial"/>
          <w:color w:val="222222"/>
          <w:shd w:val="clear" w:color="auto" w:fill="FFFFFF"/>
        </w:rPr>
        <w:t>Luo, Jian, et al. "The role of a bilayer interfacial phase on liquid metal embrittlement." </w:t>
      </w:r>
      <w:r>
        <w:rPr>
          <w:rFonts w:ascii="Arial" w:hAnsi="Arial" w:cs="Arial"/>
          <w:i/>
          <w:iCs/>
          <w:color w:val="222222"/>
          <w:shd w:val="clear" w:color="auto" w:fill="FFFFFF"/>
        </w:rPr>
        <w:t>Science</w:t>
      </w:r>
      <w:r>
        <w:rPr>
          <w:rFonts w:ascii="Arial" w:hAnsi="Arial" w:cs="Arial"/>
          <w:color w:val="222222"/>
          <w:shd w:val="clear" w:color="auto" w:fill="FFFFFF"/>
        </w:rPr>
        <w:t> 333.6050 (2011): 1730-1733.</w:t>
      </w:r>
    </w:p>
  </w:comment>
  <w:comment w:id="265" w:author="Weiyue Zhou" w:date="2024-08-14T20:34:00Z" w:initials="WZ">
    <w:p w14:paraId="5F22BA83" w14:textId="6C84CCB3" w:rsidR="00732E5D" w:rsidRDefault="00732E5D">
      <w:pPr>
        <w:pStyle w:val="CommentText"/>
      </w:pPr>
      <w:r>
        <w:rPr>
          <w:rStyle w:val="CommentReference"/>
        </w:rPr>
        <w:annotationRef/>
      </w:r>
      <w:r>
        <w:t xml:space="preserve">Diffusion of lead and flow of lead are not the same phenomena. Since we don’t know whether the lead diffuse in or flow in, we should use the words like transport or migration. </w:t>
      </w:r>
    </w:p>
  </w:comment>
  <w:comment w:id="266" w:author="Wande Cairang" w:date="2024-08-15T19:23:00Z" w:initials="WC">
    <w:p w14:paraId="4CF09E8B" w14:textId="77777777" w:rsidR="00936E45" w:rsidRDefault="00936E45" w:rsidP="00936E45">
      <w:pPr>
        <w:pStyle w:val="CommentText"/>
      </w:pPr>
      <w:r>
        <w:rPr>
          <w:rStyle w:val="CommentReference"/>
        </w:rPr>
        <w:annotationRef/>
      </w:r>
      <w:r>
        <w:t>Done</w:t>
      </w:r>
    </w:p>
  </w:comment>
  <w:comment w:id="268" w:author="Weiyue Zhou" w:date="2024-08-14T20:37:00Z" w:initials="WZ">
    <w:p w14:paraId="4D7C43C1" w14:textId="23BA009C" w:rsidR="00732E5D" w:rsidRDefault="00732E5D">
      <w:pPr>
        <w:pStyle w:val="CommentText"/>
      </w:pPr>
      <w:r>
        <w:rPr>
          <w:rStyle w:val="CommentReference"/>
        </w:rPr>
        <w:annotationRef/>
      </w:r>
      <w:r>
        <w:t xml:space="preserve">Ni concentration gradient is caused by the attraction of nickel by Pb. </w:t>
      </w:r>
    </w:p>
  </w:comment>
  <w:comment w:id="269" w:author="Wande Cairang" w:date="2024-08-15T19:23:00Z" w:initials="WC">
    <w:p w14:paraId="7B70B447" w14:textId="77777777" w:rsidR="00936E45" w:rsidRDefault="00936E45" w:rsidP="00936E45">
      <w:pPr>
        <w:pStyle w:val="CommentText"/>
      </w:pPr>
      <w:r>
        <w:rPr>
          <w:rStyle w:val="CommentReference"/>
        </w:rPr>
        <w:annotationRef/>
      </w:r>
      <w:r>
        <w:t>Done</w:t>
      </w:r>
    </w:p>
  </w:comment>
  <w:comment w:id="274" w:author="Weiyue Zhou" w:date="2024-08-14T20:38:00Z" w:initials="WZ">
    <w:p w14:paraId="2C01F77A" w14:textId="4E967A93" w:rsidR="00732E5D" w:rsidRDefault="00732E5D">
      <w:pPr>
        <w:pStyle w:val="CommentText"/>
      </w:pPr>
      <w:r>
        <w:rPr>
          <w:rStyle w:val="CommentReference"/>
        </w:rPr>
        <w:annotationRef/>
      </w:r>
      <w:r>
        <w:t xml:space="preserve">Is it a growth of the existing BCC phase? Nucleating a new BCC grain is also possible I guess. </w:t>
      </w:r>
    </w:p>
  </w:comment>
  <w:comment w:id="275" w:author="Wande Cairang" w:date="2024-08-20T14:45:00Z" w:initials="WC">
    <w:p w14:paraId="600AF55B" w14:textId="77777777" w:rsidR="002B3706" w:rsidRDefault="002B3706" w:rsidP="002B3706">
      <w:pPr>
        <w:pStyle w:val="CommentText"/>
      </w:pPr>
      <w:r>
        <w:rPr>
          <w:rStyle w:val="CommentReference"/>
        </w:rPr>
        <w:annotationRef/>
      </w:r>
      <w:r>
        <w:t>It is nucleating a new BCC</w:t>
      </w:r>
    </w:p>
  </w:comment>
  <w:comment w:id="280" w:author="Weiyue Zhou" w:date="2024-08-14T20:41:00Z" w:initials="WZ">
    <w:p w14:paraId="4752980E" w14:textId="2B364083" w:rsidR="00732E5D" w:rsidRDefault="00732E5D">
      <w:pPr>
        <w:pStyle w:val="CommentText"/>
      </w:pPr>
      <w:r>
        <w:rPr>
          <w:rStyle w:val="CommentReference"/>
        </w:rPr>
        <w:annotationRef/>
      </w:r>
      <w:r>
        <w:t xml:space="preserve">Do you mean the nickel diffusion along PB </w:t>
      </w:r>
      <w:r w:rsidR="006D061F">
        <w:t xml:space="preserve">is blocked? I don’t see how the nickel diffusion along PB can be blocked or turned off, unless the phase boundary is not linked with the surface of the sample anymore. </w:t>
      </w:r>
    </w:p>
  </w:comment>
  <w:comment w:id="281" w:author="Wande Cairang" w:date="2024-08-20T14:46:00Z" w:initials="WC">
    <w:p w14:paraId="5492D234" w14:textId="77777777" w:rsidR="002B3706" w:rsidRDefault="002B3706" w:rsidP="002B3706">
      <w:pPr>
        <w:pStyle w:val="CommentText"/>
      </w:pPr>
      <w:r>
        <w:rPr>
          <w:rStyle w:val="CommentReference"/>
        </w:rPr>
        <w:annotationRef/>
      </w:r>
      <w:r>
        <w:t>I mean through phase change regions</w:t>
      </w:r>
    </w:p>
  </w:comment>
  <w:comment w:id="291" w:author="Weiyue Zhou" w:date="2024-08-14T20:43:00Z" w:initials="WZ">
    <w:p w14:paraId="7A263866" w14:textId="4ECDB928" w:rsidR="006D061F" w:rsidRDefault="006D061F">
      <w:pPr>
        <w:pStyle w:val="CommentText"/>
      </w:pPr>
      <w:r>
        <w:rPr>
          <w:rStyle w:val="CommentReference"/>
        </w:rPr>
        <w:annotationRef/>
      </w:r>
      <w:r>
        <w:t xml:space="preserve">What functionality? </w:t>
      </w:r>
    </w:p>
    <w:p w14:paraId="0CE9859C" w14:textId="77777777" w:rsidR="006D061F" w:rsidRDefault="006D061F">
      <w:pPr>
        <w:pStyle w:val="CommentText"/>
      </w:pPr>
    </w:p>
    <w:p w14:paraId="417BD91D" w14:textId="46588E3F" w:rsidR="006D061F" w:rsidRDefault="006D061F">
      <w:pPr>
        <w:pStyle w:val="CommentText"/>
      </w:pPr>
      <w:r>
        <w:t xml:space="preserve">The Pb is enclosed so it doesn’t communicate with the bulk liquid? I feel we don’t have evidence to say Pb is “dead” without 3D reconstruction as it’s counterintuitive to seal the lead inside of the solids. </w:t>
      </w:r>
    </w:p>
  </w:comment>
  <w:comment w:id="363" w:author="Weiyue Zhou" w:date="2024-08-14T20:50:00Z" w:initials="WZ">
    <w:p w14:paraId="219C6A1E" w14:textId="6DC16D4E" w:rsidR="002D4FDC" w:rsidRDefault="002D4FDC">
      <w:pPr>
        <w:pStyle w:val="CommentText"/>
      </w:pPr>
      <w:r>
        <w:rPr>
          <w:rStyle w:val="CommentReference"/>
        </w:rPr>
        <w:annotationRef/>
      </w:r>
      <w:r>
        <w:t xml:space="preserve">Why surface defects can enhance surface diffusion of vapors? </w:t>
      </w:r>
      <w:r w:rsidR="009C3A5E">
        <w:t xml:space="preserve">Why vapors? </w:t>
      </w:r>
    </w:p>
  </w:comment>
  <w:comment w:id="390" w:author="Weiyue Zhou" w:date="2024-08-14T20:54:00Z" w:initials="WZ">
    <w:p w14:paraId="068B2514" w14:textId="3164F218" w:rsidR="009C3A5E" w:rsidRDefault="009C3A5E">
      <w:pPr>
        <w:pStyle w:val="CommentText"/>
      </w:pPr>
      <w:r>
        <w:rPr>
          <w:rStyle w:val="CommentReference"/>
        </w:rPr>
        <w:annotationRef/>
      </w:r>
      <w:r>
        <w:t xml:space="preserve">For aqueous system? </w:t>
      </w:r>
    </w:p>
  </w:comment>
  <w:comment w:id="423" w:author="Weiyue Zhou" w:date="2024-08-14T22:19:00Z" w:initials="WZ">
    <w:p w14:paraId="2186B0E8" w14:textId="0E3DB7C4" w:rsidR="001B334F" w:rsidRDefault="001B334F">
      <w:pPr>
        <w:pStyle w:val="CommentText"/>
      </w:pPr>
      <w:r>
        <w:rPr>
          <w:rStyle w:val="CommentReference"/>
        </w:rPr>
        <w:annotationRef/>
      </w:r>
      <w:r>
        <w:t xml:space="preserve">Whether its 0.5 or 0.3? </w:t>
      </w:r>
    </w:p>
  </w:comment>
  <w:comment w:id="424" w:author="Wande Cairang" w:date="2024-08-20T14:51:00Z" w:initials="WC">
    <w:p w14:paraId="30BE835A" w14:textId="77777777" w:rsidR="002B3706" w:rsidRDefault="002B3706" w:rsidP="002B3706">
      <w:pPr>
        <w:pStyle w:val="CommentText"/>
      </w:pPr>
      <w:r>
        <w:rPr>
          <w:rStyle w:val="CommentReference"/>
        </w:rPr>
        <w:annotationRef/>
      </w:r>
      <w:r>
        <w:t>It is 0.5</w:t>
      </w:r>
    </w:p>
  </w:comment>
  <w:comment w:id="422" w:author="Weiyue Zhou" w:date="2024-08-14T22:33:00Z" w:initials="WZ">
    <w:p w14:paraId="5F1570AD" w14:textId="7D32359D" w:rsidR="00876F3C" w:rsidRDefault="00876F3C">
      <w:pPr>
        <w:pStyle w:val="CommentText"/>
      </w:pPr>
      <w:r>
        <w:rPr>
          <w:rStyle w:val="CommentReference"/>
        </w:rPr>
        <w:annotationRef/>
      </w:r>
      <w:r>
        <w:t xml:space="preserve">I don’t know how this equation of point defect kinetics help with the description. If you want to include point defect kinetics, I suggest to put all equations including the vacancy one. But we are not solving these equations, so I’m not sure how they will help. </w:t>
      </w:r>
    </w:p>
    <w:p w14:paraId="49507FA1" w14:textId="77777777" w:rsidR="00614C0A" w:rsidRDefault="00614C0A">
      <w:pPr>
        <w:pStyle w:val="CommentText"/>
      </w:pPr>
    </w:p>
    <w:p w14:paraId="0EF70F7B" w14:textId="74DD6674" w:rsidR="00614C0A" w:rsidRDefault="00614C0A">
      <w:pPr>
        <w:pStyle w:val="CommentText"/>
      </w:pPr>
      <w:r>
        <w:t>It’s a diffusion system, all elements diffuse, the difference due to radiation is likely not dominating. The difference due to corrosion is likely dominating instead. It’s corrosion that distinguished among Ni, Cr, and Fe in the system. Radiation can also distinguish them via radiation induced segregation but we tend to reason that effects due to RIS is low at this temperature</w:t>
      </w:r>
      <w:r w:rsidR="006C1E9E">
        <w:t xml:space="preserve"> and dose rates. </w:t>
      </w:r>
    </w:p>
  </w:comment>
  <w:comment w:id="553" w:author="Weiyue Zhou" w:date="2024-08-14T22:49:00Z" w:initials="WZ">
    <w:p w14:paraId="43EF0D19" w14:textId="77777777" w:rsidR="00733944" w:rsidRDefault="00733944">
      <w:pPr>
        <w:pStyle w:val="CommentText"/>
      </w:pPr>
      <w:r>
        <w:rPr>
          <w:rStyle w:val="CommentReference"/>
        </w:rPr>
        <w:annotationRef/>
      </w:r>
      <w:r>
        <w:t xml:space="preserve">How do we know our dislocation loops are interstitial loops not vacancy type dislocation loops? </w:t>
      </w:r>
    </w:p>
    <w:p w14:paraId="6CE95E37" w14:textId="77777777" w:rsidR="00733944" w:rsidRDefault="00733944">
      <w:pPr>
        <w:pStyle w:val="CommentText"/>
      </w:pPr>
    </w:p>
    <w:p w14:paraId="47672D88" w14:textId="77777777" w:rsidR="00733944" w:rsidRDefault="00733944">
      <w:pPr>
        <w:pStyle w:val="CommentText"/>
      </w:pPr>
      <w:r>
        <w:t xml:space="preserve">In reference 36, they seem to follow some specific process to confirm that their dislocation loops are interstitial loops. I copied their process below: </w:t>
      </w:r>
    </w:p>
    <w:p w14:paraId="32A1F805" w14:textId="77777777" w:rsidR="00733944" w:rsidRDefault="00733944">
      <w:pPr>
        <w:pStyle w:val="CommentText"/>
      </w:pPr>
    </w:p>
    <w:p w14:paraId="260D6B7C" w14:textId="77777777" w:rsidR="00733944" w:rsidRDefault="00733944">
      <w:pPr>
        <w:pStyle w:val="CommentText"/>
        <w:rPr>
          <w:color w:val="222222"/>
          <w:sz w:val="27"/>
          <w:szCs w:val="27"/>
          <w:shd w:val="clear" w:color="auto" w:fill="FFFFFF"/>
        </w:rPr>
      </w:pPr>
      <w:r>
        <w:t>“</w:t>
      </w:r>
      <w:r>
        <w:rPr>
          <w:color w:val="222222"/>
          <w:sz w:val="27"/>
          <w:szCs w:val="27"/>
          <w:shd w:val="clear" w:color="auto" w:fill="FFFFFF"/>
        </w:rPr>
        <w:t>Careful characterization of the dislocation loops using the inside–outside contrast method</w:t>
      </w:r>
      <w:hyperlink r:id="rId1" w:anchor="ref-CR25" w:tooltip="Jenkins, M. L. &amp; Kirk, M. A. Characterisation of Radiation Damage by Transmission Electron Microscopy IOP (2001)." w:history="1">
        <w:r>
          <w:rPr>
            <w:rStyle w:val="Hyperlink"/>
            <w:color w:val="006699"/>
          </w:rPr>
          <w:t>25</w:t>
        </w:r>
      </w:hyperlink>
      <w:r>
        <w:rPr>
          <w:color w:val="222222"/>
          <w:sz w:val="27"/>
          <w:szCs w:val="27"/>
          <w:shd w:val="clear" w:color="auto" w:fill="FFFFFF"/>
        </w:rPr>
        <w:t> (</w:t>
      </w:r>
      <w:hyperlink r:id="rId2" w:anchor="MOESM1650" w:history="1">
        <w:r>
          <w:rPr>
            <w:rStyle w:val="Hyperlink"/>
            <w:color w:val="006699"/>
            <w:sz w:val="27"/>
            <w:szCs w:val="27"/>
            <w:shd w:val="clear" w:color="auto" w:fill="FFFFFF"/>
          </w:rPr>
          <w:t>Supplementary Fig. 3</w:t>
        </w:r>
      </w:hyperlink>
      <w:r>
        <w:rPr>
          <w:color w:val="222222"/>
          <w:sz w:val="27"/>
          <w:szCs w:val="27"/>
          <w:shd w:val="clear" w:color="auto" w:fill="FFFFFF"/>
        </w:rPr>
        <w:t>), as well as high-resolution high-angle annular dark field scanning TEM (STEM; </w:t>
      </w:r>
      <w:hyperlink r:id="rId3" w:anchor="Fig2" w:history="1">
        <w:r>
          <w:rPr>
            <w:rStyle w:val="Hyperlink"/>
            <w:color w:val="006699"/>
            <w:sz w:val="27"/>
            <w:szCs w:val="27"/>
            <w:shd w:val="clear" w:color="auto" w:fill="FFFFFF"/>
          </w:rPr>
          <w:t>Fig. 2c</w:t>
        </w:r>
      </w:hyperlink>
      <w:r>
        <w:rPr>
          <w:color w:val="222222"/>
          <w:sz w:val="27"/>
          <w:szCs w:val="27"/>
          <w:shd w:val="clear" w:color="auto" w:fill="FFFFFF"/>
        </w:rPr>
        <w:t>), confirmed the interstitial nature of the dislocation loops observed.”</w:t>
      </w:r>
    </w:p>
    <w:p w14:paraId="3B8A5C41" w14:textId="77777777" w:rsidR="00733944" w:rsidRDefault="00733944">
      <w:pPr>
        <w:pStyle w:val="CommentText"/>
        <w:rPr>
          <w:color w:val="222222"/>
          <w:sz w:val="27"/>
          <w:szCs w:val="27"/>
          <w:shd w:val="clear" w:color="auto" w:fill="FFFFFF"/>
        </w:rPr>
      </w:pPr>
    </w:p>
    <w:p w14:paraId="062B565D" w14:textId="77777777" w:rsidR="00733944" w:rsidRDefault="00733944">
      <w:pPr>
        <w:pStyle w:val="CommentText"/>
        <w:rPr>
          <w:color w:val="222222"/>
          <w:sz w:val="27"/>
          <w:szCs w:val="27"/>
          <w:shd w:val="clear" w:color="auto" w:fill="FFFFFF"/>
        </w:rPr>
      </w:pPr>
      <w:r>
        <w:rPr>
          <w:color w:val="222222"/>
          <w:sz w:val="27"/>
          <w:szCs w:val="27"/>
          <w:shd w:val="clear" w:color="auto" w:fill="FFFFFF"/>
        </w:rPr>
        <w:t xml:space="preserve">I think reviewers from TEM field will likely ask this question as the interstitial loops are considered to be important in the discussion, but can we confirm we have interstitial loops? Theoretically, a far-away from equilibrium system like ours due to corrosion, the interstitials are likely migrate fast towards the free volumes (PB), and isn’t that caused relatively more vacancies left over to form vacancy type dislocation loops? </w:t>
      </w:r>
    </w:p>
    <w:p w14:paraId="69498FB3" w14:textId="77777777" w:rsidR="00733944" w:rsidRDefault="00733944">
      <w:pPr>
        <w:pStyle w:val="CommentText"/>
        <w:rPr>
          <w:color w:val="222222"/>
          <w:sz w:val="27"/>
          <w:szCs w:val="27"/>
          <w:shd w:val="clear" w:color="auto" w:fill="FFFFFF"/>
        </w:rPr>
      </w:pPr>
    </w:p>
    <w:p w14:paraId="0C1D31A5" w14:textId="77777777" w:rsidR="00733944" w:rsidRDefault="00733944">
      <w:pPr>
        <w:pStyle w:val="CommentText"/>
        <w:rPr>
          <w:color w:val="222222"/>
          <w:sz w:val="27"/>
          <w:szCs w:val="27"/>
          <w:shd w:val="clear" w:color="auto" w:fill="FFFFFF"/>
        </w:rPr>
      </w:pPr>
      <w:r>
        <w:rPr>
          <w:color w:val="222222"/>
          <w:sz w:val="27"/>
          <w:szCs w:val="27"/>
          <w:shd w:val="clear" w:color="auto" w:fill="FFFFFF"/>
        </w:rPr>
        <w:t>Even if we confirm we have lots of interstitial loops in the sample, does it mean they diffuse to PBs quick and account for large portion of Ni flux? I would expect the opposite to be true as these loops seem to be left over. The logic is similar to “survivor bias”.</w:t>
      </w:r>
    </w:p>
    <w:p w14:paraId="25D0A2FA" w14:textId="77777777" w:rsidR="00733944" w:rsidRDefault="00733944">
      <w:pPr>
        <w:pStyle w:val="CommentText"/>
        <w:rPr>
          <w:color w:val="222222"/>
          <w:sz w:val="27"/>
          <w:szCs w:val="27"/>
          <w:shd w:val="clear" w:color="auto" w:fill="FFFFFF"/>
        </w:rPr>
      </w:pPr>
    </w:p>
    <w:p w14:paraId="26958A0F" w14:textId="77777777" w:rsidR="00733944" w:rsidRDefault="00733944">
      <w:pPr>
        <w:pStyle w:val="CommentText"/>
        <w:rPr>
          <w:color w:val="222222"/>
          <w:sz w:val="27"/>
          <w:szCs w:val="27"/>
          <w:shd w:val="clear" w:color="auto" w:fill="FFFFFF"/>
        </w:rPr>
      </w:pPr>
      <w:r>
        <w:rPr>
          <w:color w:val="222222"/>
          <w:sz w:val="27"/>
          <w:szCs w:val="27"/>
          <w:shd w:val="clear" w:color="auto" w:fill="FFFFFF"/>
        </w:rPr>
        <w:t xml:space="preserve">For these reasons, I suspect that these are vacancy type of dislocation loops, and they themselves are likely not moving fast. </w:t>
      </w:r>
    </w:p>
    <w:p w14:paraId="520340AE" w14:textId="77777777" w:rsidR="00733944" w:rsidRDefault="00733944">
      <w:pPr>
        <w:pStyle w:val="CommentText"/>
        <w:rPr>
          <w:color w:val="222222"/>
          <w:sz w:val="27"/>
          <w:szCs w:val="27"/>
          <w:shd w:val="clear" w:color="auto" w:fill="FFFFFF"/>
        </w:rPr>
      </w:pPr>
    </w:p>
    <w:p w14:paraId="300D4CB7" w14:textId="2858D07C" w:rsidR="00733944" w:rsidRDefault="00733944">
      <w:pPr>
        <w:pStyle w:val="CommentText"/>
      </w:pPr>
      <w:r>
        <w:rPr>
          <w:color w:val="222222"/>
          <w:sz w:val="27"/>
          <w:szCs w:val="27"/>
          <w:shd w:val="clear" w:color="auto" w:fill="FFFFFF"/>
        </w:rPr>
        <w:t xml:space="preserve">The dislocation pipe diffusion is whole other story, but maybe we shouldn’t complicate the story too much.  </w:t>
      </w:r>
    </w:p>
  </w:comment>
  <w:comment w:id="554" w:author="Weiyue Zhou" w:date="2024-08-14T22:24:00Z" w:initials="WZ">
    <w:p w14:paraId="31848BB6" w14:textId="006F4501" w:rsidR="001B334F" w:rsidRDefault="001B334F">
      <w:pPr>
        <w:pStyle w:val="CommentText"/>
      </w:pPr>
      <w:r>
        <w:rPr>
          <w:rStyle w:val="CommentReference"/>
        </w:rPr>
        <w:annotationRef/>
      </w:r>
      <w:r>
        <w:t xml:space="preserve">More Ni migration from the bulk towards the phase boundary should hinder the formation of PB or growth of the BCC phase. This description works because the Ni arrived at the phase boundary diffuses along the phase boundary towards solid-liquid interface, and that’s likely much faster. So a faster bulk diffusion corresponds to faster depletion of Ni in the local region near the PB. </w:t>
      </w:r>
    </w:p>
  </w:comment>
  <w:comment w:id="555" w:author="Weiyue Zhou" w:date="2024-08-14T22:41:00Z" w:initials="WZ">
    <w:p w14:paraId="2EA68EE7" w14:textId="1E2FE8CC" w:rsidR="00BA3F6B" w:rsidRDefault="00BA3F6B">
      <w:pPr>
        <w:pStyle w:val="CommentText"/>
      </w:pPr>
      <w:r>
        <w:rPr>
          <w:rStyle w:val="CommentReference"/>
        </w:rPr>
        <w:annotationRef/>
      </w:r>
      <w:r>
        <w:t xml:space="preserve">I failed to understand this sentence.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45CC163" w15:done="0"/>
  <w15:commentEx w15:paraId="22F9A835" w15:paraIdParent="345CC163" w15:done="0"/>
  <w15:commentEx w15:paraId="30BD899F" w15:done="0"/>
  <w15:commentEx w15:paraId="40B80D6F" w15:paraIdParent="30BD899F" w15:done="0"/>
  <w15:commentEx w15:paraId="43EA9BF0" w15:done="0"/>
  <w15:commentEx w15:paraId="33D68783" w15:paraIdParent="43EA9BF0" w15:done="0"/>
  <w15:commentEx w15:paraId="154072B8" w15:done="0"/>
  <w15:commentEx w15:paraId="5CF5BC92" w15:paraIdParent="154072B8" w15:done="0"/>
  <w15:commentEx w15:paraId="7D33BE58" w15:done="0"/>
  <w15:commentEx w15:paraId="04056E9E" w15:paraIdParent="7D33BE58" w15:done="0"/>
  <w15:commentEx w15:paraId="345988B0" w15:done="0"/>
  <w15:commentEx w15:paraId="4FF5A1B2" w15:paraIdParent="345988B0" w15:done="0"/>
  <w15:commentEx w15:paraId="6E00B1F0" w15:done="0"/>
  <w15:commentEx w15:paraId="49E1738D" w15:done="0"/>
  <w15:commentEx w15:paraId="5947F2F0" w15:done="0"/>
  <w15:commentEx w15:paraId="26E9D2B6" w15:done="0"/>
  <w15:commentEx w15:paraId="2BD6F90A" w15:paraIdParent="26E9D2B6" w15:done="0"/>
  <w15:commentEx w15:paraId="4B06A7A3" w15:done="0"/>
  <w15:commentEx w15:paraId="23674CF9" w15:done="0"/>
  <w15:commentEx w15:paraId="70584959" w15:paraIdParent="23674CF9" w15:done="0"/>
  <w15:commentEx w15:paraId="226C26D0" w15:done="0"/>
  <w15:commentEx w15:paraId="5F22BA83" w15:done="0"/>
  <w15:commentEx w15:paraId="4CF09E8B" w15:paraIdParent="5F22BA83" w15:done="0"/>
  <w15:commentEx w15:paraId="4D7C43C1" w15:done="0"/>
  <w15:commentEx w15:paraId="7B70B447" w15:paraIdParent="4D7C43C1" w15:done="0"/>
  <w15:commentEx w15:paraId="2C01F77A" w15:done="0"/>
  <w15:commentEx w15:paraId="600AF55B" w15:paraIdParent="2C01F77A" w15:done="0"/>
  <w15:commentEx w15:paraId="4752980E" w15:done="0"/>
  <w15:commentEx w15:paraId="5492D234" w15:paraIdParent="4752980E" w15:done="0"/>
  <w15:commentEx w15:paraId="417BD91D" w15:done="0"/>
  <w15:commentEx w15:paraId="219C6A1E" w15:done="0"/>
  <w15:commentEx w15:paraId="068B2514" w15:done="0"/>
  <w15:commentEx w15:paraId="2186B0E8" w15:done="0"/>
  <w15:commentEx w15:paraId="30BE835A" w15:paraIdParent="2186B0E8" w15:done="0"/>
  <w15:commentEx w15:paraId="0EF70F7B" w15:done="0"/>
  <w15:commentEx w15:paraId="300D4CB7" w15:done="0"/>
  <w15:commentEx w15:paraId="31848BB6" w15:done="0"/>
  <w15:commentEx w15:paraId="2EA68E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662FA9" w16cex:dateUtc="2024-08-13T23:16:00Z"/>
  <w16cex:commentExtensible w16cex:durableId="0348F21C" w16cex:dateUtc="2024-08-15T15:49:00Z"/>
  <w16cex:commentExtensible w16cex:durableId="2A6633CB" w16cex:dateUtc="2024-08-13T23:34:00Z"/>
  <w16cex:commentExtensible w16cex:durableId="65F91578" w16cex:dateUtc="2024-08-15T16:00:00Z"/>
  <w16cex:commentExtensible w16cex:durableId="2A663458" w16cex:dateUtc="2024-08-13T23:36:00Z"/>
  <w16cex:commentExtensible w16cex:durableId="58BBBD59" w16cex:dateUtc="2024-08-15T23:00:00Z"/>
  <w16cex:commentExtensible w16cex:durableId="2A6637AF" w16cex:dateUtc="2024-08-13T23:51:00Z"/>
  <w16cex:commentExtensible w16cex:durableId="73272050" w16cex:dateUtc="2024-08-15T23:08:00Z"/>
  <w16cex:commentExtensible w16cex:durableId="2A663E15" w16cex:dateUtc="2024-08-14T00:18:00Z"/>
  <w16cex:commentExtensible w16cex:durableId="6AF0EF2A" w16cex:dateUtc="2024-08-15T23:09:00Z"/>
  <w16cex:commentExtensible w16cex:durableId="2A6643DF" w16cex:dateUtc="2024-08-14T00:43:00Z"/>
  <w16cex:commentExtensible w16cex:durableId="4DE5AF7E" w16cex:dateUtc="2024-08-16T17:09:00Z"/>
  <w16cex:commentExtensible w16cex:durableId="78FA39A3" w16cex:dateUtc="2024-08-28T21:27:00Z"/>
  <w16cex:commentExtensible w16cex:durableId="2A677D26" w16cex:dateUtc="2024-08-14T22:59:00Z"/>
  <w16cex:commentExtensible w16cex:durableId="2A677D6A" w16cex:dateUtc="2024-08-14T23:00:00Z"/>
  <w16cex:commentExtensible w16cex:durableId="2A678226" w16cex:dateUtc="2024-08-14T23:21:00Z"/>
  <w16cex:commentExtensible w16cex:durableId="3CF66EA2" w16cex:dateUtc="2024-08-20T18:40:00Z"/>
  <w16cex:commentExtensible w16cex:durableId="2A6782DB" w16cex:dateUtc="2024-08-14T23:24:00Z"/>
  <w16cex:commentExtensible w16cex:durableId="2A6784B3" w16cex:dateUtc="2024-08-14T23:32:00Z"/>
  <w16cex:commentExtensible w16cex:durableId="17B03C68" w16cex:dateUtc="2024-08-16T17:35:00Z"/>
  <w16cex:commentExtensible w16cex:durableId="2A679204" w16cex:dateUtc="2024-08-15T00:28:00Z"/>
  <w16cex:commentExtensible w16cex:durableId="2A679342" w16cex:dateUtc="2024-08-15T00:34:00Z"/>
  <w16cex:commentExtensible w16cex:durableId="49688C75" w16cex:dateUtc="2024-08-15T23:23:00Z"/>
  <w16cex:commentExtensible w16cex:durableId="2A6793F1" w16cex:dateUtc="2024-08-15T00:37:00Z"/>
  <w16cex:commentExtensible w16cex:durableId="22454512" w16cex:dateUtc="2024-08-15T23:23:00Z"/>
  <w16cex:commentExtensible w16cex:durableId="2A679459" w16cex:dateUtc="2024-08-15T00:38:00Z"/>
  <w16cex:commentExtensible w16cex:durableId="54C53060" w16cex:dateUtc="2024-08-20T18:45:00Z"/>
  <w16cex:commentExtensible w16cex:durableId="2A6794DC" w16cex:dateUtc="2024-08-15T00:41:00Z"/>
  <w16cex:commentExtensible w16cex:durableId="639F9283" w16cex:dateUtc="2024-08-20T18:46:00Z"/>
  <w16cex:commentExtensible w16cex:durableId="2A67955E" w16cex:dateUtc="2024-08-15T00:43:00Z"/>
  <w16cex:commentExtensible w16cex:durableId="2A679725" w16cex:dateUtc="2024-08-15T00:50:00Z"/>
  <w16cex:commentExtensible w16cex:durableId="2A679810" w16cex:dateUtc="2024-08-15T00:54:00Z"/>
  <w16cex:commentExtensible w16cex:durableId="2A67ABDE" w16cex:dateUtc="2024-08-15T02:19:00Z"/>
  <w16cex:commentExtensible w16cex:durableId="135E4EA3" w16cex:dateUtc="2024-08-20T18:51:00Z"/>
  <w16cex:commentExtensible w16cex:durableId="2A67AF1D" w16cex:dateUtc="2024-08-15T02:33:00Z"/>
  <w16cex:commentExtensible w16cex:durableId="2A67B2FA" w16cex:dateUtc="2024-08-15T02:49:00Z"/>
  <w16cex:commentExtensible w16cex:durableId="2A67AD29" w16cex:dateUtc="2024-08-15T02:24:00Z"/>
  <w16cex:commentExtensible w16cex:durableId="2A67B10C" w16cex:dateUtc="2024-08-15T0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45CC163" w16cid:durableId="2A662FA9"/>
  <w16cid:commentId w16cid:paraId="22F9A835" w16cid:durableId="0348F21C"/>
  <w16cid:commentId w16cid:paraId="30BD899F" w16cid:durableId="2A6633CB"/>
  <w16cid:commentId w16cid:paraId="40B80D6F" w16cid:durableId="65F91578"/>
  <w16cid:commentId w16cid:paraId="43EA9BF0" w16cid:durableId="2A663458"/>
  <w16cid:commentId w16cid:paraId="33D68783" w16cid:durableId="58BBBD59"/>
  <w16cid:commentId w16cid:paraId="154072B8" w16cid:durableId="2A6637AF"/>
  <w16cid:commentId w16cid:paraId="5CF5BC92" w16cid:durableId="73272050"/>
  <w16cid:commentId w16cid:paraId="7D33BE58" w16cid:durableId="2A663E15"/>
  <w16cid:commentId w16cid:paraId="04056E9E" w16cid:durableId="6AF0EF2A"/>
  <w16cid:commentId w16cid:paraId="345988B0" w16cid:durableId="2A6643DF"/>
  <w16cid:commentId w16cid:paraId="4FF5A1B2" w16cid:durableId="4DE5AF7E"/>
  <w16cid:commentId w16cid:paraId="6E00B1F0" w16cid:durableId="78FA39A3"/>
  <w16cid:commentId w16cid:paraId="49E1738D" w16cid:durableId="2A677D26"/>
  <w16cid:commentId w16cid:paraId="5947F2F0" w16cid:durableId="2A677D6A"/>
  <w16cid:commentId w16cid:paraId="26E9D2B6" w16cid:durableId="2A678226"/>
  <w16cid:commentId w16cid:paraId="2BD6F90A" w16cid:durableId="3CF66EA2"/>
  <w16cid:commentId w16cid:paraId="4B06A7A3" w16cid:durableId="2A6782DB"/>
  <w16cid:commentId w16cid:paraId="23674CF9" w16cid:durableId="2A6784B3"/>
  <w16cid:commentId w16cid:paraId="70584959" w16cid:durableId="17B03C68"/>
  <w16cid:commentId w16cid:paraId="226C26D0" w16cid:durableId="2A679204"/>
  <w16cid:commentId w16cid:paraId="5F22BA83" w16cid:durableId="2A679342"/>
  <w16cid:commentId w16cid:paraId="4CF09E8B" w16cid:durableId="49688C75"/>
  <w16cid:commentId w16cid:paraId="4D7C43C1" w16cid:durableId="2A6793F1"/>
  <w16cid:commentId w16cid:paraId="7B70B447" w16cid:durableId="22454512"/>
  <w16cid:commentId w16cid:paraId="2C01F77A" w16cid:durableId="2A679459"/>
  <w16cid:commentId w16cid:paraId="600AF55B" w16cid:durableId="54C53060"/>
  <w16cid:commentId w16cid:paraId="4752980E" w16cid:durableId="2A6794DC"/>
  <w16cid:commentId w16cid:paraId="5492D234" w16cid:durableId="639F9283"/>
  <w16cid:commentId w16cid:paraId="417BD91D" w16cid:durableId="2A67955E"/>
  <w16cid:commentId w16cid:paraId="219C6A1E" w16cid:durableId="2A679725"/>
  <w16cid:commentId w16cid:paraId="068B2514" w16cid:durableId="2A679810"/>
  <w16cid:commentId w16cid:paraId="2186B0E8" w16cid:durableId="2A67ABDE"/>
  <w16cid:commentId w16cid:paraId="30BE835A" w16cid:durableId="135E4EA3"/>
  <w16cid:commentId w16cid:paraId="0EF70F7B" w16cid:durableId="2A67AF1D"/>
  <w16cid:commentId w16cid:paraId="300D4CB7" w16cid:durableId="2A67B2FA"/>
  <w16cid:commentId w16cid:paraId="31848BB6" w16cid:durableId="2A67AD29"/>
  <w16cid:commentId w16cid:paraId="2EA68EE7" w16cid:durableId="2A67B1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5534F7" w14:textId="77777777" w:rsidR="008F6DC7" w:rsidRDefault="008F6DC7" w:rsidP="007C6D5D">
      <w:pPr>
        <w:spacing w:after="0" w:line="240" w:lineRule="auto"/>
      </w:pPr>
      <w:r>
        <w:separator/>
      </w:r>
    </w:p>
  </w:endnote>
  <w:endnote w:type="continuationSeparator" w:id="0">
    <w:p w14:paraId="4C76EBD5" w14:textId="77777777" w:rsidR="008F6DC7" w:rsidRDefault="008F6DC7" w:rsidP="007C6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3E16EF" w14:textId="77777777" w:rsidR="008F6DC7" w:rsidRDefault="008F6DC7" w:rsidP="007C6D5D">
      <w:pPr>
        <w:spacing w:after="0" w:line="240" w:lineRule="auto"/>
      </w:pPr>
      <w:r>
        <w:separator/>
      </w:r>
    </w:p>
  </w:footnote>
  <w:footnote w:type="continuationSeparator" w:id="0">
    <w:p w14:paraId="557CEBDB" w14:textId="77777777" w:rsidR="008F6DC7" w:rsidRDefault="008F6DC7" w:rsidP="007C6D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52371"/>
    <w:multiLevelType w:val="hybridMultilevel"/>
    <w:tmpl w:val="81A2BDC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B795EC5"/>
    <w:multiLevelType w:val="hybridMultilevel"/>
    <w:tmpl w:val="CC9AC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BA0B6E"/>
    <w:multiLevelType w:val="hybridMultilevel"/>
    <w:tmpl w:val="7D06EE2E"/>
    <w:lvl w:ilvl="0" w:tplc="9A1E1C0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962244"/>
    <w:multiLevelType w:val="hybridMultilevel"/>
    <w:tmpl w:val="7D1C07F0"/>
    <w:lvl w:ilvl="0" w:tplc="BD38B3A6">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E338BD"/>
    <w:multiLevelType w:val="hybridMultilevel"/>
    <w:tmpl w:val="2214E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0D2909"/>
    <w:multiLevelType w:val="hybridMultilevel"/>
    <w:tmpl w:val="F2925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D75127"/>
    <w:multiLevelType w:val="hybridMultilevel"/>
    <w:tmpl w:val="7AC41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344C73"/>
    <w:multiLevelType w:val="hybridMultilevel"/>
    <w:tmpl w:val="0FBAB690"/>
    <w:lvl w:ilvl="0" w:tplc="0409000F">
      <w:start w:val="1"/>
      <w:numFmt w:val="decimal"/>
      <w:lvlText w:val="%1."/>
      <w:lvlJc w:val="left"/>
      <w:pPr>
        <w:tabs>
          <w:tab w:val="num" w:pos="720"/>
        </w:tabs>
        <w:ind w:left="720" w:hanging="360"/>
      </w:pPr>
      <w:rPr>
        <w:rFont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8" w15:restartNumberingAfterBreak="0">
    <w:nsid w:val="48175A6D"/>
    <w:multiLevelType w:val="hybridMultilevel"/>
    <w:tmpl w:val="1C0E85E0"/>
    <w:lvl w:ilvl="0" w:tplc="598E25C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752DDB"/>
    <w:multiLevelType w:val="hybridMultilevel"/>
    <w:tmpl w:val="ADFACD4C"/>
    <w:lvl w:ilvl="0" w:tplc="6D2824B4">
      <w:start w:val="1"/>
      <w:numFmt w:val="decimal"/>
      <w:lvlText w:val="%1."/>
      <w:lvlJc w:val="left"/>
      <w:pPr>
        <w:tabs>
          <w:tab w:val="num" w:pos="720"/>
        </w:tabs>
        <w:ind w:left="720" w:hanging="360"/>
      </w:pPr>
    </w:lvl>
    <w:lvl w:ilvl="1" w:tplc="77C2E11C" w:tentative="1">
      <w:start w:val="1"/>
      <w:numFmt w:val="decimal"/>
      <w:lvlText w:val="%2."/>
      <w:lvlJc w:val="left"/>
      <w:pPr>
        <w:tabs>
          <w:tab w:val="num" w:pos="1440"/>
        </w:tabs>
        <w:ind w:left="1440" w:hanging="360"/>
      </w:pPr>
    </w:lvl>
    <w:lvl w:ilvl="2" w:tplc="8342E19C" w:tentative="1">
      <w:start w:val="1"/>
      <w:numFmt w:val="decimal"/>
      <w:lvlText w:val="%3."/>
      <w:lvlJc w:val="left"/>
      <w:pPr>
        <w:tabs>
          <w:tab w:val="num" w:pos="2160"/>
        </w:tabs>
        <w:ind w:left="2160" w:hanging="360"/>
      </w:pPr>
    </w:lvl>
    <w:lvl w:ilvl="3" w:tplc="ADB6B1CA" w:tentative="1">
      <w:start w:val="1"/>
      <w:numFmt w:val="decimal"/>
      <w:lvlText w:val="%4."/>
      <w:lvlJc w:val="left"/>
      <w:pPr>
        <w:tabs>
          <w:tab w:val="num" w:pos="2880"/>
        </w:tabs>
        <w:ind w:left="2880" w:hanging="360"/>
      </w:pPr>
    </w:lvl>
    <w:lvl w:ilvl="4" w:tplc="150A82A0" w:tentative="1">
      <w:start w:val="1"/>
      <w:numFmt w:val="decimal"/>
      <w:lvlText w:val="%5."/>
      <w:lvlJc w:val="left"/>
      <w:pPr>
        <w:tabs>
          <w:tab w:val="num" w:pos="3600"/>
        </w:tabs>
        <w:ind w:left="3600" w:hanging="360"/>
      </w:pPr>
    </w:lvl>
    <w:lvl w:ilvl="5" w:tplc="C7FE0D06" w:tentative="1">
      <w:start w:val="1"/>
      <w:numFmt w:val="decimal"/>
      <w:lvlText w:val="%6."/>
      <w:lvlJc w:val="left"/>
      <w:pPr>
        <w:tabs>
          <w:tab w:val="num" w:pos="4320"/>
        </w:tabs>
        <w:ind w:left="4320" w:hanging="360"/>
      </w:pPr>
    </w:lvl>
    <w:lvl w:ilvl="6" w:tplc="1376E996" w:tentative="1">
      <w:start w:val="1"/>
      <w:numFmt w:val="decimal"/>
      <w:lvlText w:val="%7."/>
      <w:lvlJc w:val="left"/>
      <w:pPr>
        <w:tabs>
          <w:tab w:val="num" w:pos="5040"/>
        </w:tabs>
        <w:ind w:left="5040" w:hanging="360"/>
      </w:pPr>
    </w:lvl>
    <w:lvl w:ilvl="7" w:tplc="E56AB36A" w:tentative="1">
      <w:start w:val="1"/>
      <w:numFmt w:val="decimal"/>
      <w:lvlText w:val="%8."/>
      <w:lvlJc w:val="left"/>
      <w:pPr>
        <w:tabs>
          <w:tab w:val="num" w:pos="5760"/>
        </w:tabs>
        <w:ind w:left="5760" w:hanging="360"/>
      </w:pPr>
    </w:lvl>
    <w:lvl w:ilvl="8" w:tplc="8042FC9A" w:tentative="1">
      <w:start w:val="1"/>
      <w:numFmt w:val="decimal"/>
      <w:lvlText w:val="%9."/>
      <w:lvlJc w:val="left"/>
      <w:pPr>
        <w:tabs>
          <w:tab w:val="num" w:pos="6480"/>
        </w:tabs>
        <w:ind w:left="6480" w:hanging="360"/>
      </w:pPr>
    </w:lvl>
  </w:abstractNum>
  <w:num w:numId="1" w16cid:durableId="489248858">
    <w:abstractNumId w:val="9"/>
  </w:num>
  <w:num w:numId="2" w16cid:durableId="1677422150">
    <w:abstractNumId w:val="7"/>
  </w:num>
  <w:num w:numId="3" w16cid:durableId="1819610477">
    <w:abstractNumId w:val="5"/>
  </w:num>
  <w:num w:numId="4" w16cid:durableId="2024017609">
    <w:abstractNumId w:val="0"/>
  </w:num>
  <w:num w:numId="5" w16cid:durableId="1198934571">
    <w:abstractNumId w:val="1"/>
  </w:num>
  <w:num w:numId="6" w16cid:durableId="2023893854">
    <w:abstractNumId w:val="4"/>
  </w:num>
  <w:num w:numId="7" w16cid:durableId="1372075339">
    <w:abstractNumId w:val="3"/>
  </w:num>
  <w:num w:numId="8" w16cid:durableId="1553730971">
    <w:abstractNumId w:val="2"/>
  </w:num>
  <w:num w:numId="9" w16cid:durableId="395707797">
    <w:abstractNumId w:val="8"/>
  </w:num>
  <w:num w:numId="10" w16cid:durableId="653145843">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Weiyue Zhou">
    <w15:presenceInfo w15:providerId="None" w15:userId="Weiyue Zhou"/>
  </w15:person>
  <w15:person w15:author="Wande Cairang">
    <w15:presenceInfo w15:providerId="Windows Live" w15:userId="229bb75bfd8f8254"/>
  </w15:person>
  <w15:person w15:author="Wande Cairang [2]">
    <w15:presenceInfo w15:providerId="AD" w15:userId="S::wande@mit.edu::4605093b-8812-46c2-b3dc-b289dac169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cta Biomaterialia&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f99vapuzz0s4exe5b5axpiasxfdvr5fdwz&quot;&gt;My EndNote Library&lt;record-ids&gt;&lt;item&gt;5&lt;/item&gt;&lt;item&gt;6&lt;/item&gt;&lt;item&gt;7&lt;/item&gt;&lt;item&gt;9&lt;/item&gt;&lt;item&gt;55&lt;/item&gt;&lt;item&gt;56&lt;/item&gt;&lt;item&gt;57&lt;/item&gt;&lt;item&gt;59&lt;/item&gt;&lt;item&gt;60&lt;/item&gt;&lt;item&gt;61&lt;/item&gt;&lt;item&gt;62&lt;/item&gt;&lt;item&gt;72&lt;/item&gt;&lt;item&gt;73&lt;/item&gt;&lt;/record-ids&gt;&lt;/item&gt;&lt;/Libraries&gt;"/>
  </w:docVars>
  <w:rsids>
    <w:rsidRoot w:val="00225AE3"/>
    <w:rsid w:val="0000486A"/>
    <w:rsid w:val="00005090"/>
    <w:rsid w:val="00005D85"/>
    <w:rsid w:val="00010E7E"/>
    <w:rsid w:val="00013992"/>
    <w:rsid w:val="00014B1B"/>
    <w:rsid w:val="00020207"/>
    <w:rsid w:val="00020C62"/>
    <w:rsid w:val="00023B23"/>
    <w:rsid w:val="000312DC"/>
    <w:rsid w:val="00037E67"/>
    <w:rsid w:val="00037F29"/>
    <w:rsid w:val="00040506"/>
    <w:rsid w:val="00041797"/>
    <w:rsid w:val="00044852"/>
    <w:rsid w:val="00044BF3"/>
    <w:rsid w:val="00047AB1"/>
    <w:rsid w:val="00050A41"/>
    <w:rsid w:val="000605FD"/>
    <w:rsid w:val="00061423"/>
    <w:rsid w:val="000629A8"/>
    <w:rsid w:val="00062C23"/>
    <w:rsid w:val="00062DD2"/>
    <w:rsid w:val="0007127F"/>
    <w:rsid w:val="00072756"/>
    <w:rsid w:val="00074DC6"/>
    <w:rsid w:val="00075B82"/>
    <w:rsid w:val="00075C32"/>
    <w:rsid w:val="00076E21"/>
    <w:rsid w:val="0009197F"/>
    <w:rsid w:val="00097467"/>
    <w:rsid w:val="000A040D"/>
    <w:rsid w:val="000A2953"/>
    <w:rsid w:val="000A53FB"/>
    <w:rsid w:val="000A5EE0"/>
    <w:rsid w:val="000A6B2D"/>
    <w:rsid w:val="000A75C7"/>
    <w:rsid w:val="000B014D"/>
    <w:rsid w:val="000B3226"/>
    <w:rsid w:val="000B664C"/>
    <w:rsid w:val="000C041A"/>
    <w:rsid w:val="000C0918"/>
    <w:rsid w:val="000C4828"/>
    <w:rsid w:val="000C54A7"/>
    <w:rsid w:val="000C6741"/>
    <w:rsid w:val="000D03E5"/>
    <w:rsid w:val="000D07CE"/>
    <w:rsid w:val="000D27E3"/>
    <w:rsid w:val="000D518E"/>
    <w:rsid w:val="000D6414"/>
    <w:rsid w:val="000D6D24"/>
    <w:rsid w:val="000F1B14"/>
    <w:rsid w:val="000F23E1"/>
    <w:rsid w:val="000F2C83"/>
    <w:rsid w:val="000F58B6"/>
    <w:rsid w:val="000F5E8D"/>
    <w:rsid w:val="0010087E"/>
    <w:rsid w:val="00110AAA"/>
    <w:rsid w:val="00112454"/>
    <w:rsid w:val="00114C6F"/>
    <w:rsid w:val="00120EF3"/>
    <w:rsid w:val="0014644E"/>
    <w:rsid w:val="00146C02"/>
    <w:rsid w:val="001520A9"/>
    <w:rsid w:val="00153671"/>
    <w:rsid w:val="00164C71"/>
    <w:rsid w:val="00171D3A"/>
    <w:rsid w:val="00176045"/>
    <w:rsid w:val="00176A92"/>
    <w:rsid w:val="00177D43"/>
    <w:rsid w:val="001834DB"/>
    <w:rsid w:val="00185E21"/>
    <w:rsid w:val="0018646C"/>
    <w:rsid w:val="00187463"/>
    <w:rsid w:val="00192229"/>
    <w:rsid w:val="001963E0"/>
    <w:rsid w:val="00196F4F"/>
    <w:rsid w:val="001A2315"/>
    <w:rsid w:val="001A450D"/>
    <w:rsid w:val="001A54D4"/>
    <w:rsid w:val="001A69F1"/>
    <w:rsid w:val="001A7A6C"/>
    <w:rsid w:val="001B14EA"/>
    <w:rsid w:val="001B1D61"/>
    <w:rsid w:val="001B334F"/>
    <w:rsid w:val="001B76B9"/>
    <w:rsid w:val="001C0C4E"/>
    <w:rsid w:val="001C483C"/>
    <w:rsid w:val="001C5BB4"/>
    <w:rsid w:val="001C660A"/>
    <w:rsid w:val="001D67E0"/>
    <w:rsid w:val="001E1BCA"/>
    <w:rsid w:val="001E2B64"/>
    <w:rsid w:val="001E2C74"/>
    <w:rsid w:val="001E6B56"/>
    <w:rsid w:val="001E7742"/>
    <w:rsid w:val="001F0C2C"/>
    <w:rsid w:val="001F1B5C"/>
    <w:rsid w:val="001F432E"/>
    <w:rsid w:val="00201343"/>
    <w:rsid w:val="00207E7E"/>
    <w:rsid w:val="00212C85"/>
    <w:rsid w:val="00217781"/>
    <w:rsid w:val="00223185"/>
    <w:rsid w:val="00225AE3"/>
    <w:rsid w:val="00231D31"/>
    <w:rsid w:val="00232C45"/>
    <w:rsid w:val="00232CAD"/>
    <w:rsid w:val="002352F8"/>
    <w:rsid w:val="00235E7B"/>
    <w:rsid w:val="00236994"/>
    <w:rsid w:val="002405D9"/>
    <w:rsid w:val="00241730"/>
    <w:rsid w:val="00245F2C"/>
    <w:rsid w:val="0025227F"/>
    <w:rsid w:val="00253039"/>
    <w:rsid w:val="00253620"/>
    <w:rsid w:val="00253E6C"/>
    <w:rsid w:val="00257538"/>
    <w:rsid w:val="00262749"/>
    <w:rsid w:val="00271380"/>
    <w:rsid w:val="002764F6"/>
    <w:rsid w:val="002776E7"/>
    <w:rsid w:val="00283329"/>
    <w:rsid w:val="0028512C"/>
    <w:rsid w:val="002936C4"/>
    <w:rsid w:val="002956AC"/>
    <w:rsid w:val="00297ECB"/>
    <w:rsid w:val="002A3488"/>
    <w:rsid w:val="002A6F5D"/>
    <w:rsid w:val="002B154E"/>
    <w:rsid w:val="002B3331"/>
    <w:rsid w:val="002B3706"/>
    <w:rsid w:val="002C0BF4"/>
    <w:rsid w:val="002C4858"/>
    <w:rsid w:val="002C5A6B"/>
    <w:rsid w:val="002C674A"/>
    <w:rsid w:val="002D032A"/>
    <w:rsid w:val="002D1003"/>
    <w:rsid w:val="002D10E5"/>
    <w:rsid w:val="002D40A0"/>
    <w:rsid w:val="002D4EFB"/>
    <w:rsid w:val="002D4FDC"/>
    <w:rsid w:val="002D70A4"/>
    <w:rsid w:val="002E0BC3"/>
    <w:rsid w:val="002E0C7C"/>
    <w:rsid w:val="002E5AD7"/>
    <w:rsid w:val="00305BDD"/>
    <w:rsid w:val="00306A28"/>
    <w:rsid w:val="003114F4"/>
    <w:rsid w:val="00317802"/>
    <w:rsid w:val="00321CEB"/>
    <w:rsid w:val="00326CD3"/>
    <w:rsid w:val="00330118"/>
    <w:rsid w:val="0033258A"/>
    <w:rsid w:val="00335A5C"/>
    <w:rsid w:val="003360E9"/>
    <w:rsid w:val="00336BD7"/>
    <w:rsid w:val="00336EF9"/>
    <w:rsid w:val="00337284"/>
    <w:rsid w:val="00342378"/>
    <w:rsid w:val="00343FAD"/>
    <w:rsid w:val="0034630E"/>
    <w:rsid w:val="0035358E"/>
    <w:rsid w:val="00355D3E"/>
    <w:rsid w:val="0035618E"/>
    <w:rsid w:val="003567AE"/>
    <w:rsid w:val="003602D9"/>
    <w:rsid w:val="0036290F"/>
    <w:rsid w:val="0036497D"/>
    <w:rsid w:val="003702C5"/>
    <w:rsid w:val="00372FE2"/>
    <w:rsid w:val="00380D3E"/>
    <w:rsid w:val="00380DF8"/>
    <w:rsid w:val="003811AD"/>
    <w:rsid w:val="00385E14"/>
    <w:rsid w:val="0039694D"/>
    <w:rsid w:val="00397272"/>
    <w:rsid w:val="00397FB3"/>
    <w:rsid w:val="003A323C"/>
    <w:rsid w:val="003A6652"/>
    <w:rsid w:val="003C4615"/>
    <w:rsid w:val="003C5203"/>
    <w:rsid w:val="003C5401"/>
    <w:rsid w:val="003C5F5C"/>
    <w:rsid w:val="003C75A3"/>
    <w:rsid w:val="003D1FA1"/>
    <w:rsid w:val="003E0114"/>
    <w:rsid w:val="003E0BE7"/>
    <w:rsid w:val="003E6D4C"/>
    <w:rsid w:val="003F0980"/>
    <w:rsid w:val="003F1CBF"/>
    <w:rsid w:val="003F6798"/>
    <w:rsid w:val="004018B8"/>
    <w:rsid w:val="0040268B"/>
    <w:rsid w:val="00402927"/>
    <w:rsid w:val="00406548"/>
    <w:rsid w:val="00407D78"/>
    <w:rsid w:val="0041057C"/>
    <w:rsid w:val="0041245F"/>
    <w:rsid w:val="00414C9B"/>
    <w:rsid w:val="00417007"/>
    <w:rsid w:val="00421111"/>
    <w:rsid w:val="00421530"/>
    <w:rsid w:val="00422057"/>
    <w:rsid w:val="00427248"/>
    <w:rsid w:val="00430B5C"/>
    <w:rsid w:val="004334F9"/>
    <w:rsid w:val="004341B1"/>
    <w:rsid w:val="00441A64"/>
    <w:rsid w:val="00444294"/>
    <w:rsid w:val="004447C6"/>
    <w:rsid w:val="00445892"/>
    <w:rsid w:val="00450E18"/>
    <w:rsid w:val="00454EB1"/>
    <w:rsid w:val="004576E2"/>
    <w:rsid w:val="00462145"/>
    <w:rsid w:val="004632C1"/>
    <w:rsid w:val="00463844"/>
    <w:rsid w:val="0046455B"/>
    <w:rsid w:val="00467497"/>
    <w:rsid w:val="00467EC1"/>
    <w:rsid w:val="0047691F"/>
    <w:rsid w:val="00485574"/>
    <w:rsid w:val="00490DAC"/>
    <w:rsid w:val="00492C30"/>
    <w:rsid w:val="004936D5"/>
    <w:rsid w:val="004937D6"/>
    <w:rsid w:val="0049747A"/>
    <w:rsid w:val="004A3FAE"/>
    <w:rsid w:val="004A785C"/>
    <w:rsid w:val="004B0B96"/>
    <w:rsid w:val="004B1D33"/>
    <w:rsid w:val="004C5DFD"/>
    <w:rsid w:val="004C715C"/>
    <w:rsid w:val="004D023A"/>
    <w:rsid w:val="004D18CE"/>
    <w:rsid w:val="004D2B20"/>
    <w:rsid w:val="004D3754"/>
    <w:rsid w:val="004D5C95"/>
    <w:rsid w:val="004E0784"/>
    <w:rsid w:val="004E6C64"/>
    <w:rsid w:val="004F4DF1"/>
    <w:rsid w:val="00500056"/>
    <w:rsid w:val="00500F82"/>
    <w:rsid w:val="00504E23"/>
    <w:rsid w:val="00506119"/>
    <w:rsid w:val="00512177"/>
    <w:rsid w:val="00517B2D"/>
    <w:rsid w:val="00520473"/>
    <w:rsid w:val="005259AF"/>
    <w:rsid w:val="005269A7"/>
    <w:rsid w:val="00531598"/>
    <w:rsid w:val="005357F9"/>
    <w:rsid w:val="00535CF1"/>
    <w:rsid w:val="00540014"/>
    <w:rsid w:val="00545590"/>
    <w:rsid w:val="00545C5E"/>
    <w:rsid w:val="005517D0"/>
    <w:rsid w:val="005554B5"/>
    <w:rsid w:val="00555E50"/>
    <w:rsid w:val="00565F99"/>
    <w:rsid w:val="005665F8"/>
    <w:rsid w:val="00566FD5"/>
    <w:rsid w:val="00571043"/>
    <w:rsid w:val="00573AD7"/>
    <w:rsid w:val="00576319"/>
    <w:rsid w:val="00576ABA"/>
    <w:rsid w:val="00580095"/>
    <w:rsid w:val="005807F6"/>
    <w:rsid w:val="00581A34"/>
    <w:rsid w:val="00586E05"/>
    <w:rsid w:val="005879D0"/>
    <w:rsid w:val="005910D1"/>
    <w:rsid w:val="00593A87"/>
    <w:rsid w:val="0059422B"/>
    <w:rsid w:val="00595F29"/>
    <w:rsid w:val="005A59AA"/>
    <w:rsid w:val="005A732D"/>
    <w:rsid w:val="005B32AD"/>
    <w:rsid w:val="005B3874"/>
    <w:rsid w:val="005B465B"/>
    <w:rsid w:val="005B4B9D"/>
    <w:rsid w:val="005B6D25"/>
    <w:rsid w:val="005C0B6C"/>
    <w:rsid w:val="005C6302"/>
    <w:rsid w:val="005D0052"/>
    <w:rsid w:val="005D3F43"/>
    <w:rsid w:val="005D581E"/>
    <w:rsid w:val="005F1DFC"/>
    <w:rsid w:val="005F21CB"/>
    <w:rsid w:val="00600674"/>
    <w:rsid w:val="00600B66"/>
    <w:rsid w:val="00602F9C"/>
    <w:rsid w:val="006030D4"/>
    <w:rsid w:val="00603D11"/>
    <w:rsid w:val="0060458D"/>
    <w:rsid w:val="0060577F"/>
    <w:rsid w:val="00606DB2"/>
    <w:rsid w:val="00607E5C"/>
    <w:rsid w:val="0061281A"/>
    <w:rsid w:val="006134B9"/>
    <w:rsid w:val="00614C0A"/>
    <w:rsid w:val="00614F4F"/>
    <w:rsid w:val="00616771"/>
    <w:rsid w:val="00617597"/>
    <w:rsid w:val="00622000"/>
    <w:rsid w:val="00624820"/>
    <w:rsid w:val="006268C8"/>
    <w:rsid w:val="0062707B"/>
    <w:rsid w:val="006349BB"/>
    <w:rsid w:val="006359FD"/>
    <w:rsid w:val="0064090C"/>
    <w:rsid w:val="00642869"/>
    <w:rsid w:val="00642DD1"/>
    <w:rsid w:val="00643F5B"/>
    <w:rsid w:val="00661774"/>
    <w:rsid w:val="00664666"/>
    <w:rsid w:val="00665B3B"/>
    <w:rsid w:val="006671C5"/>
    <w:rsid w:val="00667DB2"/>
    <w:rsid w:val="006704FB"/>
    <w:rsid w:val="00670BF9"/>
    <w:rsid w:val="00672A2A"/>
    <w:rsid w:val="0067728A"/>
    <w:rsid w:val="006849E7"/>
    <w:rsid w:val="00685DDE"/>
    <w:rsid w:val="00693EBA"/>
    <w:rsid w:val="006A1E47"/>
    <w:rsid w:val="006A473B"/>
    <w:rsid w:val="006A6A8A"/>
    <w:rsid w:val="006A7232"/>
    <w:rsid w:val="006A753D"/>
    <w:rsid w:val="006B2D9A"/>
    <w:rsid w:val="006B53C1"/>
    <w:rsid w:val="006B66D6"/>
    <w:rsid w:val="006B77F8"/>
    <w:rsid w:val="006C1E9E"/>
    <w:rsid w:val="006C2BC9"/>
    <w:rsid w:val="006C4365"/>
    <w:rsid w:val="006C5607"/>
    <w:rsid w:val="006C561D"/>
    <w:rsid w:val="006C5AEB"/>
    <w:rsid w:val="006C6F3E"/>
    <w:rsid w:val="006D061F"/>
    <w:rsid w:val="006D358F"/>
    <w:rsid w:val="006D55E9"/>
    <w:rsid w:val="006E2572"/>
    <w:rsid w:val="006E3141"/>
    <w:rsid w:val="006E3AED"/>
    <w:rsid w:val="006E7D68"/>
    <w:rsid w:val="006F0A50"/>
    <w:rsid w:val="006F0BBC"/>
    <w:rsid w:val="006F2AB3"/>
    <w:rsid w:val="006F3C21"/>
    <w:rsid w:val="006F62BA"/>
    <w:rsid w:val="00700217"/>
    <w:rsid w:val="00700CC9"/>
    <w:rsid w:val="007042DA"/>
    <w:rsid w:val="00713B4E"/>
    <w:rsid w:val="00716FE6"/>
    <w:rsid w:val="00717A67"/>
    <w:rsid w:val="00717ECE"/>
    <w:rsid w:val="00727019"/>
    <w:rsid w:val="00732E5D"/>
    <w:rsid w:val="00733944"/>
    <w:rsid w:val="00734225"/>
    <w:rsid w:val="00742025"/>
    <w:rsid w:val="007441D1"/>
    <w:rsid w:val="007475B9"/>
    <w:rsid w:val="00751E68"/>
    <w:rsid w:val="00763400"/>
    <w:rsid w:val="00763F1B"/>
    <w:rsid w:val="00764301"/>
    <w:rsid w:val="00764CFE"/>
    <w:rsid w:val="0076556B"/>
    <w:rsid w:val="00766BAB"/>
    <w:rsid w:val="00770867"/>
    <w:rsid w:val="007714ED"/>
    <w:rsid w:val="0077369F"/>
    <w:rsid w:val="007748D3"/>
    <w:rsid w:val="00775B5E"/>
    <w:rsid w:val="007834EB"/>
    <w:rsid w:val="00783E18"/>
    <w:rsid w:val="0078446E"/>
    <w:rsid w:val="00784A27"/>
    <w:rsid w:val="0078551D"/>
    <w:rsid w:val="00785FCB"/>
    <w:rsid w:val="00791542"/>
    <w:rsid w:val="0079261A"/>
    <w:rsid w:val="007A2688"/>
    <w:rsid w:val="007A48AA"/>
    <w:rsid w:val="007B3BA8"/>
    <w:rsid w:val="007B550F"/>
    <w:rsid w:val="007B73A7"/>
    <w:rsid w:val="007C6D5D"/>
    <w:rsid w:val="007C7279"/>
    <w:rsid w:val="007D257A"/>
    <w:rsid w:val="007D422F"/>
    <w:rsid w:val="007D4AA7"/>
    <w:rsid w:val="007E540C"/>
    <w:rsid w:val="007E77DD"/>
    <w:rsid w:val="007F16AF"/>
    <w:rsid w:val="007F3105"/>
    <w:rsid w:val="007F629E"/>
    <w:rsid w:val="00803436"/>
    <w:rsid w:val="00805879"/>
    <w:rsid w:val="00811F66"/>
    <w:rsid w:val="00812C1E"/>
    <w:rsid w:val="008200B1"/>
    <w:rsid w:val="0082323A"/>
    <w:rsid w:val="00831908"/>
    <w:rsid w:val="00831E23"/>
    <w:rsid w:val="008370C3"/>
    <w:rsid w:val="008422BC"/>
    <w:rsid w:val="00847137"/>
    <w:rsid w:val="00861CE1"/>
    <w:rsid w:val="00862269"/>
    <w:rsid w:val="00866F9E"/>
    <w:rsid w:val="00871E66"/>
    <w:rsid w:val="008721A8"/>
    <w:rsid w:val="00876F3C"/>
    <w:rsid w:val="0087784E"/>
    <w:rsid w:val="00885669"/>
    <w:rsid w:val="00887355"/>
    <w:rsid w:val="00887424"/>
    <w:rsid w:val="0089084A"/>
    <w:rsid w:val="00890ED8"/>
    <w:rsid w:val="00891160"/>
    <w:rsid w:val="008A181F"/>
    <w:rsid w:val="008A3286"/>
    <w:rsid w:val="008A47BB"/>
    <w:rsid w:val="008A54E0"/>
    <w:rsid w:val="008B3693"/>
    <w:rsid w:val="008C6D71"/>
    <w:rsid w:val="008C7D7E"/>
    <w:rsid w:val="008D20F6"/>
    <w:rsid w:val="008D246D"/>
    <w:rsid w:val="008D503B"/>
    <w:rsid w:val="008D6C61"/>
    <w:rsid w:val="008D720F"/>
    <w:rsid w:val="008D7B1B"/>
    <w:rsid w:val="008F07E6"/>
    <w:rsid w:val="008F08DF"/>
    <w:rsid w:val="008F1CB9"/>
    <w:rsid w:val="008F2306"/>
    <w:rsid w:val="008F5BF2"/>
    <w:rsid w:val="008F6DC7"/>
    <w:rsid w:val="008F7A41"/>
    <w:rsid w:val="00906EBA"/>
    <w:rsid w:val="00920900"/>
    <w:rsid w:val="009221A3"/>
    <w:rsid w:val="00922583"/>
    <w:rsid w:val="00924BDD"/>
    <w:rsid w:val="0093372D"/>
    <w:rsid w:val="009346E0"/>
    <w:rsid w:val="009349A2"/>
    <w:rsid w:val="00936E45"/>
    <w:rsid w:val="009370DF"/>
    <w:rsid w:val="009422F8"/>
    <w:rsid w:val="009440C4"/>
    <w:rsid w:val="00945C9C"/>
    <w:rsid w:val="00956944"/>
    <w:rsid w:val="00964ABE"/>
    <w:rsid w:val="00965EF4"/>
    <w:rsid w:val="00966F6E"/>
    <w:rsid w:val="00974158"/>
    <w:rsid w:val="00977051"/>
    <w:rsid w:val="00977B0C"/>
    <w:rsid w:val="00984C52"/>
    <w:rsid w:val="0098702C"/>
    <w:rsid w:val="009925D3"/>
    <w:rsid w:val="009938D3"/>
    <w:rsid w:val="009943ED"/>
    <w:rsid w:val="009A0A2F"/>
    <w:rsid w:val="009A41F6"/>
    <w:rsid w:val="009A73BC"/>
    <w:rsid w:val="009B3D91"/>
    <w:rsid w:val="009B4E3E"/>
    <w:rsid w:val="009C03D7"/>
    <w:rsid w:val="009C355C"/>
    <w:rsid w:val="009C3A5E"/>
    <w:rsid w:val="009C7A98"/>
    <w:rsid w:val="009D062B"/>
    <w:rsid w:val="009D121E"/>
    <w:rsid w:val="009D3760"/>
    <w:rsid w:val="009D432A"/>
    <w:rsid w:val="009D6E17"/>
    <w:rsid w:val="009E5226"/>
    <w:rsid w:val="009E6B00"/>
    <w:rsid w:val="009F4D84"/>
    <w:rsid w:val="009F5023"/>
    <w:rsid w:val="00A028C5"/>
    <w:rsid w:val="00A03CCA"/>
    <w:rsid w:val="00A0592F"/>
    <w:rsid w:val="00A07083"/>
    <w:rsid w:val="00A07904"/>
    <w:rsid w:val="00A1331A"/>
    <w:rsid w:val="00A168FC"/>
    <w:rsid w:val="00A17AD4"/>
    <w:rsid w:val="00A17E87"/>
    <w:rsid w:val="00A20B60"/>
    <w:rsid w:val="00A23D59"/>
    <w:rsid w:val="00A25642"/>
    <w:rsid w:val="00A308FC"/>
    <w:rsid w:val="00A31507"/>
    <w:rsid w:val="00A3395A"/>
    <w:rsid w:val="00A34CAA"/>
    <w:rsid w:val="00A370F1"/>
    <w:rsid w:val="00A4380E"/>
    <w:rsid w:val="00A52BE8"/>
    <w:rsid w:val="00A53C3C"/>
    <w:rsid w:val="00A54812"/>
    <w:rsid w:val="00A708E0"/>
    <w:rsid w:val="00A71706"/>
    <w:rsid w:val="00A7334F"/>
    <w:rsid w:val="00A73C1B"/>
    <w:rsid w:val="00A74DA7"/>
    <w:rsid w:val="00A756A5"/>
    <w:rsid w:val="00A761E6"/>
    <w:rsid w:val="00A82849"/>
    <w:rsid w:val="00A94907"/>
    <w:rsid w:val="00A956C3"/>
    <w:rsid w:val="00A961C6"/>
    <w:rsid w:val="00A96707"/>
    <w:rsid w:val="00A96F50"/>
    <w:rsid w:val="00AA0516"/>
    <w:rsid w:val="00AA0530"/>
    <w:rsid w:val="00AA0533"/>
    <w:rsid w:val="00AA3146"/>
    <w:rsid w:val="00AA3EAF"/>
    <w:rsid w:val="00AB5369"/>
    <w:rsid w:val="00AB5DC2"/>
    <w:rsid w:val="00AC196A"/>
    <w:rsid w:val="00AD2872"/>
    <w:rsid w:val="00AD62C2"/>
    <w:rsid w:val="00AE37E8"/>
    <w:rsid w:val="00AF0B91"/>
    <w:rsid w:val="00AF134E"/>
    <w:rsid w:val="00AF2AF5"/>
    <w:rsid w:val="00AF4203"/>
    <w:rsid w:val="00B03044"/>
    <w:rsid w:val="00B042E9"/>
    <w:rsid w:val="00B16B20"/>
    <w:rsid w:val="00B172D7"/>
    <w:rsid w:val="00B20577"/>
    <w:rsid w:val="00B21237"/>
    <w:rsid w:val="00B355D2"/>
    <w:rsid w:val="00B46010"/>
    <w:rsid w:val="00B477C5"/>
    <w:rsid w:val="00B50EDF"/>
    <w:rsid w:val="00B51B0C"/>
    <w:rsid w:val="00B54AF4"/>
    <w:rsid w:val="00B57729"/>
    <w:rsid w:val="00B630A7"/>
    <w:rsid w:val="00B65681"/>
    <w:rsid w:val="00B6598E"/>
    <w:rsid w:val="00B72A90"/>
    <w:rsid w:val="00B72D91"/>
    <w:rsid w:val="00B85F4F"/>
    <w:rsid w:val="00B86B98"/>
    <w:rsid w:val="00B936E6"/>
    <w:rsid w:val="00BA3F6B"/>
    <w:rsid w:val="00BA7E75"/>
    <w:rsid w:val="00BB51AE"/>
    <w:rsid w:val="00BB7B21"/>
    <w:rsid w:val="00BC20D3"/>
    <w:rsid w:val="00BC2BF5"/>
    <w:rsid w:val="00BC3353"/>
    <w:rsid w:val="00BD16AD"/>
    <w:rsid w:val="00BD6AE2"/>
    <w:rsid w:val="00BD725B"/>
    <w:rsid w:val="00BD747C"/>
    <w:rsid w:val="00BE1576"/>
    <w:rsid w:val="00BE4499"/>
    <w:rsid w:val="00BF1B52"/>
    <w:rsid w:val="00BF3239"/>
    <w:rsid w:val="00BF3DED"/>
    <w:rsid w:val="00BF4CFA"/>
    <w:rsid w:val="00BF5D26"/>
    <w:rsid w:val="00BF7CD8"/>
    <w:rsid w:val="00C017CE"/>
    <w:rsid w:val="00C01921"/>
    <w:rsid w:val="00C0443B"/>
    <w:rsid w:val="00C05A86"/>
    <w:rsid w:val="00C13F2D"/>
    <w:rsid w:val="00C175E3"/>
    <w:rsid w:val="00C2105A"/>
    <w:rsid w:val="00C24E54"/>
    <w:rsid w:val="00C312C3"/>
    <w:rsid w:val="00C330DE"/>
    <w:rsid w:val="00C352AB"/>
    <w:rsid w:val="00C35D7C"/>
    <w:rsid w:val="00C373E4"/>
    <w:rsid w:val="00C4110D"/>
    <w:rsid w:val="00C42520"/>
    <w:rsid w:val="00C52BF9"/>
    <w:rsid w:val="00C557E6"/>
    <w:rsid w:val="00C56A8E"/>
    <w:rsid w:val="00C60F9B"/>
    <w:rsid w:val="00C67852"/>
    <w:rsid w:val="00C70912"/>
    <w:rsid w:val="00C7157E"/>
    <w:rsid w:val="00C7453B"/>
    <w:rsid w:val="00C82DB7"/>
    <w:rsid w:val="00C837F1"/>
    <w:rsid w:val="00C85869"/>
    <w:rsid w:val="00C858F6"/>
    <w:rsid w:val="00C90300"/>
    <w:rsid w:val="00C93BC1"/>
    <w:rsid w:val="00C9641B"/>
    <w:rsid w:val="00CA5020"/>
    <w:rsid w:val="00CA7EB2"/>
    <w:rsid w:val="00CB46AB"/>
    <w:rsid w:val="00CB6EEA"/>
    <w:rsid w:val="00CB7136"/>
    <w:rsid w:val="00CC4D7F"/>
    <w:rsid w:val="00CC57C8"/>
    <w:rsid w:val="00CD0C55"/>
    <w:rsid w:val="00CD0D57"/>
    <w:rsid w:val="00CD15F8"/>
    <w:rsid w:val="00CD3DEF"/>
    <w:rsid w:val="00CE11FA"/>
    <w:rsid w:val="00CE13E0"/>
    <w:rsid w:val="00CE4FEE"/>
    <w:rsid w:val="00CE5B21"/>
    <w:rsid w:val="00CF4281"/>
    <w:rsid w:val="00CF64EF"/>
    <w:rsid w:val="00D03D6B"/>
    <w:rsid w:val="00D041A8"/>
    <w:rsid w:val="00D053F7"/>
    <w:rsid w:val="00D12FE4"/>
    <w:rsid w:val="00D13279"/>
    <w:rsid w:val="00D1468F"/>
    <w:rsid w:val="00D14960"/>
    <w:rsid w:val="00D3050A"/>
    <w:rsid w:val="00D32041"/>
    <w:rsid w:val="00D35C25"/>
    <w:rsid w:val="00D36A1C"/>
    <w:rsid w:val="00D410DC"/>
    <w:rsid w:val="00D417EA"/>
    <w:rsid w:val="00D5112C"/>
    <w:rsid w:val="00D51279"/>
    <w:rsid w:val="00D553E6"/>
    <w:rsid w:val="00D55B7A"/>
    <w:rsid w:val="00D56139"/>
    <w:rsid w:val="00D56AD4"/>
    <w:rsid w:val="00D57CC5"/>
    <w:rsid w:val="00D6370D"/>
    <w:rsid w:val="00D64727"/>
    <w:rsid w:val="00D647E8"/>
    <w:rsid w:val="00D657B8"/>
    <w:rsid w:val="00D65FA9"/>
    <w:rsid w:val="00D76A09"/>
    <w:rsid w:val="00D77E6A"/>
    <w:rsid w:val="00D822C7"/>
    <w:rsid w:val="00D86267"/>
    <w:rsid w:val="00D876C5"/>
    <w:rsid w:val="00D87F4E"/>
    <w:rsid w:val="00D91642"/>
    <w:rsid w:val="00D9230A"/>
    <w:rsid w:val="00D94D92"/>
    <w:rsid w:val="00D94E31"/>
    <w:rsid w:val="00D971B6"/>
    <w:rsid w:val="00DA2E01"/>
    <w:rsid w:val="00DB5B42"/>
    <w:rsid w:val="00DC45D0"/>
    <w:rsid w:val="00DC6766"/>
    <w:rsid w:val="00DC6A8E"/>
    <w:rsid w:val="00DD0CEF"/>
    <w:rsid w:val="00DD5300"/>
    <w:rsid w:val="00DD65D1"/>
    <w:rsid w:val="00DD7409"/>
    <w:rsid w:val="00DE03DB"/>
    <w:rsid w:val="00DE489C"/>
    <w:rsid w:val="00DE4B43"/>
    <w:rsid w:val="00DF19FD"/>
    <w:rsid w:val="00DF6A66"/>
    <w:rsid w:val="00DF6AD3"/>
    <w:rsid w:val="00DF782C"/>
    <w:rsid w:val="00E02F5A"/>
    <w:rsid w:val="00E10786"/>
    <w:rsid w:val="00E11A7E"/>
    <w:rsid w:val="00E23F60"/>
    <w:rsid w:val="00E24391"/>
    <w:rsid w:val="00E2576C"/>
    <w:rsid w:val="00E27797"/>
    <w:rsid w:val="00E34478"/>
    <w:rsid w:val="00E35635"/>
    <w:rsid w:val="00E36111"/>
    <w:rsid w:val="00E37CB8"/>
    <w:rsid w:val="00E4198E"/>
    <w:rsid w:val="00E45871"/>
    <w:rsid w:val="00E50A65"/>
    <w:rsid w:val="00E5467E"/>
    <w:rsid w:val="00E55E47"/>
    <w:rsid w:val="00E56D0B"/>
    <w:rsid w:val="00E57235"/>
    <w:rsid w:val="00E572BD"/>
    <w:rsid w:val="00E60779"/>
    <w:rsid w:val="00E616E0"/>
    <w:rsid w:val="00E641A1"/>
    <w:rsid w:val="00E654C5"/>
    <w:rsid w:val="00E66957"/>
    <w:rsid w:val="00E735DB"/>
    <w:rsid w:val="00E73DC6"/>
    <w:rsid w:val="00E741B6"/>
    <w:rsid w:val="00E83597"/>
    <w:rsid w:val="00E848D1"/>
    <w:rsid w:val="00EA5F92"/>
    <w:rsid w:val="00EB399B"/>
    <w:rsid w:val="00EC3FC8"/>
    <w:rsid w:val="00EC4C3A"/>
    <w:rsid w:val="00EC53C1"/>
    <w:rsid w:val="00EC629B"/>
    <w:rsid w:val="00EC717A"/>
    <w:rsid w:val="00ED432B"/>
    <w:rsid w:val="00ED474F"/>
    <w:rsid w:val="00EE236C"/>
    <w:rsid w:val="00EE4B94"/>
    <w:rsid w:val="00EE7B19"/>
    <w:rsid w:val="00EF0302"/>
    <w:rsid w:val="00EF5F9B"/>
    <w:rsid w:val="00EF7E2C"/>
    <w:rsid w:val="00F01104"/>
    <w:rsid w:val="00F01485"/>
    <w:rsid w:val="00F029FE"/>
    <w:rsid w:val="00F0321E"/>
    <w:rsid w:val="00F0550E"/>
    <w:rsid w:val="00F060D1"/>
    <w:rsid w:val="00F10B46"/>
    <w:rsid w:val="00F11AC7"/>
    <w:rsid w:val="00F17AA5"/>
    <w:rsid w:val="00F27037"/>
    <w:rsid w:val="00F31A36"/>
    <w:rsid w:val="00F328D4"/>
    <w:rsid w:val="00F34A61"/>
    <w:rsid w:val="00F35C79"/>
    <w:rsid w:val="00F407E5"/>
    <w:rsid w:val="00F4129A"/>
    <w:rsid w:val="00F4617E"/>
    <w:rsid w:val="00F526A5"/>
    <w:rsid w:val="00F52B2E"/>
    <w:rsid w:val="00F53FB2"/>
    <w:rsid w:val="00F543EA"/>
    <w:rsid w:val="00F57BDE"/>
    <w:rsid w:val="00F610FA"/>
    <w:rsid w:val="00F6411B"/>
    <w:rsid w:val="00F644ED"/>
    <w:rsid w:val="00F66138"/>
    <w:rsid w:val="00F7588D"/>
    <w:rsid w:val="00F76170"/>
    <w:rsid w:val="00F8100C"/>
    <w:rsid w:val="00F859C9"/>
    <w:rsid w:val="00F92085"/>
    <w:rsid w:val="00F94DBB"/>
    <w:rsid w:val="00F953CD"/>
    <w:rsid w:val="00F961AD"/>
    <w:rsid w:val="00FA14E1"/>
    <w:rsid w:val="00FA5D4C"/>
    <w:rsid w:val="00FA64F2"/>
    <w:rsid w:val="00FA6A7A"/>
    <w:rsid w:val="00FB059B"/>
    <w:rsid w:val="00FB4FD4"/>
    <w:rsid w:val="00FB6658"/>
    <w:rsid w:val="00FC20A8"/>
    <w:rsid w:val="00FD2972"/>
    <w:rsid w:val="00FD3835"/>
    <w:rsid w:val="00FD3D3F"/>
    <w:rsid w:val="00FD7249"/>
    <w:rsid w:val="00FE08E2"/>
    <w:rsid w:val="00FE2451"/>
    <w:rsid w:val="00FF1735"/>
    <w:rsid w:val="00FF3161"/>
    <w:rsid w:val="00FF31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4415FE"/>
  <w15:chartTrackingRefBased/>
  <w15:docId w15:val="{75C755E3-94DA-499F-AE0E-81F3B5BBBA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C3C"/>
  </w:style>
  <w:style w:type="paragraph" w:styleId="Heading3">
    <w:name w:val="heading 3"/>
    <w:basedOn w:val="Normal"/>
    <w:link w:val="Heading3Char"/>
    <w:uiPriority w:val="9"/>
    <w:qFormat/>
    <w:rsid w:val="005C630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2B64"/>
    <w:pPr>
      <w:spacing w:after="0" w:line="240" w:lineRule="auto"/>
    </w:pPr>
    <w:rPr>
      <w:rFonts w:ascii="Times New Roman" w:eastAsia="SimSun" w:hAnsi="Times New Roman" w:cs="Times New Roman"/>
      <w:sz w:val="20"/>
      <w:szCs w:val="20"/>
    </w:rPr>
    <w:tblP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Pr>
  </w:style>
  <w:style w:type="paragraph" w:styleId="ListParagraph">
    <w:name w:val="List Paragraph"/>
    <w:basedOn w:val="Normal"/>
    <w:uiPriority w:val="34"/>
    <w:qFormat/>
    <w:rsid w:val="00B46010"/>
    <w:pPr>
      <w:ind w:left="720"/>
      <w:contextualSpacing/>
    </w:pPr>
  </w:style>
  <w:style w:type="character" w:styleId="Hyperlink">
    <w:name w:val="Hyperlink"/>
    <w:basedOn w:val="DefaultParagraphFont"/>
    <w:uiPriority w:val="99"/>
    <w:semiHidden/>
    <w:unhideWhenUsed/>
    <w:rsid w:val="009E6B00"/>
    <w:rPr>
      <w:color w:val="0000FF"/>
      <w:u w:val="single"/>
    </w:rPr>
  </w:style>
  <w:style w:type="character" w:customStyle="1" w:styleId="Heading3Char">
    <w:name w:val="Heading 3 Char"/>
    <w:basedOn w:val="DefaultParagraphFont"/>
    <w:link w:val="Heading3"/>
    <w:uiPriority w:val="9"/>
    <w:rsid w:val="005C6302"/>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5C630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EndnoteText">
    <w:name w:val="endnote text"/>
    <w:basedOn w:val="Normal"/>
    <w:link w:val="EndnoteTextChar"/>
    <w:uiPriority w:val="99"/>
    <w:semiHidden/>
    <w:unhideWhenUsed/>
    <w:rsid w:val="007C6D5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C6D5D"/>
    <w:rPr>
      <w:sz w:val="20"/>
      <w:szCs w:val="20"/>
    </w:rPr>
  </w:style>
  <w:style w:type="character" w:styleId="EndnoteReference">
    <w:name w:val="endnote reference"/>
    <w:basedOn w:val="DefaultParagraphFont"/>
    <w:uiPriority w:val="99"/>
    <w:semiHidden/>
    <w:unhideWhenUsed/>
    <w:rsid w:val="007C6D5D"/>
    <w:rPr>
      <w:vertAlign w:val="superscript"/>
    </w:rPr>
  </w:style>
  <w:style w:type="paragraph" w:customStyle="1" w:styleId="EndNoteBibliographyTitle">
    <w:name w:val="EndNote Bibliography Title"/>
    <w:basedOn w:val="Normal"/>
    <w:link w:val="EndNoteBibliographyTitleChar"/>
    <w:rsid w:val="007C6D5D"/>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7C6D5D"/>
    <w:rPr>
      <w:rFonts w:ascii="Calibri" w:hAnsi="Calibri" w:cs="Calibri"/>
      <w:noProof/>
    </w:rPr>
  </w:style>
  <w:style w:type="paragraph" w:customStyle="1" w:styleId="EndNoteBibliography">
    <w:name w:val="EndNote Bibliography"/>
    <w:basedOn w:val="Normal"/>
    <w:link w:val="EndNoteBibliographyChar"/>
    <w:rsid w:val="007C6D5D"/>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7C6D5D"/>
    <w:rPr>
      <w:rFonts w:ascii="Calibri" w:hAnsi="Calibri" w:cs="Calibri"/>
      <w:noProof/>
    </w:rPr>
  </w:style>
  <w:style w:type="character" w:styleId="CommentReference">
    <w:name w:val="annotation reference"/>
    <w:basedOn w:val="DefaultParagraphFont"/>
    <w:uiPriority w:val="99"/>
    <w:semiHidden/>
    <w:unhideWhenUsed/>
    <w:rsid w:val="00F35C79"/>
    <w:rPr>
      <w:sz w:val="16"/>
      <w:szCs w:val="16"/>
    </w:rPr>
  </w:style>
  <w:style w:type="paragraph" w:styleId="CommentText">
    <w:name w:val="annotation text"/>
    <w:basedOn w:val="Normal"/>
    <w:link w:val="CommentTextChar"/>
    <w:uiPriority w:val="99"/>
    <w:unhideWhenUsed/>
    <w:rsid w:val="00F35C79"/>
    <w:pPr>
      <w:spacing w:line="240" w:lineRule="auto"/>
    </w:pPr>
    <w:rPr>
      <w:sz w:val="20"/>
      <w:szCs w:val="20"/>
    </w:rPr>
  </w:style>
  <w:style w:type="character" w:customStyle="1" w:styleId="CommentTextChar">
    <w:name w:val="Comment Text Char"/>
    <w:basedOn w:val="DefaultParagraphFont"/>
    <w:link w:val="CommentText"/>
    <w:uiPriority w:val="99"/>
    <w:rsid w:val="00F35C79"/>
    <w:rPr>
      <w:sz w:val="20"/>
      <w:szCs w:val="20"/>
    </w:rPr>
  </w:style>
  <w:style w:type="paragraph" w:styleId="CommentSubject">
    <w:name w:val="annotation subject"/>
    <w:basedOn w:val="CommentText"/>
    <w:next w:val="CommentText"/>
    <w:link w:val="CommentSubjectChar"/>
    <w:uiPriority w:val="99"/>
    <w:semiHidden/>
    <w:unhideWhenUsed/>
    <w:rsid w:val="00F35C79"/>
    <w:rPr>
      <w:b/>
      <w:bCs/>
    </w:rPr>
  </w:style>
  <w:style w:type="character" w:customStyle="1" w:styleId="CommentSubjectChar">
    <w:name w:val="Comment Subject Char"/>
    <w:basedOn w:val="CommentTextChar"/>
    <w:link w:val="CommentSubject"/>
    <w:uiPriority w:val="99"/>
    <w:semiHidden/>
    <w:rsid w:val="00F35C79"/>
    <w:rPr>
      <w:b/>
      <w:bCs/>
      <w:sz w:val="20"/>
      <w:szCs w:val="20"/>
    </w:rPr>
  </w:style>
  <w:style w:type="paragraph" w:styleId="BalloonText">
    <w:name w:val="Balloon Text"/>
    <w:basedOn w:val="Normal"/>
    <w:link w:val="BalloonTextChar"/>
    <w:uiPriority w:val="99"/>
    <w:semiHidden/>
    <w:unhideWhenUsed/>
    <w:rsid w:val="00F35C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C79"/>
    <w:rPr>
      <w:rFonts w:ascii="Segoe UI" w:hAnsi="Segoe UI" w:cs="Segoe UI"/>
      <w:sz w:val="18"/>
      <w:szCs w:val="18"/>
    </w:rPr>
  </w:style>
  <w:style w:type="paragraph" w:styleId="Revision">
    <w:name w:val="Revision"/>
    <w:hidden/>
    <w:uiPriority w:val="99"/>
    <w:semiHidden/>
    <w:rsid w:val="00CD0D57"/>
    <w:pPr>
      <w:spacing w:after="0" w:line="240" w:lineRule="auto"/>
    </w:pPr>
  </w:style>
  <w:style w:type="character" w:customStyle="1" w:styleId="cf01">
    <w:name w:val="cf01"/>
    <w:basedOn w:val="DefaultParagraphFont"/>
    <w:rsid w:val="008D720F"/>
    <w:rPr>
      <w:rFonts w:ascii="Segoe UI" w:hAnsi="Segoe UI" w:cs="Segoe UI" w:hint="default"/>
      <w:sz w:val="18"/>
      <w:szCs w:val="18"/>
    </w:rPr>
  </w:style>
  <w:style w:type="paragraph" w:customStyle="1" w:styleId="pf0">
    <w:name w:val="pf0"/>
    <w:basedOn w:val="Normal"/>
    <w:rsid w:val="006772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F53F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3FB2"/>
  </w:style>
  <w:style w:type="paragraph" w:styleId="Footer">
    <w:name w:val="footer"/>
    <w:basedOn w:val="Normal"/>
    <w:link w:val="FooterChar"/>
    <w:uiPriority w:val="99"/>
    <w:unhideWhenUsed/>
    <w:rsid w:val="00F53F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3FB2"/>
  </w:style>
  <w:style w:type="character" w:styleId="PlaceholderText">
    <w:name w:val="Placeholder Text"/>
    <w:basedOn w:val="DefaultParagraphFont"/>
    <w:uiPriority w:val="99"/>
    <w:semiHidden/>
    <w:rsid w:val="00FC20A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4511">
      <w:bodyDiv w:val="1"/>
      <w:marLeft w:val="0"/>
      <w:marRight w:val="0"/>
      <w:marTop w:val="0"/>
      <w:marBottom w:val="0"/>
      <w:divBdr>
        <w:top w:val="none" w:sz="0" w:space="0" w:color="auto"/>
        <w:left w:val="none" w:sz="0" w:space="0" w:color="auto"/>
        <w:bottom w:val="none" w:sz="0" w:space="0" w:color="auto"/>
        <w:right w:val="none" w:sz="0" w:space="0" w:color="auto"/>
      </w:divBdr>
      <w:divsChild>
        <w:div w:id="882715291">
          <w:marLeft w:val="0"/>
          <w:marRight w:val="0"/>
          <w:marTop w:val="0"/>
          <w:marBottom w:val="0"/>
          <w:divBdr>
            <w:top w:val="none" w:sz="0" w:space="0" w:color="auto"/>
            <w:left w:val="none" w:sz="0" w:space="0" w:color="auto"/>
            <w:bottom w:val="none" w:sz="0" w:space="0" w:color="auto"/>
            <w:right w:val="none" w:sz="0" w:space="0" w:color="auto"/>
          </w:divBdr>
          <w:divsChild>
            <w:div w:id="2040937057">
              <w:marLeft w:val="0"/>
              <w:marRight w:val="0"/>
              <w:marTop w:val="0"/>
              <w:marBottom w:val="0"/>
              <w:divBdr>
                <w:top w:val="none" w:sz="0" w:space="0" w:color="auto"/>
                <w:left w:val="none" w:sz="0" w:space="0" w:color="auto"/>
                <w:bottom w:val="none" w:sz="0" w:space="0" w:color="auto"/>
                <w:right w:val="none" w:sz="0" w:space="0" w:color="auto"/>
              </w:divBdr>
              <w:divsChild>
                <w:div w:id="2045397761">
                  <w:marLeft w:val="0"/>
                  <w:marRight w:val="0"/>
                  <w:marTop w:val="0"/>
                  <w:marBottom w:val="0"/>
                  <w:divBdr>
                    <w:top w:val="none" w:sz="0" w:space="0" w:color="auto"/>
                    <w:left w:val="none" w:sz="0" w:space="0" w:color="auto"/>
                    <w:bottom w:val="none" w:sz="0" w:space="0" w:color="auto"/>
                    <w:right w:val="none" w:sz="0" w:space="0" w:color="auto"/>
                  </w:divBdr>
                  <w:divsChild>
                    <w:div w:id="1536500101">
                      <w:marLeft w:val="0"/>
                      <w:marRight w:val="0"/>
                      <w:marTop w:val="0"/>
                      <w:marBottom w:val="0"/>
                      <w:divBdr>
                        <w:top w:val="none" w:sz="0" w:space="0" w:color="auto"/>
                        <w:left w:val="none" w:sz="0" w:space="0" w:color="auto"/>
                        <w:bottom w:val="none" w:sz="0" w:space="0" w:color="auto"/>
                        <w:right w:val="none" w:sz="0" w:space="0" w:color="auto"/>
                      </w:divBdr>
                      <w:divsChild>
                        <w:div w:id="891841235">
                          <w:marLeft w:val="0"/>
                          <w:marRight w:val="0"/>
                          <w:marTop w:val="0"/>
                          <w:marBottom w:val="0"/>
                          <w:divBdr>
                            <w:top w:val="none" w:sz="0" w:space="0" w:color="auto"/>
                            <w:left w:val="none" w:sz="0" w:space="0" w:color="auto"/>
                            <w:bottom w:val="none" w:sz="0" w:space="0" w:color="auto"/>
                            <w:right w:val="none" w:sz="0" w:space="0" w:color="auto"/>
                          </w:divBdr>
                          <w:divsChild>
                            <w:div w:id="158190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255490">
      <w:bodyDiv w:val="1"/>
      <w:marLeft w:val="0"/>
      <w:marRight w:val="0"/>
      <w:marTop w:val="0"/>
      <w:marBottom w:val="0"/>
      <w:divBdr>
        <w:top w:val="none" w:sz="0" w:space="0" w:color="auto"/>
        <w:left w:val="none" w:sz="0" w:space="0" w:color="auto"/>
        <w:bottom w:val="none" w:sz="0" w:space="0" w:color="auto"/>
        <w:right w:val="none" w:sz="0" w:space="0" w:color="auto"/>
      </w:divBdr>
    </w:div>
    <w:div w:id="271404667">
      <w:bodyDiv w:val="1"/>
      <w:marLeft w:val="0"/>
      <w:marRight w:val="0"/>
      <w:marTop w:val="0"/>
      <w:marBottom w:val="0"/>
      <w:divBdr>
        <w:top w:val="none" w:sz="0" w:space="0" w:color="auto"/>
        <w:left w:val="none" w:sz="0" w:space="0" w:color="auto"/>
        <w:bottom w:val="none" w:sz="0" w:space="0" w:color="auto"/>
        <w:right w:val="none" w:sz="0" w:space="0" w:color="auto"/>
      </w:divBdr>
    </w:div>
    <w:div w:id="307899337">
      <w:bodyDiv w:val="1"/>
      <w:marLeft w:val="0"/>
      <w:marRight w:val="0"/>
      <w:marTop w:val="0"/>
      <w:marBottom w:val="0"/>
      <w:divBdr>
        <w:top w:val="none" w:sz="0" w:space="0" w:color="auto"/>
        <w:left w:val="none" w:sz="0" w:space="0" w:color="auto"/>
        <w:bottom w:val="none" w:sz="0" w:space="0" w:color="auto"/>
        <w:right w:val="none" w:sz="0" w:space="0" w:color="auto"/>
      </w:divBdr>
    </w:div>
    <w:div w:id="348339330">
      <w:bodyDiv w:val="1"/>
      <w:marLeft w:val="0"/>
      <w:marRight w:val="0"/>
      <w:marTop w:val="0"/>
      <w:marBottom w:val="0"/>
      <w:divBdr>
        <w:top w:val="none" w:sz="0" w:space="0" w:color="auto"/>
        <w:left w:val="none" w:sz="0" w:space="0" w:color="auto"/>
        <w:bottom w:val="none" w:sz="0" w:space="0" w:color="auto"/>
        <w:right w:val="none" w:sz="0" w:space="0" w:color="auto"/>
      </w:divBdr>
    </w:div>
    <w:div w:id="562496331">
      <w:bodyDiv w:val="1"/>
      <w:marLeft w:val="0"/>
      <w:marRight w:val="0"/>
      <w:marTop w:val="0"/>
      <w:marBottom w:val="0"/>
      <w:divBdr>
        <w:top w:val="none" w:sz="0" w:space="0" w:color="auto"/>
        <w:left w:val="none" w:sz="0" w:space="0" w:color="auto"/>
        <w:bottom w:val="none" w:sz="0" w:space="0" w:color="auto"/>
        <w:right w:val="none" w:sz="0" w:space="0" w:color="auto"/>
      </w:divBdr>
    </w:div>
    <w:div w:id="666131457">
      <w:bodyDiv w:val="1"/>
      <w:marLeft w:val="0"/>
      <w:marRight w:val="0"/>
      <w:marTop w:val="0"/>
      <w:marBottom w:val="0"/>
      <w:divBdr>
        <w:top w:val="none" w:sz="0" w:space="0" w:color="auto"/>
        <w:left w:val="none" w:sz="0" w:space="0" w:color="auto"/>
        <w:bottom w:val="none" w:sz="0" w:space="0" w:color="auto"/>
        <w:right w:val="none" w:sz="0" w:space="0" w:color="auto"/>
      </w:divBdr>
    </w:div>
    <w:div w:id="705368527">
      <w:bodyDiv w:val="1"/>
      <w:marLeft w:val="0"/>
      <w:marRight w:val="0"/>
      <w:marTop w:val="0"/>
      <w:marBottom w:val="0"/>
      <w:divBdr>
        <w:top w:val="none" w:sz="0" w:space="0" w:color="auto"/>
        <w:left w:val="none" w:sz="0" w:space="0" w:color="auto"/>
        <w:bottom w:val="none" w:sz="0" w:space="0" w:color="auto"/>
        <w:right w:val="none" w:sz="0" w:space="0" w:color="auto"/>
      </w:divBdr>
    </w:div>
    <w:div w:id="805590803">
      <w:bodyDiv w:val="1"/>
      <w:marLeft w:val="0"/>
      <w:marRight w:val="0"/>
      <w:marTop w:val="0"/>
      <w:marBottom w:val="0"/>
      <w:divBdr>
        <w:top w:val="none" w:sz="0" w:space="0" w:color="auto"/>
        <w:left w:val="none" w:sz="0" w:space="0" w:color="auto"/>
        <w:bottom w:val="none" w:sz="0" w:space="0" w:color="auto"/>
        <w:right w:val="none" w:sz="0" w:space="0" w:color="auto"/>
      </w:divBdr>
      <w:divsChild>
        <w:div w:id="1010177590">
          <w:marLeft w:val="0"/>
          <w:marRight w:val="0"/>
          <w:marTop w:val="0"/>
          <w:marBottom w:val="0"/>
          <w:divBdr>
            <w:top w:val="none" w:sz="0" w:space="0" w:color="auto"/>
            <w:left w:val="none" w:sz="0" w:space="0" w:color="auto"/>
            <w:bottom w:val="none" w:sz="0" w:space="0" w:color="auto"/>
            <w:right w:val="none" w:sz="0" w:space="0" w:color="auto"/>
          </w:divBdr>
          <w:divsChild>
            <w:div w:id="641619115">
              <w:marLeft w:val="0"/>
              <w:marRight w:val="0"/>
              <w:marTop w:val="0"/>
              <w:marBottom w:val="0"/>
              <w:divBdr>
                <w:top w:val="none" w:sz="0" w:space="0" w:color="auto"/>
                <w:left w:val="none" w:sz="0" w:space="0" w:color="auto"/>
                <w:bottom w:val="none" w:sz="0" w:space="0" w:color="auto"/>
                <w:right w:val="none" w:sz="0" w:space="0" w:color="auto"/>
              </w:divBdr>
              <w:divsChild>
                <w:div w:id="1412002171">
                  <w:marLeft w:val="0"/>
                  <w:marRight w:val="0"/>
                  <w:marTop w:val="0"/>
                  <w:marBottom w:val="0"/>
                  <w:divBdr>
                    <w:top w:val="none" w:sz="0" w:space="0" w:color="auto"/>
                    <w:left w:val="none" w:sz="0" w:space="0" w:color="auto"/>
                    <w:bottom w:val="none" w:sz="0" w:space="0" w:color="auto"/>
                    <w:right w:val="none" w:sz="0" w:space="0" w:color="auto"/>
                  </w:divBdr>
                  <w:divsChild>
                    <w:div w:id="489709433">
                      <w:marLeft w:val="0"/>
                      <w:marRight w:val="0"/>
                      <w:marTop w:val="0"/>
                      <w:marBottom w:val="0"/>
                      <w:divBdr>
                        <w:top w:val="none" w:sz="0" w:space="0" w:color="auto"/>
                        <w:left w:val="none" w:sz="0" w:space="0" w:color="auto"/>
                        <w:bottom w:val="none" w:sz="0" w:space="0" w:color="auto"/>
                        <w:right w:val="none" w:sz="0" w:space="0" w:color="auto"/>
                      </w:divBdr>
                      <w:divsChild>
                        <w:div w:id="1702439523">
                          <w:marLeft w:val="0"/>
                          <w:marRight w:val="0"/>
                          <w:marTop w:val="0"/>
                          <w:marBottom w:val="0"/>
                          <w:divBdr>
                            <w:top w:val="none" w:sz="0" w:space="0" w:color="auto"/>
                            <w:left w:val="none" w:sz="0" w:space="0" w:color="auto"/>
                            <w:bottom w:val="none" w:sz="0" w:space="0" w:color="auto"/>
                            <w:right w:val="none" w:sz="0" w:space="0" w:color="auto"/>
                          </w:divBdr>
                          <w:divsChild>
                            <w:div w:id="40758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31959">
      <w:bodyDiv w:val="1"/>
      <w:marLeft w:val="0"/>
      <w:marRight w:val="0"/>
      <w:marTop w:val="0"/>
      <w:marBottom w:val="0"/>
      <w:divBdr>
        <w:top w:val="none" w:sz="0" w:space="0" w:color="auto"/>
        <w:left w:val="none" w:sz="0" w:space="0" w:color="auto"/>
        <w:bottom w:val="none" w:sz="0" w:space="0" w:color="auto"/>
        <w:right w:val="none" w:sz="0" w:space="0" w:color="auto"/>
      </w:divBdr>
    </w:div>
    <w:div w:id="848178231">
      <w:bodyDiv w:val="1"/>
      <w:marLeft w:val="0"/>
      <w:marRight w:val="0"/>
      <w:marTop w:val="0"/>
      <w:marBottom w:val="0"/>
      <w:divBdr>
        <w:top w:val="none" w:sz="0" w:space="0" w:color="auto"/>
        <w:left w:val="none" w:sz="0" w:space="0" w:color="auto"/>
        <w:bottom w:val="none" w:sz="0" w:space="0" w:color="auto"/>
        <w:right w:val="none" w:sz="0" w:space="0" w:color="auto"/>
      </w:divBdr>
      <w:divsChild>
        <w:div w:id="203952194">
          <w:marLeft w:val="547"/>
          <w:marRight w:val="0"/>
          <w:marTop w:val="0"/>
          <w:marBottom w:val="0"/>
          <w:divBdr>
            <w:top w:val="none" w:sz="0" w:space="0" w:color="auto"/>
            <w:left w:val="none" w:sz="0" w:space="0" w:color="auto"/>
            <w:bottom w:val="none" w:sz="0" w:space="0" w:color="auto"/>
            <w:right w:val="none" w:sz="0" w:space="0" w:color="auto"/>
          </w:divBdr>
        </w:div>
        <w:div w:id="644968455">
          <w:marLeft w:val="547"/>
          <w:marRight w:val="0"/>
          <w:marTop w:val="0"/>
          <w:marBottom w:val="0"/>
          <w:divBdr>
            <w:top w:val="none" w:sz="0" w:space="0" w:color="auto"/>
            <w:left w:val="none" w:sz="0" w:space="0" w:color="auto"/>
            <w:bottom w:val="none" w:sz="0" w:space="0" w:color="auto"/>
            <w:right w:val="none" w:sz="0" w:space="0" w:color="auto"/>
          </w:divBdr>
        </w:div>
        <w:div w:id="861699223">
          <w:marLeft w:val="547"/>
          <w:marRight w:val="0"/>
          <w:marTop w:val="0"/>
          <w:marBottom w:val="0"/>
          <w:divBdr>
            <w:top w:val="none" w:sz="0" w:space="0" w:color="auto"/>
            <w:left w:val="none" w:sz="0" w:space="0" w:color="auto"/>
            <w:bottom w:val="none" w:sz="0" w:space="0" w:color="auto"/>
            <w:right w:val="none" w:sz="0" w:space="0" w:color="auto"/>
          </w:divBdr>
        </w:div>
        <w:div w:id="1835796788">
          <w:marLeft w:val="547"/>
          <w:marRight w:val="0"/>
          <w:marTop w:val="0"/>
          <w:marBottom w:val="0"/>
          <w:divBdr>
            <w:top w:val="none" w:sz="0" w:space="0" w:color="auto"/>
            <w:left w:val="none" w:sz="0" w:space="0" w:color="auto"/>
            <w:bottom w:val="none" w:sz="0" w:space="0" w:color="auto"/>
            <w:right w:val="none" w:sz="0" w:space="0" w:color="auto"/>
          </w:divBdr>
        </w:div>
        <w:div w:id="714811519">
          <w:marLeft w:val="547"/>
          <w:marRight w:val="0"/>
          <w:marTop w:val="0"/>
          <w:marBottom w:val="0"/>
          <w:divBdr>
            <w:top w:val="none" w:sz="0" w:space="0" w:color="auto"/>
            <w:left w:val="none" w:sz="0" w:space="0" w:color="auto"/>
            <w:bottom w:val="none" w:sz="0" w:space="0" w:color="auto"/>
            <w:right w:val="none" w:sz="0" w:space="0" w:color="auto"/>
          </w:divBdr>
        </w:div>
        <w:div w:id="928732457">
          <w:marLeft w:val="547"/>
          <w:marRight w:val="0"/>
          <w:marTop w:val="0"/>
          <w:marBottom w:val="0"/>
          <w:divBdr>
            <w:top w:val="none" w:sz="0" w:space="0" w:color="auto"/>
            <w:left w:val="none" w:sz="0" w:space="0" w:color="auto"/>
            <w:bottom w:val="none" w:sz="0" w:space="0" w:color="auto"/>
            <w:right w:val="none" w:sz="0" w:space="0" w:color="auto"/>
          </w:divBdr>
        </w:div>
      </w:divsChild>
    </w:div>
    <w:div w:id="1052920841">
      <w:bodyDiv w:val="1"/>
      <w:marLeft w:val="0"/>
      <w:marRight w:val="0"/>
      <w:marTop w:val="0"/>
      <w:marBottom w:val="0"/>
      <w:divBdr>
        <w:top w:val="none" w:sz="0" w:space="0" w:color="auto"/>
        <w:left w:val="none" w:sz="0" w:space="0" w:color="auto"/>
        <w:bottom w:val="none" w:sz="0" w:space="0" w:color="auto"/>
        <w:right w:val="none" w:sz="0" w:space="0" w:color="auto"/>
      </w:divBdr>
    </w:div>
    <w:div w:id="1157693954">
      <w:bodyDiv w:val="1"/>
      <w:marLeft w:val="0"/>
      <w:marRight w:val="0"/>
      <w:marTop w:val="0"/>
      <w:marBottom w:val="0"/>
      <w:divBdr>
        <w:top w:val="none" w:sz="0" w:space="0" w:color="auto"/>
        <w:left w:val="none" w:sz="0" w:space="0" w:color="auto"/>
        <w:bottom w:val="none" w:sz="0" w:space="0" w:color="auto"/>
        <w:right w:val="none" w:sz="0" w:space="0" w:color="auto"/>
      </w:divBdr>
      <w:divsChild>
        <w:div w:id="1768847106">
          <w:marLeft w:val="0"/>
          <w:marRight w:val="0"/>
          <w:marTop w:val="0"/>
          <w:marBottom w:val="0"/>
          <w:divBdr>
            <w:top w:val="none" w:sz="0" w:space="0" w:color="auto"/>
            <w:left w:val="none" w:sz="0" w:space="0" w:color="auto"/>
            <w:bottom w:val="none" w:sz="0" w:space="0" w:color="auto"/>
            <w:right w:val="none" w:sz="0" w:space="0" w:color="auto"/>
          </w:divBdr>
          <w:divsChild>
            <w:div w:id="1184897275">
              <w:marLeft w:val="0"/>
              <w:marRight w:val="0"/>
              <w:marTop w:val="0"/>
              <w:marBottom w:val="0"/>
              <w:divBdr>
                <w:top w:val="none" w:sz="0" w:space="0" w:color="auto"/>
                <w:left w:val="none" w:sz="0" w:space="0" w:color="auto"/>
                <w:bottom w:val="none" w:sz="0" w:space="0" w:color="auto"/>
                <w:right w:val="none" w:sz="0" w:space="0" w:color="auto"/>
              </w:divBdr>
              <w:divsChild>
                <w:div w:id="1094983263">
                  <w:marLeft w:val="0"/>
                  <w:marRight w:val="0"/>
                  <w:marTop w:val="0"/>
                  <w:marBottom w:val="0"/>
                  <w:divBdr>
                    <w:top w:val="none" w:sz="0" w:space="0" w:color="auto"/>
                    <w:left w:val="none" w:sz="0" w:space="0" w:color="auto"/>
                    <w:bottom w:val="none" w:sz="0" w:space="0" w:color="auto"/>
                    <w:right w:val="none" w:sz="0" w:space="0" w:color="auto"/>
                  </w:divBdr>
                  <w:divsChild>
                    <w:div w:id="742794010">
                      <w:marLeft w:val="0"/>
                      <w:marRight w:val="0"/>
                      <w:marTop w:val="0"/>
                      <w:marBottom w:val="0"/>
                      <w:divBdr>
                        <w:top w:val="none" w:sz="0" w:space="0" w:color="auto"/>
                        <w:left w:val="none" w:sz="0" w:space="0" w:color="auto"/>
                        <w:bottom w:val="none" w:sz="0" w:space="0" w:color="auto"/>
                        <w:right w:val="none" w:sz="0" w:space="0" w:color="auto"/>
                      </w:divBdr>
                      <w:divsChild>
                        <w:div w:id="1290863831">
                          <w:marLeft w:val="0"/>
                          <w:marRight w:val="0"/>
                          <w:marTop w:val="0"/>
                          <w:marBottom w:val="0"/>
                          <w:divBdr>
                            <w:top w:val="none" w:sz="0" w:space="0" w:color="auto"/>
                            <w:left w:val="none" w:sz="0" w:space="0" w:color="auto"/>
                            <w:bottom w:val="none" w:sz="0" w:space="0" w:color="auto"/>
                            <w:right w:val="none" w:sz="0" w:space="0" w:color="auto"/>
                          </w:divBdr>
                          <w:divsChild>
                            <w:div w:id="136262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952189">
      <w:bodyDiv w:val="1"/>
      <w:marLeft w:val="0"/>
      <w:marRight w:val="0"/>
      <w:marTop w:val="0"/>
      <w:marBottom w:val="0"/>
      <w:divBdr>
        <w:top w:val="none" w:sz="0" w:space="0" w:color="auto"/>
        <w:left w:val="none" w:sz="0" w:space="0" w:color="auto"/>
        <w:bottom w:val="none" w:sz="0" w:space="0" w:color="auto"/>
        <w:right w:val="none" w:sz="0" w:space="0" w:color="auto"/>
      </w:divBdr>
      <w:divsChild>
        <w:div w:id="1950624729">
          <w:marLeft w:val="0"/>
          <w:marRight w:val="0"/>
          <w:marTop w:val="0"/>
          <w:marBottom w:val="0"/>
          <w:divBdr>
            <w:top w:val="single" w:sz="2" w:space="0" w:color="D9D9E3"/>
            <w:left w:val="single" w:sz="2" w:space="0" w:color="D9D9E3"/>
            <w:bottom w:val="single" w:sz="2" w:space="0" w:color="D9D9E3"/>
            <w:right w:val="single" w:sz="2" w:space="0" w:color="D9D9E3"/>
          </w:divBdr>
          <w:divsChild>
            <w:div w:id="1363895953">
              <w:marLeft w:val="0"/>
              <w:marRight w:val="0"/>
              <w:marTop w:val="0"/>
              <w:marBottom w:val="0"/>
              <w:divBdr>
                <w:top w:val="single" w:sz="2" w:space="0" w:color="D9D9E3"/>
                <w:left w:val="single" w:sz="2" w:space="0" w:color="D9D9E3"/>
                <w:bottom w:val="single" w:sz="2" w:space="0" w:color="D9D9E3"/>
                <w:right w:val="single" w:sz="2" w:space="0" w:color="D9D9E3"/>
              </w:divBdr>
              <w:divsChild>
                <w:div w:id="2038461253">
                  <w:marLeft w:val="0"/>
                  <w:marRight w:val="0"/>
                  <w:marTop w:val="0"/>
                  <w:marBottom w:val="0"/>
                  <w:divBdr>
                    <w:top w:val="single" w:sz="2" w:space="0" w:color="D9D9E3"/>
                    <w:left w:val="single" w:sz="2" w:space="0" w:color="D9D9E3"/>
                    <w:bottom w:val="single" w:sz="2" w:space="0" w:color="D9D9E3"/>
                    <w:right w:val="single" w:sz="2" w:space="0" w:color="D9D9E3"/>
                  </w:divBdr>
                  <w:divsChild>
                    <w:div w:id="692727407">
                      <w:marLeft w:val="0"/>
                      <w:marRight w:val="0"/>
                      <w:marTop w:val="0"/>
                      <w:marBottom w:val="0"/>
                      <w:divBdr>
                        <w:top w:val="single" w:sz="2" w:space="0" w:color="D9D9E3"/>
                        <w:left w:val="single" w:sz="2" w:space="0" w:color="D9D9E3"/>
                        <w:bottom w:val="single" w:sz="2" w:space="0" w:color="D9D9E3"/>
                        <w:right w:val="single" w:sz="2" w:space="0" w:color="D9D9E3"/>
                      </w:divBdr>
                      <w:divsChild>
                        <w:div w:id="812063090">
                          <w:marLeft w:val="0"/>
                          <w:marRight w:val="0"/>
                          <w:marTop w:val="0"/>
                          <w:marBottom w:val="0"/>
                          <w:divBdr>
                            <w:top w:val="single" w:sz="2" w:space="0" w:color="D9D9E3"/>
                            <w:left w:val="single" w:sz="2" w:space="0" w:color="D9D9E3"/>
                            <w:bottom w:val="single" w:sz="2" w:space="0" w:color="D9D9E3"/>
                            <w:right w:val="single" w:sz="2" w:space="0" w:color="D9D9E3"/>
                          </w:divBdr>
                          <w:divsChild>
                            <w:div w:id="2005743921">
                              <w:marLeft w:val="0"/>
                              <w:marRight w:val="0"/>
                              <w:marTop w:val="100"/>
                              <w:marBottom w:val="100"/>
                              <w:divBdr>
                                <w:top w:val="single" w:sz="2" w:space="0" w:color="D9D9E3"/>
                                <w:left w:val="single" w:sz="2" w:space="0" w:color="D9D9E3"/>
                                <w:bottom w:val="single" w:sz="2" w:space="0" w:color="D9D9E3"/>
                                <w:right w:val="single" w:sz="2" w:space="0" w:color="D9D9E3"/>
                              </w:divBdr>
                              <w:divsChild>
                                <w:div w:id="285350383">
                                  <w:marLeft w:val="0"/>
                                  <w:marRight w:val="0"/>
                                  <w:marTop w:val="0"/>
                                  <w:marBottom w:val="0"/>
                                  <w:divBdr>
                                    <w:top w:val="single" w:sz="2" w:space="0" w:color="D9D9E3"/>
                                    <w:left w:val="single" w:sz="2" w:space="0" w:color="D9D9E3"/>
                                    <w:bottom w:val="single" w:sz="2" w:space="0" w:color="D9D9E3"/>
                                    <w:right w:val="single" w:sz="2" w:space="0" w:color="D9D9E3"/>
                                  </w:divBdr>
                                  <w:divsChild>
                                    <w:div w:id="44528218">
                                      <w:marLeft w:val="0"/>
                                      <w:marRight w:val="0"/>
                                      <w:marTop w:val="0"/>
                                      <w:marBottom w:val="0"/>
                                      <w:divBdr>
                                        <w:top w:val="single" w:sz="2" w:space="0" w:color="D9D9E3"/>
                                        <w:left w:val="single" w:sz="2" w:space="0" w:color="D9D9E3"/>
                                        <w:bottom w:val="single" w:sz="2" w:space="0" w:color="D9D9E3"/>
                                        <w:right w:val="single" w:sz="2" w:space="0" w:color="D9D9E3"/>
                                      </w:divBdr>
                                      <w:divsChild>
                                        <w:div w:id="2012024082">
                                          <w:marLeft w:val="0"/>
                                          <w:marRight w:val="0"/>
                                          <w:marTop w:val="0"/>
                                          <w:marBottom w:val="0"/>
                                          <w:divBdr>
                                            <w:top w:val="single" w:sz="2" w:space="0" w:color="D9D9E3"/>
                                            <w:left w:val="single" w:sz="2" w:space="0" w:color="D9D9E3"/>
                                            <w:bottom w:val="single" w:sz="2" w:space="0" w:color="D9D9E3"/>
                                            <w:right w:val="single" w:sz="2" w:space="0" w:color="D9D9E3"/>
                                          </w:divBdr>
                                          <w:divsChild>
                                            <w:div w:id="327445067">
                                              <w:marLeft w:val="0"/>
                                              <w:marRight w:val="0"/>
                                              <w:marTop w:val="0"/>
                                              <w:marBottom w:val="0"/>
                                              <w:divBdr>
                                                <w:top w:val="single" w:sz="2" w:space="0" w:color="D9D9E3"/>
                                                <w:left w:val="single" w:sz="2" w:space="0" w:color="D9D9E3"/>
                                                <w:bottom w:val="single" w:sz="2" w:space="0" w:color="D9D9E3"/>
                                                <w:right w:val="single" w:sz="2" w:space="0" w:color="D9D9E3"/>
                                              </w:divBdr>
                                              <w:divsChild>
                                                <w:div w:id="1743718037">
                                                  <w:marLeft w:val="0"/>
                                                  <w:marRight w:val="0"/>
                                                  <w:marTop w:val="0"/>
                                                  <w:marBottom w:val="0"/>
                                                  <w:divBdr>
                                                    <w:top w:val="single" w:sz="2" w:space="0" w:color="D9D9E3"/>
                                                    <w:left w:val="single" w:sz="2" w:space="0" w:color="D9D9E3"/>
                                                    <w:bottom w:val="single" w:sz="2" w:space="0" w:color="D9D9E3"/>
                                                    <w:right w:val="single" w:sz="2" w:space="0" w:color="D9D9E3"/>
                                                  </w:divBdr>
                                                  <w:divsChild>
                                                    <w:div w:id="1490945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1105695">
          <w:marLeft w:val="0"/>
          <w:marRight w:val="0"/>
          <w:marTop w:val="0"/>
          <w:marBottom w:val="0"/>
          <w:divBdr>
            <w:top w:val="none" w:sz="0" w:space="0" w:color="auto"/>
            <w:left w:val="none" w:sz="0" w:space="0" w:color="auto"/>
            <w:bottom w:val="none" w:sz="0" w:space="0" w:color="auto"/>
            <w:right w:val="none" w:sz="0" w:space="0" w:color="auto"/>
          </w:divBdr>
        </w:div>
      </w:divsChild>
    </w:div>
    <w:div w:id="1237739667">
      <w:bodyDiv w:val="1"/>
      <w:marLeft w:val="0"/>
      <w:marRight w:val="0"/>
      <w:marTop w:val="0"/>
      <w:marBottom w:val="0"/>
      <w:divBdr>
        <w:top w:val="none" w:sz="0" w:space="0" w:color="auto"/>
        <w:left w:val="none" w:sz="0" w:space="0" w:color="auto"/>
        <w:bottom w:val="none" w:sz="0" w:space="0" w:color="auto"/>
        <w:right w:val="none" w:sz="0" w:space="0" w:color="auto"/>
      </w:divBdr>
    </w:div>
    <w:div w:id="1281960028">
      <w:bodyDiv w:val="1"/>
      <w:marLeft w:val="0"/>
      <w:marRight w:val="0"/>
      <w:marTop w:val="0"/>
      <w:marBottom w:val="0"/>
      <w:divBdr>
        <w:top w:val="none" w:sz="0" w:space="0" w:color="auto"/>
        <w:left w:val="none" w:sz="0" w:space="0" w:color="auto"/>
        <w:bottom w:val="none" w:sz="0" w:space="0" w:color="auto"/>
        <w:right w:val="none" w:sz="0" w:space="0" w:color="auto"/>
      </w:divBdr>
    </w:div>
    <w:div w:id="1357847212">
      <w:bodyDiv w:val="1"/>
      <w:marLeft w:val="0"/>
      <w:marRight w:val="0"/>
      <w:marTop w:val="0"/>
      <w:marBottom w:val="0"/>
      <w:divBdr>
        <w:top w:val="none" w:sz="0" w:space="0" w:color="auto"/>
        <w:left w:val="none" w:sz="0" w:space="0" w:color="auto"/>
        <w:bottom w:val="none" w:sz="0" w:space="0" w:color="auto"/>
        <w:right w:val="none" w:sz="0" w:space="0" w:color="auto"/>
      </w:divBdr>
    </w:div>
    <w:div w:id="1584602671">
      <w:bodyDiv w:val="1"/>
      <w:marLeft w:val="0"/>
      <w:marRight w:val="0"/>
      <w:marTop w:val="0"/>
      <w:marBottom w:val="0"/>
      <w:divBdr>
        <w:top w:val="none" w:sz="0" w:space="0" w:color="auto"/>
        <w:left w:val="none" w:sz="0" w:space="0" w:color="auto"/>
        <w:bottom w:val="none" w:sz="0" w:space="0" w:color="auto"/>
        <w:right w:val="none" w:sz="0" w:space="0" w:color="auto"/>
      </w:divBdr>
      <w:divsChild>
        <w:div w:id="238054820">
          <w:marLeft w:val="0"/>
          <w:marRight w:val="0"/>
          <w:marTop w:val="0"/>
          <w:marBottom w:val="0"/>
          <w:divBdr>
            <w:top w:val="none" w:sz="0" w:space="0" w:color="auto"/>
            <w:left w:val="none" w:sz="0" w:space="0" w:color="auto"/>
            <w:bottom w:val="none" w:sz="0" w:space="0" w:color="auto"/>
            <w:right w:val="none" w:sz="0" w:space="0" w:color="auto"/>
          </w:divBdr>
          <w:divsChild>
            <w:div w:id="1928688522">
              <w:marLeft w:val="0"/>
              <w:marRight w:val="0"/>
              <w:marTop w:val="0"/>
              <w:marBottom w:val="0"/>
              <w:divBdr>
                <w:top w:val="none" w:sz="0" w:space="0" w:color="auto"/>
                <w:left w:val="none" w:sz="0" w:space="0" w:color="auto"/>
                <w:bottom w:val="none" w:sz="0" w:space="0" w:color="auto"/>
                <w:right w:val="none" w:sz="0" w:space="0" w:color="auto"/>
              </w:divBdr>
              <w:divsChild>
                <w:div w:id="1890191330">
                  <w:marLeft w:val="0"/>
                  <w:marRight w:val="0"/>
                  <w:marTop w:val="0"/>
                  <w:marBottom w:val="0"/>
                  <w:divBdr>
                    <w:top w:val="none" w:sz="0" w:space="0" w:color="auto"/>
                    <w:left w:val="none" w:sz="0" w:space="0" w:color="auto"/>
                    <w:bottom w:val="none" w:sz="0" w:space="0" w:color="auto"/>
                    <w:right w:val="none" w:sz="0" w:space="0" w:color="auto"/>
                  </w:divBdr>
                  <w:divsChild>
                    <w:div w:id="84959545">
                      <w:marLeft w:val="0"/>
                      <w:marRight w:val="0"/>
                      <w:marTop w:val="0"/>
                      <w:marBottom w:val="0"/>
                      <w:divBdr>
                        <w:top w:val="none" w:sz="0" w:space="0" w:color="auto"/>
                        <w:left w:val="none" w:sz="0" w:space="0" w:color="auto"/>
                        <w:bottom w:val="none" w:sz="0" w:space="0" w:color="auto"/>
                        <w:right w:val="none" w:sz="0" w:space="0" w:color="auto"/>
                      </w:divBdr>
                      <w:divsChild>
                        <w:div w:id="1683893091">
                          <w:marLeft w:val="0"/>
                          <w:marRight w:val="0"/>
                          <w:marTop w:val="0"/>
                          <w:marBottom w:val="0"/>
                          <w:divBdr>
                            <w:top w:val="none" w:sz="0" w:space="0" w:color="auto"/>
                            <w:left w:val="none" w:sz="0" w:space="0" w:color="auto"/>
                            <w:bottom w:val="none" w:sz="0" w:space="0" w:color="auto"/>
                            <w:right w:val="none" w:sz="0" w:space="0" w:color="auto"/>
                          </w:divBdr>
                          <w:divsChild>
                            <w:div w:id="20467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9534788">
      <w:bodyDiv w:val="1"/>
      <w:marLeft w:val="0"/>
      <w:marRight w:val="0"/>
      <w:marTop w:val="0"/>
      <w:marBottom w:val="0"/>
      <w:divBdr>
        <w:top w:val="none" w:sz="0" w:space="0" w:color="auto"/>
        <w:left w:val="none" w:sz="0" w:space="0" w:color="auto"/>
        <w:bottom w:val="none" w:sz="0" w:space="0" w:color="auto"/>
        <w:right w:val="none" w:sz="0" w:space="0" w:color="auto"/>
      </w:divBdr>
    </w:div>
    <w:div w:id="1599294594">
      <w:bodyDiv w:val="1"/>
      <w:marLeft w:val="0"/>
      <w:marRight w:val="0"/>
      <w:marTop w:val="0"/>
      <w:marBottom w:val="0"/>
      <w:divBdr>
        <w:top w:val="none" w:sz="0" w:space="0" w:color="auto"/>
        <w:left w:val="none" w:sz="0" w:space="0" w:color="auto"/>
        <w:bottom w:val="none" w:sz="0" w:space="0" w:color="auto"/>
        <w:right w:val="none" w:sz="0" w:space="0" w:color="auto"/>
      </w:divBdr>
    </w:div>
    <w:div w:id="1612054639">
      <w:bodyDiv w:val="1"/>
      <w:marLeft w:val="0"/>
      <w:marRight w:val="0"/>
      <w:marTop w:val="0"/>
      <w:marBottom w:val="0"/>
      <w:divBdr>
        <w:top w:val="none" w:sz="0" w:space="0" w:color="auto"/>
        <w:left w:val="none" w:sz="0" w:space="0" w:color="auto"/>
        <w:bottom w:val="none" w:sz="0" w:space="0" w:color="auto"/>
        <w:right w:val="none" w:sz="0" w:space="0" w:color="auto"/>
      </w:divBdr>
    </w:div>
    <w:div w:id="1631981882">
      <w:bodyDiv w:val="1"/>
      <w:marLeft w:val="0"/>
      <w:marRight w:val="0"/>
      <w:marTop w:val="0"/>
      <w:marBottom w:val="0"/>
      <w:divBdr>
        <w:top w:val="none" w:sz="0" w:space="0" w:color="auto"/>
        <w:left w:val="none" w:sz="0" w:space="0" w:color="auto"/>
        <w:bottom w:val="none" w:sz="0" w:space="0" w:color="auto"/>
        <w:right w:val="none" w:sz="0" w:space="0" w:color="auto"/>
      </w:divBdr>
    </w:div>
    <w:div w:id="1652103269">
      <w:bodyDiv w:val="1"/>
      <w:marLeft w:val="0"/>
      <w:marRight w:val="0"/>
      <w:marTop w:val="0"/>
      <w:marBottom w:val="0"/>
      <w:divBdr>
        <w:top w:val="none" w:sz="0" w:space="0" w:color="auto"/>
        <w:left w:val="none" w:sz="0" w:space="0" w:color="auto"/>
        <w:bottom w:val="none" w:sz="0" w:space="0" w:color="auto"/>
        <w:right w:val="none" w:sz="0" w:space="0" w:color="auto"/>
      </w:divBdr>
      <w:divsChild>
        <w:div w:id="1078331734">
          <w:marLeft w:val="0"/>
          <w:marRight w:val="0"/>
          <w:marTop w:val="0"/>
          <w:marBottom w:val="0"/>
          <w:divBdr>
            <w:top w:val="single" w:sz="2" w:space="0" w:color="D9D9E3"/>
            <w:left w:val="single" w:sz="2" w:space="0" w:color="D9D9E3"/>
            <w:bottom w:val="single" w:sz="2" w:space="0" w:color="D9D9E3"/>
            <w:right w:val="single" w:sz="2" w:space="0" w:color="D9D9E3"/>
          </w:divBdr>
          <w:divsChild>
            <w:div w:id="1952586966">
              <w:marLeft w:val="0"/>
              <w:marRight w:val="0"/>
              <w:marTop w:val="0"/>
              <w:marBottom w:val="0"/>
              <w:divBdr>
                <w:top w:val="single" w:sz="2" w:space="0" w:color="D9D9E3"/>
                <w:left w:val="single" w:sz="2" w:space="0" w:color="D9D9E3"/>
                <w:bottom w:val="single" w:sz="2" w:space="0" w:color="D9D9E3"/>
                <w:right w:val="single" w:sz="2" w:space="0" w:color="D9D9E3"/>
              </w:divBdr>
              <w:divsChild>
                <w:div w:id="1884318577">
                  <w:marLeft w:val="0"/>
                  <w:marRight w:val="0"/>
                  <w:marTop w:val="0"/>
                  <w:marBottom w:val="0"/>
                  <w:divBdr>
                    <w:top w:val="single" w:sz="2" w:space="0" w:color="D9D9E3"/>
                    <w:left w:val="single" w:sz="2" w:space="0" w:color="D9D9E3"/>
                    <w:bottom w:val="single" w:sz="2" w:space="0" w:color="D9D9E3"/>
                    <w:right w:val="single" w:sz="2" w:space="0" w:color="D9D9E3"/>
                  </w:divBdr>
                  <w:divsChild>
                    <w:div w:id="1098598148">
                      <w:marLeft w:val="0"/>
                      <w:marRight w:val="0"/>
                      <w:marTop w:val="0"/>
                      <w:marBottom w:val="0"/>
                      <w:divBdr>
                        <w:top w:val="single" w:sz="2" w:space="0" w:color="D9D9E3"/>
                        <w:left w:val="single" w:sz="2" w:space="0" w:color="D9D9E3"/>
                        <w:bottom w:val="single" w:sz="2" w:space="0" w:color="D9D9E3"/>
                        <w:right w:val="single" w:sz="2" w:space="0" w:color="D9D9E3"/>
                      </w:divBdr>
                      <w:divsChild>
                        <w:div w:id="202790523">
                          <w:marLeft w:val="0"/>
                          <w:marRight w:val="0"/>
                          <w:marTop w:val="0"/>
                          <w:marBottom w:val="0"/>
                          <w:divBdr>
                            <w:top w:val="single" w:sz="2" w:space="0" w:color="D9D9E3"/>
                            <w:left w:val="single" w:sz="2" w:space="0" w:color="D9D9E3"/>
                            <w:bottom w:val="single" w:sz="2" w:space="0" w:color="D9D9E3"/>
                            <w:right w:val="single" w:sz="2" w:space="0" w:color="D9D9E3"/>
                          </w:divBdr>
                          <w:divsChild>
                            <w:div w:id="1178236026">
                              <w:marLeft w:val="0"/>
                              <w:marRight w:val="0"/>
                              <w:marTop w:val="100"/>
                              <w:marBottom w:val="100"/>
                              <w:divBdr>
                                <w:top w:val="single" w:sz="2" w:space="0" w:color="D9D9E3"/>
                                <w:left w:val="single" w:sz="2" w:space="0" w:color="D9D9E3"/>
                                <w:bottom w:val="single" w:sz="2" w:space="0" w:color="D9D9E3"/>
                                <w:right w:val="single" w:sz="2" w:space="0" w:color="D9D9E3"/>
                              </w:divBdr>
                              <w:divsChild>
                                <w:div w:id="1680886140">
                                  <w:marLeft w:val="0"/>
                                  <w:marRight w:val="0"/>
                                  <w:marTop w:val="0"/>
                                  <w:marBottom w:val="0"/>
                                  <w:divBdr>
                                    <w:top w:val="single" w:sz="2" w:space="0" w:color="D9D9E3"/>
                                    <w:left w:val="single" w:sz="2" w:space="0" w:color="D9D9E3"/>
                                    <w:bottom w:val="single" w:sz="2" w:space="0" w:color="D9D9E3"/>
                                    <w:right w:val="single" w:sz="2" w:space="0" w:color="D9D9E3"/>
                                  </w:divBdr>
                                  <w:divsChild>
                                    <w:div w:id="1057894336">
                                      <w:marLeft w:val="0"/>
                                      <w:marRight w:val="0"/>
                                      <w:marTop w:val="0"/>
                                      <w:marBottom w:val="0"/>
                                      <w:divBdr>
                                        <w:top w:val="single" w:sz="2" w:space="0" w:color="D9D9E3"/>
                                        <w:left w:val="single" w:sz="2" w:space="0" w:color="D9D9E3"/>
                                        <w:bottom w:val="single" w:sz="2" w:space="0" w:color="D9D9E3"/>
                                        <w:right w:val="single" w:sz="2" w:space="0" w:color="D9D9E3"/>
                                      </w:divBdr>
                                      <w:divsChild>
                                        <w:div w:id="655107770">
                                          <w:marLeft w:val="0"/>
                                          <w:marRight w:val="0"/>
                                          <w:marTop w:val="0"/>
                                          <w:marBottom w:val="0"/>
                                          <w:divBdr>
                                            <w:top w:val="single" w:sz="2" w:space="0" w:color="D9D9E3"/>
                                            <w:left w:val="single" w:sz="2" w:space="0" w:color="D9D9E3"/>
                                            <w:bottom w:val="single" w:sz="2" w:space="0" w:color="D9D9E3"/>
                                            <w:right w:val="single" w:sz="2" w:space="0" w:color="D9D9E3"/>
                                          </w:divBdr>
                                          <w:divsChild>
                                            <w:div w:id="1499271023">
                                              <w:marLeft w:val="0"/>
                                              <w:marRight w:val="0"/>
                                              <w:marTop w:val="0"/>
                                              <w:marBottom w:val="0"/>
                                              <w:divBdr>
                                                <w:top w:val="single" w:sz="2" w:space="0" w:color="D9D9E3"/>
                                                <w:left w:val="single" w:sz="2" w:space="0" w:color="D9D9E3"/>
                                                <w:bottom w:val="single" w:sz="2" w:space="0" w:color="D9D9E3"/>
                                                <w:right w:val="single" w:sz="2" w:space="0" w:color="D9D9E3"/>
                                              </w:divBdr>
                                              <w:divsChild>
                                                <w:div w:id="1335180064">
                                                  <w:marLeft w:val="0"/>
                                                  <w:marRight w:val="0"/>
                                                  <w:marTop w:val="0"/>
                                                  <w:marBottom w:val="0"/>
                                                  <w:divBdr>
                                                    <w:top w:val="single" w:sz="2" w:space="0" w:color="D9D9E3"/>
                                                    <w:left w:val="single" w:sz="2" w:space="0" w:color="D9D9E3"/>
                                                    <w:bottom w:val="single" w:sz="2" w:space="0" w:color="D9D9E3"/>
                                                    <w:right w:val="single" w:sz="2" w:space="0" w:color="D9D9E3"/>
                                                  </w:divBdr>
                                                  <w:divsChild>
                                                    <w:div w:id="1569922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5945082">
          <w:marLeft w:val="0"/>
          <w:marRight w:val="0"/>
          <w:marTop w:val="0"/>
          <w:marBottom w:val="0"/>
          <w:divBdr>
            <w:top w:val="none" w:sz="0" w:space="0" w:color="auto"/>
            <w:left w:val="none" w:sz="0" w:space="0" w:color="auto"/>
            <w:bottom w:val="none" w:sz="0" w:space="0" w:color="auto"/>
            <w:right w:val="none" w:sz="0" w:space="0" w:color="auto"/>
          </w:divBdr>
        </w:div>
      </w:divsChild>
    </w:div>
    <w:div w:id="1683123499">
      <w:bodyDiv w:val="1"/>
      <w:marLeft w:val="0"/>
      <w:marRight w:val="0"/>
      <w:marTop w:val="0"/>
      <w:marBottom w:val="0"/>
      <w:divBdr>
        <w:top w:val="none" w:sz="0" w:space="0" w:color="auto"/>
        <w:left w:val="none" w:sz="0" w:space="0" w:color="auto"/>
        <w:bottom w:val="none" w:sz="0" w:space="0" w:color="auto"/>
        <w:right w:val="none" w:sz="0" w:space="0" w:color="auto"/>
      </w:divBdr>
    </w:div>
    <w:div w:id="1750686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nature.com/articles/ncomms13564" TargetMode="External"/><Relationship Id="rId2" Type="http://schemas.openxmlformats.org/officeDocument/2006/relationships/hyperlink" Target="https://www.nature.com/articles/ncomms13564" TargetMode="External"/><Relationship Id="rId1" Type="http://schemas.openxmlformats.org/officeDocument/2006/relationships/hyperlink" Target="https://www.nature.com/articles/ncomms13564"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DB171-EA71-416F-A50D-A03244426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16625</TotalTime>
  <Pages>33</Pages>
  <Words>13229</Words>
  <Characters>75411</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Wande Cairang</dc:creator>
  <cp:keywords/>
  <dc:description/>
  <cp:lastModifiedBy>Wande Cairang</cp:lastModifiedBy>
  <cp:revision>182</cp:revision>
  <dcterms:created xsi:type="dcterms:W3CDTF">2024-02-07T22:32:00Z</dcterms:created>
  <dcterms:modified xsi:type="dcterms:W3CDTF">2024-08-28T23:11:00Z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46acc34f2ea3c501b9f5ff258b10ea6907d57760eb78a34903580ceb18ee63e7</vt:lpwstr>
  </property>
</Properties>
</file>