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DF1C52" w14:textId="5EA8809E" w:rsidR="00EB775F" w:rsidRPr="00CE6A71" w:rsidRDefault="005B1B51" w:rsidP="00EB775F">
      <w:pPr>
        <w:jc w:val="center"/>
        <w:rPr>
          <w:rFonts w:ascii="Times New Roman" w:hAnsi="Times New Roman" w:cs="Times New Roman"/>
          <w:b/>
          <w:bCs/>
        </w:rPr>
      </w:pPr>
      <w:r>
        <w:rPr>
          <w:rFonts w:ascii="Times New Roman" w:hAnsi="Times New Roman" w:cs="Times New Roman" w:hint="eastAsia"/>
          <w:b/>
          <w:bCs/>
        </w:rPr>
        <w:t xml:space="preserve">Corrosion behavior </w:t>
      </w:r>
      <w:commentRangeStart w:id="0"/>
      <w:commentRangeStart w:id="1"/>
      <w:r w:rsidRPr="00CE6A71">
        <w:rPr>
          <w:rFonts w:ascii="Times New Roman" w:hAnsi="Times New Roman" w:cs="Times New Roman"/>
          <w:b/>
          <w:bCs/>
        </w:rPr>
        <w:t xml:space="preserve">of </w:t>
      </w:r>
      <w:r>
        <w:rPr>
          <w:rFonts w:ascii="Times New Roman" w:hAnsi="Times New Roman" w:cs="Times New Roman" w:hint="eastAsia"/>
          <w:b/>
          <w:bCs/>
        </w:rPr>
        <w:t xml:space="preserve">liquid phase sintered </w:t>
      </w:r>
      <w:proofErr w:type="spellStart"/>
      <w:r w:rsidRPr="00CE6A71">
        <w:rPr>
          <w:rFonts w:ascii="Times New Roman" w:hAnsi="Times New Roman" w:cs="Times New Roman"/>
          <w:b/>
          <w:bCs/>
        </w:rPr>
        <w:t>SiC</w:t>
      </w:r>
      <w:proofErr w:type="spellEnd"/>
      <w:r w:rsidRPr="00CE6A71">
        <w:rPr>
          <w:rFonts w:ascii="Times New Roman" w:hAnsi="Times New Roman" w:cs="Times New Roman"/>
          <w:b/>
          <w:bCs/>
        </w:rPr>
        <w:t xml:space="preserve"> with Al</w:t>
      </w:r>
      <w:r w:rsidRPr="00FC3F06">
        <w:rPr>
          <w:rFonts w:ascii="Times New Roman" w:hAnsi="Times New Roman" w:cs="Times New Roman" w:hint="eastAsia"/>
          <w:b/>
          <w:bCs/>
          <w:vertAlign w:val="subscript"/>
        </w:rPr>
        <w:t>2</w:t>
      </w:r>
      <w:r w:rsidRPr="00CE6A71">
        <w:rPr>
          <w:rFonts w:ascii="Times New Roman" w:hAnsi="Times New Roman" w:cs="Times New Roman"/>
          <w:b/>
          <w:bCs/>
        </w:rPr>
        <w:t>O</w:t>
      </w:r>
      <w:r w:rsidRPr="00FC3F06">
        <w:rPr>
          <w:rFonts w:ascii="Times New Roman" w:hAnsi="Times New Roman" w:cs="Times New Roman" w:hint="eastAsia"/>
          <w:b/>
          <w:bCs/>
          <w:vertAlign w:val="subscript"/>
        </w:rPr>
        <w:t>3</w:t>
      </w:r>
      <w:r w:rsidRPr="00CE6A71">
        <w:rPr>
          <w:rFonts w:ascii="Times New Roman" w:hAnsi="Times New Roman" w:cs="Times New Roman"/>
          <w:b/>
          <w:bCs/>
        </w:rPr>
        <w:t>/Y</w:t>
      </w:r>
      <w:r w:rsidRPr="00FC3F06">
        <w:rPr>
          <w:rFonts w:ascii="Times New Roman" w:hAnsi="Times New Roman" w:cs="Times New Roman" w:hint="eastAsia"/>
          <w:b/>
          <w:bCs/>
          <w:vertAlign w:val="subscript"/>
        </w:rPr>
        <w:t>2</w:t>
      </w:r>
      <w:r w:rsidRPr="00CE6A71">
        <w:rPr>
          <w:rFonts w:ascii="Times New Roman" w:hAnsi="Times New Roman" w:cs="Times New Roman"/>
          <w:b/>
          <w:bCs/>
        </w:rPr>
        <w:t>O</w:t>
      </w:r>
      <w:r w:rsidRPr="00FC3F06">
        <w:rPr>
          <w:rFonts w:ascii="Times New Roman" w:hAnsi="Times New Roman" w:cs="Times New Roman" w:hint="eastAsia"/>
          <w:b/>
          <w:bCs/>
          <w:vertAlign w:val="subscript"/>
        </w:rPr>
        <w:t>3</w:t>
      </w:r>
      <w:r>
        <w:rPr>
          <w:rFonts w:ascii="Times New Roman" w:hAnsi="Times New Roman" w:cs="Times New Roman" w:hint="eastAsia"/>
          <w:b/>
          <w:bCs/>
        </w:rPr>
        <w:t xml:space="preserve"> </w:t>
      </w:r>
      <w:r>
        <w:rPr>
          <w:rFonts w:ascii="Times New Roman" w:hAnsi="Times New Roman" w:cs="Times New Roman"/>
          <w:b/>
          <w:bCs/>
        </w:rPr>
        <w:t>additives</w:t>
      </w:r>
      <w:r w:rsidRPr="00CE6A71">
        <w:rPr>
          <w:rFonts w:ascii="Times New Roman" w:hAnsi="Times New Roman" w:cs="Times New Roman" w:hint="eastAsia"/>
          <w:b/>
          <w:bCs/>
        </w:rPr>
        <w:t xml:space="preserve"> </w:t>
      </w:r>
      <w:r>
        <w:rPr>
          <w:rFonts w:ascii="Times New Roman" w:hAnsi="Times New Roman" w:cs="Times New Roman" w:hint="eastAsia"/>
          <w:b/>
          <w:bCs/>
        </w:rPr>
        <w:t>in</w:t>
      </w:r>
      <w:r>
        <w:rPr>
          <w:rFonts w:ascii="Times New Roman" w:hAnsi="Times New Roman" w:cs="Times New Roman"/>
          <w:b/>
          <w:bCs/>
        </w:rPr>
        <w:t xml:space="preserve"> </w:t>
      </w:r>
      <w:r w:rsidRPr="00CE6A71">
        <w:rPr>
          <w:rFonts w:ascii="Times New Roman" w:hAnsi="Times New Roman" w:cs="Times New Roman" w:hint="eastAsia"/>
          <w:b/>
          <w:bCs/>
        </w:rPr>
        <w:t>m</w:t>
      </w:r>
      <w:r w:rsidRPr="00CE6A71">
        <w:rPr>
          <w:rFonts w:ascii="Times New Roman" w:hAnsi="Times New Roman" w:cs="Times New Roman"/>
          <w:b/>
          <w:bCs/>
        </w:rPr>
        <w:t xml:space="preserve">olten </w:t>
      </w:r>
      <w:proofErr w:type="spellStart"/>
      <w:r w:rsidRPr="00CE6A71">
        <w:rPr>
          <w:rFonts w:ascii="Times New Roman" w:hAnsi="Times New Roman" w:cs="Times New Roman"/>
          <w:b/>
          <w:bCs/>
        </w:rPr>
        <w:t>FLiNaK</w:t>
      </w:r>
      <w:proofErr w:type="spellEnd"/>
      <w:r w:rsidRPr="00CE6A71">
        <w:rPr>
          <w:rFonts w:ascii="Times New Roman" w:hAnsi="Times New Roman" w:cs="Times New Roman"/>
          <w:b/>
          <w:bCs/>
        </w:rPr>
        <w:t xml:space="preserve"> at 650°C</w:t>
      </w:r>
      <w:commentRangeEnd w:id="0"/>
      <w:r w:rsidR="00B315CF">
        <w:rPr>
          <w:rStyle w:val="CommentReference"/>
        </w:rPr>
        <w:commentReference w:id="0"/>
      </w:r>
      <w:commentRangeEnd w:id="1"/>
      <w:r>
        <w:rPr>
          <w:rStyle w:val="CommentReference"/>
        </w:rPr>
        <w:commentReference w:id="1"/>
      </w:r>
    </w:p>
    <w:p w14:paraId="42482FEC" w14:textId="73780ECC" w:rsidR="00EB775F" w:rsidRPr="00191DFC" w:rsidRDefault="00EB775F" w:rsidP="00191DFC">
      <w:pPr>
        <w:contextualSpacing/>
        <w:jc w:val="center"/>
        <w:rPr>
          <w:rFonts w:ascii="Times New Roman" w:hAnsi="Times New Roman" w:cs="Times New Roman"/>
          <w:sz w:val="18"/>
          <w:szCs w:val="18"/>
        </w:rPr>
      </w:pPr>
      <w:r w:rsidRPr="00675BD1">
        <w:rPr>
          <w:rFonts w:ascii="Times New Roman" w:hAnsi="Times New Roman" w:cs="Times New Roman"/>
          <w:sz w:val="18"/>
          <w:szCs w:val="18"/>
        </w:rPr>
        <w:t>Wande Cairang</w:t>
      </w:r>
      <w:r w:rsidRPr="00675BD1">
        <w:rPr>
          <w:rFonts w:ascii="Times New Roman" w:hAnsi="Times New Roman" w:cs="Times New Roman"/>
          <w:sz w:val="18"/>
          <w:szCs w:val="18"/>
          <w:vertAlign w:val="superscript"/>
        </w:rPr>
        <w:t>1</w:t>
      </w:r>
      <w:r w:rsidR="00191DFC">
        <w:rPr>
          <w:rFonts w:ascii="Times New Roman" w:hAnsi="Times New Roman" w:cs="Times New Roman" w:hint="eastAsia"/>
          <w:sz w:val="18"/>
          <w:szCs w:val="18"/>
          <w:vertAlign w:val="superscript"/>
        </w:rPr>
        <w:t>,2</w:t>
      </w:r>
      <w:r w:rsidRPr="00675BD1">
        <w:rPr>
          <w:rFonts w:ascii="Times New Roman" w:hAnsi="Times New Roman" w:cs="Times New Roman"/>
          <w:sz w:val="18"/>
          <w:szCs w:val="18"/>
        </w:rPr>
        <w:t>, Weiyue Zhou</w:t>
      </w:r>
      <w:r w:rsidRPr="00675BD1">
        <w:rPr>
          <w:rFonts w:ascii="Times New Roman" w:hAnsi="Times New Roman" w:cs="Times New Roman"/>
          <w:sz w:val="18"/>
          <w:szCs w:val="18"/>
          <w:vertAlign w:val="superscript"/>
        </w:rPr>
        <w:t>2</w:t>
      </w:r>
      <w:r>
        <w:rPr>
          <w:rFonts w:ascii="Times New Roman" w:hAnsi="Times New Roman" w:cs="Times New Roman" w:hint="eastAsia"/>
          <w:sz w:val="18"/>
          <w:szCs w:val="18"/>
          <w:vertAlign w:val="superscript"/>
        </w:rPr>
        <w:t>,</w:t>
      </w:r>
      <w:r>
        <w:rPr>
          <w:rFonts w:ascii="Times New Roman" w:hAnsi="Times New Roman" w:cs="Times New Roman"/>
          <w:sz w:val="18"/>
          <w:szCs w:val="18"/>
          <w:vertAlign w:val="superscript"/>
        </w:rPr>
        <w:t xml:space="preserve"> </w:t>
      </w:r>
      <w:r>
        <w:rPr>
          <w:rFonts w:ascii="Times New Roman" w:hAnsi="Times New Roman" w:cs="Times New Roman"/>
          <w:sz w:val="18"/>
          <w:szCs w:val="18"/>
        </w:rPr>
        <w:t>*</w:t>
      </w:r>
      <w:r w:rsidRPr="00675BD1">
        <w:rPr>
          <w:rFonts w:ascii="Times New Roman" w:hAnsi="Times New Roman" w:cs="Times New Roman"/>
          <w:sz w:val="18"/>
          <w:szCs w:val="18"/>
        </w:rPr>
        <w:t xml:space="preserve">, </w:t>
      </w:r>
      <w:r w:rsidR="00191DFC" w:rsidRPr="00191DFC">
        <w:rPr>
          <w:rFonts w:ascii="Times New Roman" w:hAnsi="Times New Roman" w:cs="Times New Roman"/>
          <w:sz w:val="18"/>
          <w:szCs w:val="18"/>
        </w:rPr>
        <w:t>Keshav Vasudeva</w:t>
      </w:r>
      <w:r w:rsidR="00191DFC" w:rsidRPr="00675BD1">
        <w:rPr>
          <w:rFonts w:ascii="Times New Roman" w:hAnsi="Times New Roman" w:cs="Times New Roman"/>
          <w:sz w:val="18"/>
          <w:szCs w:val="18"/>
          <w:vertAlign w:val="superscript"/>
        </w:rPr>
        <w:t>1</w:t>
      </w:r>
      <w:r w:rsidR="00191DFC">
        <w:rPr>
          <w:rFonts w:ascii="Times New Roman" w:hAnsi="Times New Roman" w:cs="Times New Roman" w:hint="eastAsia"/>
          <w:sz w:val="18"/>
          <w:szCs w:val="18"/>
          <w:vertAlign w:val="superscript"/>
        </w:rPr>
        <w:t>,2</w:t>
      </w:r>
      <w:r w:rsidR="00191DFC">
        <w:rPr>
          <w:rFonts w:ascii="Times New Roman" w:hAnsi="Times New Roman" w:cs="Times New Roman" w:hint="eastAsia"/>
          <w:sz w:val="18"/>
          <w:szCs w:val="18"/>
        </w:rPr>
        <w:t xml:space="preserve">, </w:t>
      </w:r>
      <w:r w:rsidR="00191DFC" w:rsidRPr="00191DFC">
        <w:rPr>
          <w:rFonts w:ascii="Times New Roman" w:hAnsi="Times New Roman" w:cs="Times New Roman"/>
          <w:sz w:val="18"/>
          <w:szCs w:val="18"/>
        </w:rPr>
        <w:t>Kevin Woller</w:t>
      </w:r>
      <w:r w:rsidR="00191DFC">
        <w:rPr>
          <w:rFonts w:ascii="Times New Roman" w:hAnsi="Times New Roman" w:cs="Times New Roman" w:hint="eastAsia"/>
          <w:sz w:val="18"/>
          <w:szCs w:val="18"/>
          <w:vertAlign w:val="superscript"/>
        </w:rPr>
        <w:t>2</w:t>
      </w:r>
      <w:r w:rsidR="00191DFC">
        <w:rPr>
          <w:rFonts w:ascii="Times New Roman" w:hAnsi="Times New Roman" w:cs="Times New Roman" w:hint="eastAsia"/>
          <w:sz w:val="18"/>
          <w:szCs w:val="18"/>
        </w:rPr>
        <w:t xml:space="preserve">, </w:t>
      </w:r>
      <w:r w:rsidR="00191DFC" w:rsidRPr="00191DFC">
        <w:rPr>
          <w:rFonts w:ascii="Times New Roman" w:hAnsi="Times New Roman" w:cs="Times New Roman"/>
          <w:sz w:val="18"/>
          <w:szCs w:val="18"/>
        </w:rPr>
        <w:t>Sara E</w:t>
      </w:r>
      <w:r w:rsidR="00191DFC">
        <w:rPr>
          <w:rFonts w:ascii="Times New Roman" w:hAnsi="Times New Roman" w:cs="Times New Roman" w:hint="eastAsia"/>
          <w:sz w:val="18"/>
          <w:szCs w:val="18"/>
        </w:rPr>
        <w:t>.</w:t>
      </w:r>
      <w:r w:rsidR="00191DFC" w:rsidRPr="00191DFC">
        <w:rPr>
          <w:rFonts w:ascii="Times New Roman" w:hAnsi="Times New Roman" w:cs="Times New Roman"/>
          <w:sz w:val="18"/>
          <w:szCs w:val="18"/>
        </w:rPr>
        <w:t xml:space="preserve"> Ferry</w:t>
      </w:r>
      <w:r w:rsidR="00191DFC">
        <w:rPr>
          <w:rFonts w:ascii="Times New Roman" w:hAnsi="Times New Roman" w:cs="Times New Roman" w:hint="eastAsia"/>
          <w:sz w:val="18"/>
          <w:szCs w:val="18"/>
          <w:vertAlign w:val="superscript"/>
        </w:rPr>
        <w:t>2</w:t>
      </w:r>
      <w:r w:rsidR="00191DFC">
        <w:rPr>
          <w:rFonts w:ascii="Times New Roman" w:hAnsi="Times New Roman" w:cs="Times New Roman" w:hint="eastAsia"/>
          <w:sz w:val="18"/>
          <w:szCs w:val="18"/>
        </w:rPr>
        <w:t xml:space="preserve">, </w:t>
      </w:r>
      <w:r w:rsidRPr="00675BD1">
        <w:rPr>
          <w:rFonts w:ascii="Times New Roman" w:hAnsi="Times New Roman" w:cs="Times New Roman"/>
          <w:sz w:val="18"/>
          <w:szCs w:val="18"/>
        </w:rPr>
        <w:t>Michael P. Short</w:t>
      </w:r>
      <w:r w:rsidRPr="00675BD1">
        <w:rPr>
          <w:rFonts w:ascii="Times New Roman" w:hAnsi="Times New Roman" w:cs="Times New Roman"/>
          <w:sz w:val="18"/>
          <w:szCs w:val="18"/>
          <w:vertAlign w:val="superscript"/>
        </w:rPr>
        <w:t>1,</w:t>
      </w:r>
      <w:proofErr w:type="gramStart"/>
      <w:r w:rsidRPr="00675BD1">
        <w:rPr>
          <w:rFonts w:ascii="Times New Roman" w:hAnsi="Times New Roman" w:cs="Times New Roman"/>
          <w:sz w:val="18"/>
          <w:szCs w:val="18"/>
          <w:vertAlign w:val="superscript"/>
        </w:rPr>
        <w:t>2</w:t>
      </w:r>
      <w:r>
        <w:rPr>
          <w:rFonts w:ascii="Times New Roman" w:hAnsi="Times New Roman" w:cs="Times New Roman"/>
          <w:sz w:val="18"/>
          <w:szCs w:val="18"/>
          <w:vertAlign w:val="superscript"/>
        </w:rPr>
        <w:t>,</w:t>
      </w:r>
      <w:r>
        <w:rPr>
          <w:rFonts w:ascii="Times New Roman" w:hAnsi="Times New Roman" w:cs="Times New Roman"/>
          <w:sz w:val="18"/>
          <w:szCs w:val="18"/>
        </w:rPr>
        <w:t>*</w:t>
      </w:r>
      <w:proofErr w:type="gramEnd"/>
    </w:p>
    <w:p w14:paraId="66634866" w14:textId="77777777" w:rsidR="00EB775F" w:rsidRPr="00675BD1" w:rsidRDefault="00EB775F" w:rsidP="00EB775F">
      <w:pPr>
        <w:contextualSpacing/>
        <w:jc w:val="center"/>
        <w:rPr>
          <w:rFonts w:ascii="Times New Roman" w:hAnsi="Times New Roman" w:cs="Times New Roman"/>
          <w:sz w:val="20"/>
          <w:szCs w:val="20"/>
        </w:rPr>
      </w:pPr>
    </w:p>
    <w:p w14:paraId="09DD5ED4" w14:textId="77777777" w:rsidR="00EB775F" w:rsidRPr="00675BD1" w:rsidRDefault="00EB775F" w:rsidP="00EB775F">
      <w:pPr>
        <w:contextualSpacing/>
        <w:jc w:val="center"/>
        <w:rPr>
          <w:rFonts w:ascii="Times New Roman" w:hAnsi="Times New Roman" w:cs="Times New Roman"/>
          <w:i/>
          <w:iCs/>
          <w:sz w:val="18"/>
          <w:szCs w:val="18"/>
        </w:rPr>
      </w:pPr>
      <w:r w:rsidRPr="00675BD1">
        <w:rPr>
          <w:rFonts w:ascii="Times New Roman" w:hAnsi="Times New Roman" w:cs="Times New Roman"/>
          <w:i/>
          <w:iCs/>
          <w:sz w:val="18"/>
          <w:szCs w:val="18"/>
          <w:vertAlign w:val="superscript"/>
        </w:rPr>
        <w:t>1</w:t>
      </w:r>
      <w:r w:rsidRPr="00675BD1">
        <w:rPr>
          <w:rFonts w:ascii="Times New Roman" w:hAnsi="Times New Roman" w:cs="Times New Roman"/>
          <w:i/>
          <w:iCs/>
          <w:sz w:val="18"/>
          <w:szCs w:val="18"/>
        </w:rPr>
        <w:t xml:space="preserve"> </w:t>
      </w:r>
      <w:bookmarkStart w:id="2" w:name="OLE_LINK1"/>
      <w:r w:rsidRPr="00675BD1">
        <w:rPr>
          <w:rFonts w:ascii="Times New Roman" w:hAnsi="Times New Roman" w:cs="Times New Roman"/>
          <w:i/>
          <w:iCs/>
          <w:sz w:val="18"/>
          <w:szCs w:val="18"/>
        </w:rPr>
        <w:t xml:space="preserve">Department of Nuclear Science and Engineering, </w:t>
      </w:r>
      <w:bookmarkStart w:id="3" w:name="OLE_LINK2"/>
      <w:r w:rsidRPr="00675BD1">
        <w:rPr>
          <w:rFonts w:ascii="Times New Roman" w:hAnsi="Times New Roman" w:cs="Times New Roman"/>
          <w:i/>
          <w:iCs/>
          <w:sz w:val="18"/>
          <w:szCs w:val="18"/>
        </w:rPr>
        <w:t>Massachusetts Institute of Technology</w:t>
      </w:r>
      <w:bookmarkEnd w:id="3"/>
      <w:r w:rsidRPr="00675BD1">
        <w:rPr>
          <w:rFonts w:ascii="Times New Roman" w:hAnsi="Times New Roman" w:cs="Times New Roman"/>
          <w:i/>
          <w:iCs/>
          <w:sz w:val="18"/>
          <w:szCs w:val="18"/>
        </w:rPr>
        <w:t>, Cambridge, MA 02139, USA</w:t>
      </w:r>
      <w:bookmarkEnd w:id="2"/>
      <w:r w:rsidRPr="00675BD1">
        <w:rPr>
          <w:rFonts w:ascii="Times New Roman" w:hAnsi="Times New Roman" w:cs="Times New Roman"/>
          <w:i/>
          <w:iCs/>
          <w:sz w:val="18"/>
          <w:szCs w:val="18"/>
        </w:rPr>
        <w:t xml:space="preserve"> </w:t>
      </w:r>
    </w:p>
    <w:p w14:paraId="0C8BA277" w14:textId="77777777" w:rsidR="00EB775F" w:rsidRDefault="00EB775F" w:rsidP="00EB775F">
      <w:pPr>
        <w:contextualSpacing/>
        <w:jc w:val="center"/>
        <w:rPr>
          <w:rFonts w:ascii="Times New Roman" w:hAnsi="Times New Roman" w:cs="Times New Roman"/>
          <w:i/>
          <w:iCs/>
          <w:sz w:val="18"/>
          <w:szCs w:val="18"/>
        </w:rPr>
      </w:pPr>
      <w:r w:rsidRPr="00675BD1">
        <w:rPr>
          <w:rFonts w:ascii="Times New Roman" w:hAnsi="Times New Roman" w:cs="Times New Roman"/>
          <w:i/>
          <w:iCs/>
          <w:sz w:val="18"/>
          <w:szCs w:val="18"/>
          <w:vertAlign w:val="superscript"/>
        </w:rPr>
        <w:t>2</w:t>
      </w:r>
      <w:r w:rsidRPr="00675BD1">
        <w:rPr>
          <w:rFonts w:ascii="Times New Roman" w:hAnsi="Times New Roman" w:cs="Times New Roman"/>
          <w:i/>
          <w:iCs/>
          <w:sz w:val="18"/>
          <w:szCs w:val="18"/>
        </w:rPr>
        <w:t xml:space="preserve"> </w:t>
      </w:r>
      <w:bookmarkStart w:id="4" w:name="OLE_LINK3"/>
      <w:r w:rsidRPr="00675BD1">
        <w:rPr>
          <w:rFonts w:ascii="Times New Roman" w:hAnsi="Times New Roman" w:cs="Times New Roman"/>
          <w:i/>
          <w:iCs/>
          <w:sz w:val="18"/>
          <w:szCs w:val="18"/>
        </w:rPr>
        <w:t>Plasma Science and Fusion Center (PSFC), Massachusetts Institute of Technology</w:t>
      </w:r>
      <w:bookmarkEnd w:id="4"/>
      <w:r w:rsidRPr="00675BD1">
        <w:rPr>
          <w:rFonts w:ascii="Times New Roman" w:hAnsi="Times New Roman" w:cs="Times New Roman"/>
          <w:i/>
          <w:iCs/>
          <w:sz w:val="18"/>
          <w:szCs w:val="18"/>
        </w:rPr>
        <w:t>, Cambridge, MA 02139, USA</w:t>
      </w:r>
    </w:p>
    <w:p w14:paraId="5D7A679D" w14:textId="54FC7A6D" w:rsidR="00EB775F" w:rsidRPr="00EB775F" w:rsidRDefault="00EB775F" w:rsidP="00EB775F">
      <w:pPr>
        <w:jc w:val="center"/>
        <w:rPr>
          <w:rFonts w:ascii="Times New Roman" w:hAnsi="Times New Roman" w:cs="Times New Roman"/>
          <w:sz w:val="18"/>
          <w:szCs w:val="18"/>
        </w:rPr>
      </w:pPr>
    </w:p>
    <w:p w14:paraId="7EFDEC7A" w14:textId="581113B2" w:rsidR="00FF7AA8" w:rsidRPr="00CE6A71" w:rsidRDefault="00FF7AA8">
      <w:pPr>
        <w:rPr>
          <w:rFonts w:ascii="Times New Roman" w:hAnsi="Times New Roman" w:cs="Times New Roman"/>
          <w:b/>
          <w:bCs/>
        </w:rPr>
      </w:pPr>
      <w:r w:rsidRPr="00CE6A71">
        <w:rPr>
          <w:rFonts w:ascii="Times New Roman" w:hAnsi="Times New Roman" w:cs="Times New Roman"/>
          <w:b/>
          <w:bCs/>
        </w:rPr>
        <w:t>A</w:t>
      </w:r>
      <w:r w:rsidRPr="00CE6A71">
        <w:rPr>
          <w:rFonts w:ascii="Times New Roman" w:hAnsi="Times New Roman" w:cs="Times New Roman" w:hint="eastAsia"/>
          <w:b/>
          <w:bCs/>
        </w:rPr>
        <w:t>bstract:</w:t>
      </w:r>
    </w:p>
    <w:p w14:paraId="19B63724" w14:textId="2626B91D" w:rsidR="008C538D" w:rsidRDefault="008C538D" w:rsidP="008E20AB">
      <w:pPr>
        <w:spacing w:line="360" w:lineRule="auto"/>
        <w:jc w:val="both"/>
        <w:rPr>
          <w:rFonts w:ascii="Times New Roman" w:hAnsi="Times New Roman" w:cs="Times New Roman"/>
        </w:rPr>
      </w:pPr>
      <w:commentRangeStart w:id="5"/>
      <w:commentRangeStart w:id="6"/>
      <w:r w:rsidRPr="008C538D">
        <w:rPr>
          <w:rFonts w:ascii="Times New Roman" w:hAnsi="Times New Roman" w:cs="Times New Roman"/>
        </w:rPr>
        <w:t xml:space="preserve">The corrosion behavior of liquid-phase sintered (LPS) </w:t>
      </w:r>
      <w:proofErr w:type="spellStart"/>
      <w:r w:rsidRPr="008C538D">
        <w:rPr>
          <w:rFonts w:ascii="Times New Roman" w:hAnsi="Times New Roman" w:cs="Times New Roman"/>
        </w:rPr>
        <w:t>SiC</w:t>
      </w:r>
      <w:proofErr w:type="spellEnd"/>
      <w:r w:rsidRPr="008C538D">
        <w:rPr>
          <w:rFonts w:ascii="Times New Roman" w:hAnsi="Times New Roman" w:cs="Times New Roman"/>
        </w:rPr>
        <w:t xml:space="preserve"> with </w:t>
      </w:r>
      <w:proofErr w:type="spellStart"/>
      <w:r w:rsidRPr="008C538D">
        <w:rPr>
          <w:rFonts w:ascii="Times New Roman" w:hAnsi="Times New Roman" w:cs="Times New Roman"/>
        </w:rPr>
        <w:t>Al₂O</w:t>
      </w:r>
      <w:proofErr w:type="spellEnd"/>
      <w:r w:rsidRPr="008C538D">
        <w:rPr>
          <w:rFonts w:ascii="Times New Roman" w:hAnsi="Times New Roman" w:cs="Times New Roman"/>
        </w:rPr>
        <w:t xml:space="preserve">₃/Y₂O₃ additives, exposed to molten </w:t>
      </w:r>
      <w:proofErr w:type="spellStart"/>
      <w:r w:rsidRPr="008C538D">
        <w:rPr>
          <w:rFonts w:ascii="Times New Roman" w:hAnsi="Times New Roman" w:cs="Times New Roman"/>
        </w:rPr>
        <w:t>FLiNaK</w:t>
      </w:r>
      <w:proofErr w:type="spellEnd"/>
      <w:r w:rsidRPr="008C538D">
        <w:rPr>
          <w:rFonts w:ascii="Times New Roman" w:hAnsi="Times New Roman" w:cs="Times New Roman"/>
        </w:rPr>
        <w:t xml:space="preserve"> at 650°C</w:t>
      </w:r>
      <w:commentRangeEnd w:id="5"/>
      <w:r w:rsidR="00B315CF">
        <w:rPr>
          <w:rStyle w:val="CommentReference"/>
        </w:rPr>
        <w:commentReference w:id="5"/>
      </w:r>
      <w:commentRangeEnd w:id="6"/>
      <w:r w:rsidR="005B1B51">
        <w:rPr>
          <w:rStyle w:val="CommentReference"/>
        </w:rPr>
        <w:commentReference w:id="6"/>
      </w:r>
      <w:r w:rsidRPr="008C538D">
        <w:rPr>
          <w:rFonts w:ascii="Times New Roman" w:hAnsi="Times New Roman" w:cs="Times New Roman"/>
        </w:rPr>
        <w:t xml:space="preserve">, has been investigated using experimental techniques and DFT simulations. Experimental findings show that bulk </w:t>
      </w:r>
      <w:proofErr w:type="spellStart"/>
      <w:r w:rsidRPr="008C538D">
        <w:rPr>
          <w:rFonts w:ascii="Times New Roman" w:hAnsi="Times New Roman" w:cs="Times New Roman"/>
        </w:rPr>
        <w:t>SiC</w:t>
      </w:r>
      <w:proofErr w:type="spellEnd"/>
      <w:r w:rsidRPr="008C538D">
        <w:rPr>
          <w:rFonts w:ascii="Times New Roman" w:hAnsi="Times New Roman" w:cs="Times New Roman"/>
        </w:rPr>
        <w:t xml:space="preserve"> foil disintegrates rapidly when in contact with molten </w:t>
      </w:r>
      <w:proofErr w:type="spellStart"/>
      <w:r w:rsidRPr="008C538D">
        <w:rPr>
          <w:rFonts w:ascii="Times New Roman" w:hAnsi="Times New Roman" w:cs="Times New Roman"/>
        </w:rPr>
        <w:t>FLiNaK</w:t>
      </w:r>
      <w:proofErr w:type="spellEnd"/>
      <w:r w:rsidRPr="008C538D">
        <w:rPr>
          <w:rFonts w:ascii="Times New Roman" w:hAnsi="Times New Roman" w:cs="Times New Roman"/>
        </w:rPr>
        <w:t xml:space="preserve">. This is attributed to the reaction between KF and </w:t>
      </w:r>
      <w:proofErr w:type="spellStart"/>
      <w:r w:rsidRPr="008C538D">
        <w:rPr>
          <w:rFonts w:ascii="Times New Roman" w:hAnsi="Times New Roman" w:cs="Times New Roman"/>
        </w:rPr>
        <w:t>Al₂O</w:t>
      </w:r>
      <w:proofErr w:type="spellEnd"/>
      <w:r w:rsidRPr="008C538D">
        <w:rPr>
          <w:rFonts w:ascii="Times New Roman" w:hAnsi="Times New Roman" w:cs="Times New Roman"/>
        </w:rPr>
        <w:t xml:space="preserve">₃ at the grain boundaries, leading to the formation of </w:t>
      </w:r>
      <w:proofErr w:type="spellStart"/>
      <w:r w:rsidRPr="008C538D">
        <w:rPr>
          <w:rFonts w:ascii="Times New Roman" w:hAnsi="Times New Roman" w:cs="Times New Roman"/>
        </w:rPr>
        <w:t>KAlO</w:t>
      </w:r>
      <w:proofErr w:type="spellEnd"/>
      <w:r w:rsidRPr="008C538D">
        <w:rPr>
          <w:rFonts w:ascii="Times New Roman" w:hAnsi="Times New Roman" w:cs="Times New Roman"/>
        </w:rPr>
        <w:t xml:space="preserve">₂ and </w:t>
      </w:r>
      <w:proofErr w:type="spellStart"/>
      <w:r w:rsidRPr="008C538D">
        <w:rPr>
          <w:rFonts w:ascii="Times New Roman" w:hAnsi="Times New Roman" w:cs="Times New Roman"/>
        </w:rPr>
        <w:t>KAlF</w:t>
      </w:r>
      <w:proofErr w:type="spellEnd"/>
      <w:r w:rsidRPr="008C538D">
        <w:rPr>
          <w:rFonts w:ascii="Times New Roman" w:hAnsi="Times New Roman" w:cs="Times New Roman"/>
        </w:rPr>
        <w:t xml:space="preserve">₄. This reaction weakens the binding between </w:t>
      </w:r>
      <w:proofErr w:type="spellStart"/>
      <w:r w:rsidRPr="008C538D">
        <w:rPr>
          <w:rFonts w:ascii="Times New Roman" w:hAnsi="Times New Roman" w:cs="Times New Roman"/>
        </w:rPr>
        <w:t>SiC</w:t>
      </w:r>
      <w:proofErr w:type="spellEnd"/>
      <w:r w:rsidRPr="008C538D">
        <w:rPr>
          <w:rFonts w:ascii="Times New Roman" w:hAnsi="Times New Roman" w:cs="Times New Roman"/>
        </w:rPr>
        <w:t xml:space="preserve"> grains, allowing molten salt to </w:t>
      </w:r>
      <w:r w:rsidR="007C08AB">
        <w:rPr>
          <w:rFonts w:ascii="Times New Roman" w:hAnsi="Times New Roman" w:cs="Times New Roman"/>
        </w:rPr>
        <w:t>infiltrate</w:t>
      </w:r>
      <w:r w:rsidRPr="008C538D">
        <w:rPr>
          <w:rFonts w:ascii="Times New Roman" w:hAnsi="Times New Roman" w:cs="Times New Roman"/>
        </w:rPr>
        <w:t xml:space="preserve"> throughout the sample, ultimately causing its </w:t>
      </w:r>
      <w:r>
        <w:rPr>
          <w:rFonts w:ascii="Times New Roman" w:hAnsi="Times New Roman" w:cs="Times New Roman" w:hint="eastAsia"/>
        </w:rPr>
        <w:t>dismantling</w:t>
      </w:r>
      <w:r w:rsidRPr="008C538D">
        <w:rPr>
          <w:rFonts w:ascii="Times New Roman" w:hAnsi="Times New Roman" w:cs="Times New Roman"/>
        </w:rPr>
        <w:t xml:space="preserve">. Additionally, the reaction between </w:t>
      </w:r>
      <w:proofErr w:type="spellStart"/>
      <w:r w:rsidRPr="008C538D">
        <w:rPr>
          <w:rFonts w:ascii="Times New Roman" w:hAnsi="Times New Roman" w:cs="Times New Roman"/>
        </w:rPr>
        <w:t>SiC</w:t>
      </w:r>
      <w:proofErr w:type="spellEnd"/>
      <w:r w:rsidRPr="008C538D">
        <w:rPr>
          <w:rFonts w:ascii="Times New Roman" w:hAnsi="Times New Roman" w:cs="Times New Roman"/>
        </w:rPr>
        <w:t xml:space="preserve"> and KF produces Si-F bonds, with </w:t>
      </w:r>
      <w:proofErr w:type="spellStart"/>
      <w:r w:rsidRPr="008C538D">
        <w:rPr>
          <w:rFonts w:ascii="Times New Roman" w:hAnsi="Times New Roman" w:cs="Times New Roman"/>
        </w:rPr>
        <w:t>K₂SiF</w:t>
      </w:r>
      <w:proofErr w:type="spellEnd"/>
      <w:r w:rsidRPr="008C538D">
        <w:rPr>
          <w:rFonts w:ascii="Times New Roman" w:hAnsi="Times New Roman" w:cs="Times New Roman"/>
        </w:rPr>
        <w:t xml:space="preserve">₆ being the predominant product. However, the reaction between KF and </w:t>
      </w:r>
      <w:proofErr w:type="spellStart"/>
      <w:r w:rsidRPr="008C538D">
        <w:rPr>
          <w:rFonts w:ascii="Times New Roman" w:hAnsi="Times New Roman" w:cs="Times New Roman"/>
        </w:rPr>
        <w:t>SiC</w:t>
      </w:r>
      <w:proofErr w:type="spellEnd"/>
      <w:r w:rsidRPr="008C538D">
        <w:rPr>
          <w:rFonts w:ascii="Times New Roman" w:hAnsi="Times New Roman" w:cs="Times New Roman"/>
        </w:rPr>
        <w:t xml:space="preserve"> is less favorable compared to that with </w:t>
      </w:r>
      <w:proofErr w:type="spellStart"/>
      <w:r w:rsidRPr="008C538D">
        <w:rPr>
          <w:rFonts w:ascii="Times New Roman" w:hAnsi="Times New Roman" w:cs="Times New Roman"/>
        </w:rPr>
        <w:t>Al₂O</w:t>
      </w:r>
      <w:proofErr w:type="spellEnd"/>
      <w:r w:rsidRPr="008C538D">
        <w:rPr>
          <w:rFonts w:ascii="Times New Roman" w:hAnsi="Times New Roman" w:cs="Times New Roman"/>
        </w:rPr>
        <w:t xml:space="preserve">₃. DFT calculations corroborate these findings, showing that the adsorption energy of KF on O-terminated </w:t>
      </w:r>
      <w:proofErr w:type="spellStart"/>
      <w:r w:rsidRPr="008C538D">
        <w:rPr>
          <w:rFonts w:ascii="Times New Roman" w:hAnsi="Times New Roman" w:cs="Times New Roman"/>
        </w:rPr>
        <w:t>Al₂O</w:t>
      </w:r>
      <w:proofErr w:type="spellEnd"/>
      <w:r w:rsidRPr="008C538D">
        <w:rPr>
          <w:rFonts w:ascii="Times New Roman" w:hAnsi="Times New Roman" w:cs="Times New Roman"/>
        </w:rPr>
        <w:t xml:space="preserve">₃ is approximately one order of magnitude higher than </w:t>
      </w:r>
      <w:r w:rsidR="00B315CF">
        <w:rPr>
          <w:rFonts w:ascii="Times New Roman" w:hAnsi="Times New Roman" w:cs="Times New Roman"/>
        </w:rPr>
        <w:t xml:space="preserve">that </w:t>
      </w:r>
      <w:r w:rsidRPr="008C538D">
        <w:rPr>
          <w:rFonts w:ascii="Times New Roman" w:hAnsi="Times New Roman" w:cs="Times New Roman"/>
        </w:rPr>
        <w:t xml:space="preserve">on Si-terminated </w:t>
      </w:r>
      <w:proofErr w:type="spellStart"/>
      <w:r w:rsidRPr="008C538D">
        <w:rPr>
          <w:rFonts w:ascii="Times New Roman" w:hAnsi="Times New Roman" w:cs="Times New Roman"/>
        </w:rPr>
        <w:t>SiC</w:t>
      </w:r>
      <w:proofErr w:type="spellEnd"/>
      <w:r w:rsidRPr="008C538D">
        <w:rPr>
          <w:rFonts w:ascii="Times New Roman" w:hAnsi="Times New Roman" w:cs="Times New Roman"/>
        </w:rPr>
        <w:t xml:space="preserve">, indicating a stronger interaction with </w:t>
      </w:r>
      <w:proofErr w:type="spellStart"/>
      <w:r w:rsidRPr="008C538D">
        <w:rPr>
          <w:rFonts w:ascii="Times New Roman" w:hAnsi="Times New Roman" w:cs="Times New Roman"/>
        </w:rPr>
        <w:t>Al₂O</w:t>
      </w:r>
      <w:proofErr w:type="spellEnd"/>
      <w:r w:rsidRPr="008C538D">
        <w:rPr>
          <w:rFonts w:ascii="Times New Roman" w:hAnsi="Times New Roman" w:cs="Times New Roman"/>
        </w:rPr>
        <w:t>₃.</w:t>
      </w:r>
    </w:p>
    <w:p w14:paraId="4C2271CA" w14:textId="4AA43C9D" w:rsidR="00CE6A71" w:rsidRPr="00CE6A71" w:rsidRDefault="00957748" w:rsidP="008E20AB">
      <w:pPr>
        <w:spacing w:line="360" w:lineRule="auto"/>
        <w:jc w:val="both"/>
        <w:rPr>
          <w:rFonts w:ascii="Times New Roman" w:hAnsi="Times New Roman" w:cs="Times New Roman"/>
          <w:b/>
          <w:bCs/>
        </w:rPr>
      </w:pPr>
      <w:r>
        <w:rPr>
          <w:rFonts w:ascii="Times New Roman" w:hAnsi="Times New Roman" w:cs="Times New Roman" w:hint="eastAsia"/>
          <w:b/>
          <w:bCs/>
        </w:rPr>
        <w:t xml:space="preserve">1. </w:t>
      </w:r>
      <w:r w:rsidR="00CE6A71" w:rsidRPr="00CE6A71">
        <w:rPr>
          <w:rFonts w:ascii="Times New Roman" w:hAnsi="Times New Roman" w:cs="Times New Roman"/>
          <w:b/>
          <w:bCs/>
        </w:rPr>
        <w:t>Introduction</w:t>
      </w:r>
      <w:r w:rsidR="00CE6A71" w:rsidRPr="00CE6A71">
        <w:rPr>
          <w:rFonts w:ascii="Times New Roman" w:hAnsi="Times New Roman" w:cs="Times New Roman" w:hint="eastAsia"/>
          <w:b/>
          <w:bCs/>
        </w:rPr>
        <w:t xml:space="preserve"> </w:t>
      </w:r>
    </w:p>
    <w:p w14:paraId="4B8866D0" w14:textId="4FA30EBE" w:rsidR="00FD3B93" w:rsidRDefault="00807DD6" w:rsidP="009E38FB">
      <w:pPr>
        <w:spacing w:line="360" w:lineRule="auto"/>
        <w:jc w:val="both"/>
        <w:rPr>
          <w:rFonts w:ascii="Times New Roman" w:hAnsi="Times New Roman" w:cs="Times New Roman"/>
        </w:rPr>
      </w:pPr>
      <w:proofErr w:type="spellStart"/>
      <w:r w:rsidRPr="00807DD6">
        <w:rPr>
          <w:rFonts w:ascii="Times New Roman" w:hAnsi="Times New Roman" w:cs="Times New Roman"/>
        </w:rPr>
        <w:t>SiC</w:t>
      </w:r>
      <w:proofErr w:type="spellEnd"/>
      <w:r w:rsidRPr="00807DD6">
        <w:rPr>
          <w:rFonts w:ascii="Times New Roman" w:hAnsi="Times New Roman" w:cs="Times New Roman"/>
        </w:rPr>
        <w:t xml:space="preserve">-based materials are considered potential components for nuclear applications due to their superior strength, thermal properties, and low activation under neutron radiation </w:t>
      </w:r>
      <w:r w:rsidR="0000688C">
        <w:rPr>
          <w:rFonts w:ascii="Times New Roman" w:hAnsi="Times New Roman" w:cs="Times New Roman"/>
        </w:rPr>
        <w:fldChar w:fldCharType="begin">
          <w:fldData xml:space="preserve">PEVuZE5vdGU+PENpdGU+PEF1dGhvcj5LYXRvaDwvQXV0aG9yPjxZZWFyPjIwMTQ8L1llYXI+PFJl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</w:fldData>
        </w:fldChar>
      </w:r>
      <w:r w:rsidR="0000688C">
        <w:rPr>
          <w:rFonts w:ascii="Times New Roman" w:hAnsi="Times New Roman" w:cs="Times New Roman"/>
        </w:rPr>
        <w:instrText xml:space="preserve"> ADDIN EN.CITE </w:instrText>
      </w:r>
      <w:r w:rsidR="0000688C">
        <w:rPr>
          <w:rFonts w:ascii="Times New Roman" w:hAnsi="Times New Roman" w:cs="Times New Roman"/>
        </w:rPr>
        <w:fldChar w:fldCharType="begin">
          <w:fldData xml:space="preserve">PEVuZE5vdGU+PENpdGU+PEF1dGhvcj5LYXRvaDwvQXV0aG9yPjxZZWFyPjIwMTQ8L1llYXI+PFJl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</w:fldData>
        </w:fldChar>
      </w:r>
      <w:r w:rsidR="0000688C">
        <w:rPr>
          <w:rFonts w:ascii="Times New Roman" w:hAnsi="Times New Roman" w:cs="Times New Roman"/>
        </w:rPr>
        <w:instrText xml:space="preserve"> ADDIN EN.CITE.DATA </w:instrText>
      </w:r>
      <w:r w:rsidR="0000688C">
        <w:rPr>
          <w:rFonts w:ascii="Times New Roman" w:hAnsi="Times New Roman" w:cs="Times New Roman"/>
        </w:rPr>
      </w:r>
      <w:r w:rsidR="0000688C">
        <w:rPr>
          <w:rFonts w:ascii="Times New Roman" w:hAnsi="Times New Roman" w:cs="Times New Roman"/>
        </w:rPr>
        <w:fldChar w:fldCharType="end"/>
      </w:r>
      <w:r w:rsidR="0000688C">
        <w:rPr>
          <w:rFonts w:ascii="Times New Roman" w:hAnsi="Times New Roman" w:cs="Times New Roman"/>
        </w:rPr>
      </w:r>
      <w:r w:rsidR="0000688C">
        <w:rPr>
          <w:rFonts w:ascii="Times New Roman" w:hAnsi="Times New Roman" w:cs="Times New Roman"/>
        </w:rPr>
        <w:fldChar w:fldCharType="separate"/>
      </w:r>
      <w:r w:rsidR="0000688C">
        <w:rPr>
          <w:rFonts w:ascii="Times New Roman" w:hAnsi="Times New Roman" w:cs="Times New Roman"/>
          <w:noProof/>
        </w:rPr>
        <w:t>[1, 2]</w:t>
      </w:r>
      <w:r w:rsidR="0000688C">
        <w:rPr>
          <w:rFonts w:ascii="Times New Roman" w:hAnsi="Times New Roman" w:cs="Times New Roman"/>
        </w:rPr>
        <w:fldChar w:fldCharType="end"/>
      </w:r>
      <w:r w:rsidRPr="00807DD6">
        <w:rPr>
          <w:rFonts w:ascii="Times New Roman" w:hAnsi="Times New Roman" w:cs="Times New Roman"/>
        </w:rPr>
        <w:t xml:space="preserve">. However, these materials </w:t>
      </w:r>
      <w:r>
        <w:rPr>
          <w:rFonts w:ascii="Times New Roman" w:hAnsi="Times New Roman" w:cs="Times New Roman"/>
        </w:rPr>
        <w:t xml:space="preserve">are </w:t>
      </w:r>
      <w:r w:rsidRPr="00807DD6">
        <w:rPr>
          <w:rFonts w:ascii="Times New Roman" w:hAnsi="Times New Roman" w:cs="Times New Roman"/>
        </w:rPr>
        <w:t xml:space="preserve">also </w:t>
      </w:r>
      <w:r>
        <w:rPr>
          <w:rFonts w:ascii="Times New Roman" w:hAnsi="Times New Roman" w:cs="Times New Roman"/>
        </w:rPr>
        <w:t xml:space="preserve">supposed to </w:t>
      </w:r>
      <w:r w:rsidRPr="00807DD6">
        <w:rPr>
          <w:rFonts w:ascii="Times New Roman" w:hAnsi="Times New Roman" w:cs="Times New Roman"/>
        </w:rPr>
        <w:t>possess good chemical compatibility when exposed to various environmental fluids</w:t>
      </w:r>
      <w:r>
        <w:rPr>
          <w:rFonts w:ascii="Times New Roman" w:hAnsi="Times New Roman" w:cs="Times New Roman"/>
        </w:rPr>
        <w:t xml:space="preserve"> </w:t>
      </w:r>
      <w:r w:rsidR="00D67400">
        <w:rPr>
          <w:rFonts w:ascii="Times New Roman" w:hAnsi="Times New Roman" w:cs="Times New Roman"/>
        </w:rPr>
        <w:fldChar w:fldCharType="begin">
          <w:fldData xml:space="preserve">PEVuZE5vdGU+PENpdGU+PEF1dGhvcj5MaTwvQXV0aG9yPjxZZWFyPjIwMjA8L1llYXI+PFJlY051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=
</w:fldData>
        </w:fldChar>
      </w:r>
      <w:r w:rsidR="00D67400">
        <w:rPr>
          <w:rFonts w:ascii="Times New Roman" w:hAnsi="Times New Roman" w:cs="Times New Roman"/>
        </w:rPr>
        <w:instrText xml:space="preserve"> ADDIN EN.CITE </w:instrText>
      </w:r>
      <w:r w:rsidR="00D67400">
        <w:rPr>
          <w:rFonts w:ascii="Times New Roman" w:hAnsi="Times New Roman" w:cs="Times New Roman"/>
        </w:rPr>
        <w:fldChar w:fldCharType="begin">
          <w:fldData xml:space="preserve">PEVuZE5vdGU+PENpdGU+PEF1dGhvcj5MaTwvQXV0aG9yPjxZZWFyPjIwMjA8L1llYXI+PFJlY051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=
</w:fldData>
        </w:fldChar>
      </w:r>
      <w:r w:rsidR="00D67400">
        <w:rPr>
          <w:rFonts w:ascii="Times New Roman" w:hAnsi="Times New Roman" w:cs="Times New Roman"/>
        </w:rPr>
        <w:instrText xml:space="preserve"> ADDIN EN.CITE.DATA </w:instrText>
      </w:r>
      <w:r w:rsidR="00D67400">
        <w:rPr>
          <w:rFonts w:ascii="Times New Roman" w:hAnsi="Times New Roman" w:cs="Times New Roman"/>
        </w:rPr>
      </w:r>
      <w:r w:rsidR="00D67400">
        <w:rPr>
          <w:rFonts w:ascii="Times New Roman" w:hAnsi="Times New Roman" w:cs="Times New Roman"/>
        </w:rPr>
        <w:fldChar w:fldCharType="end"/>
      </w:r>
      <w:r w:rsidR="00D67400">
        <w:rPr>
          <w:rFonts w:ascii="Times New Roman" w:hAnsi="Times New Roman" w:cs="Times New Roman"/>
        </w:rPr>
      </w:r>
      <w:r w:rsidR="00D67400">
        <w:rPr>
          <w:rFonts w:ascii="Times New Roman" w:hAnsi="Times New Roman" w:cs="Times New Roman"/>
        </w:rPr>
        <w:fldChar w:fldCharType="separate"/>
      </w:r>
      <w:r w:rsidR="00D67400">
        <w:rPr>
          <w:rFonts w:ascii="Times New Roman" w:hAnsi="Times New Roman" w:cs="Times New Roman"/>
          <w:noProof/>
        </w:rPr>
        <w:t>[3, 4]</w:t>
      </w:r>
      <w:r w:rsidR="00D67400">
        <w:rPr>
          <w:rFonts w:ascii="Times New Roman" w:hAnsi="Times New Roman" w:cs="Times New Roman"/>
        </w:rPr>
        <w:fldChar w:fldCharType="end"/>
      </w:r>
      <w:r w:rsidRPr="00807DD6">
        <w:rPr>
          <w:rFonts w:ascii="Times New Roman" w:hAnsi="Times New Roman" w:cs="Times New Roman"/>
        </w:rPr>
        <w:t xml:space="preserve">. </w:t>
      </w:r>
      <w:r w:rsidR="003941C2" w:rsidRPr="003941C2">
        <w:rPr>
          <w:rFonts w:ascii="Times New Roman" w:hAnsi="Times New Roman" w:cs="Times New Roman"/>
        </w:rPr>
        <w:t xml:space="preserve">For example, in molten salt reactors (MSRs), </w:t>
      </w:r>
      <w:proofErr w:type="spellStart"/>
      <w:r w:rsidR="003941C2" w:rsidRPr="003941C2">
        <w:rPr>
          <w:rFonts w:ascii="Times New Roman" w:hAnsi="Times New Roman" w:cs="Times New Roman"/>
        </w:rPr>
        <w:t>SiC</w:t>
      </w:r>
      <w:proofErr w:type="spellEnd"/>
      <w:r w:rsidR="003941C2" w:rsidRPr="003941C2">
        <w:rPr>
          <w:rFonts w:ascii="Times New Roman" w:hAnsi="Times New Roman" w:cs="Times New Roman"/>
        </w:rPr>
        <w:t xml:space="preserve">-based materials have been proposed as key components that come into contact with commonly used fluoride salts, such as </w:t>
      </w:r>
      <w:proofErr w:type="spellStart"/>
      <w:r w:rsidR="003941C2" w:rsidRPr="003941C2">
        <w:rPr>
          <w:rFonts w:ascii="Times New Roman" w:hAnsi="Times New Roman" w:cs="Times New Roman"/>
        </w:rPr>
        <w:t>FLiBe</w:t>
      </w:r>
      <w:proofErr w:type="spellEnd"/>
      <w:r w:rsidR="003941C2" w:rsidRPr="003941C2">
        <w:rPr>
          <w:rFonts w:ascii="Times New Roman" w:hAnsi="Times New Roman" w:cs="Times New Roman"/>
        </w:rPr>
        <w:t xml:space="preserve"> (66 mol% LiF-34 mol% </w:t>
      </w:r>
      <w:proofErr w:type="spellStart"/>
      <w:r w:rsidR="003941C2" w:rsidRPr="003941C2">
        <w:rPr>
          <w:rFonts w:ascii="Times New Roman" w:hAnsi="Times New Roman" w:cs="Times New Roman"/>
        </w:rPr>
        <w:t>BeF</w:t>
      </w:r>
      <w:proofErr w:type="spellEnd"/>
      <w:r w:rsidR="003941C2" w:rsidRPr="003941C2">
        <w:rPr>
          <w:rFonts w:ascii="Times New Roman" w:hAnsi="Times New Roman" w:cs="Times New Roman"/>
        </w:rPr>
        <w:t xml:space="preserve">₂) or </w:t>
      </w:r>
      <w:proofErr w:type="spellStart"/>
      <w:r w:rsidR="003941C2" w:rsidRPr="003941C2">
        <w:rPr>
          <w:rFonts w:ascii="Times New Roman" w:hAnsi="Times New Roman" w:cs="Times New Roman"/>
        </w:rPr>
        <w:t>FLiNaK</w:t>
      </w:r>
      <w:proofErr w:type="spellEnd"/>
      <w:r w:rsidR="003941C2" w:rsidRPr="003941C2">
        <w:rPr>
          <w:rFonts w:ascii="Times New Roman" w:hAnsi="Times New Roman" w:cs="Times New Roman"/>
        </w:rPr>
        <w:t xml:space="preserve"> (46.5 mol% LiF-11.5 mol% NaF-42 mol% KF)</w:t>
      </w:r>
      <w:r w:rsidR="003941C2">
        <w:rPr>
          <w:rFonts w:ascii="Times New Roman" w:hAnsi="Times New Roman" w:cs="Times New Roman"/>
        </w:rPr>
        <w:t xml:space="preserve"> as promising </w:t>
      </w:r>
      <w:r w:rsidR="003941C2" w:rsidRPr="003941C2">
        <w:rPr>
          <w:rFonts w:ascii="Times New Roman" w:hAnsi="Times New Roman" w:cs="Times New Roman"/>
        </w:rPr>
        <w:t>fuel solvents or coolants</w:t>
      </w:r>
      <w:r w:rsidR="003941C2">
        <w:rPr>
          <w:rFonts w:ascii="Times New Roman" w:hAnsi="Times New Roman" w:cs="Times New Roman"/>
        </w:rPr>
        <w:t xml:space="preserve"> </w:t>
      </w:r>
      <w:r w:rsidR="003941C2">
        <w:rPr>
          <w:rFonts w:ascii="Times New Roman" w:hAnsi="Times New Roman" w:cs="Times New Roman"/>
        </w:rPr>
        <w:fldChar w:fldCharType="begin">
          <w:fldData xml:space="preserve">PEVuZE5vdGU+PENpdGU+PEF1dGhvcj5Gb3JzYmVyZzwvQXV0aG9yPjxZZWFyPjIwMDc8L1llYXI+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</w:fldData>
        </w:fldChar>
      </w:r>
      <w:r w:rsidR="002A6FFC">
        <w:rPr>
          <w:rFonts w:ascii="Times New Roman" w:hAnsi="Times New Roman" w:cs="Times New Roman"/>
        </w:rPr>
        <w:instrText xml:space="preserve"> ADDIN EN.CITE </w:instrText>
      </w:r>
      <w:r w:rsidR="002A6FFC">
        <w:rPr>
          <w:rFonts w:ascii="Times New Roman" w:hAnsi="Times New Roman" w:cs="Times New Roman"/>
        </w:rPr>
        <w:fldChar w:fldCharType="begin">
          <w:fldData xml:space="preserve">PEVuZE5vdGU+PENpdGU+PEF1dGhvcj5Gb3JzYmVyZzwvQXV0aG9yPjxZZWFyPjIwMDc8L1llYXI+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</w:fldData>
        </w:fldChar>
      </w:r>
      <w:r w:rsidR="002A6FFC">
        <w:rPr>
          <w:rFonts w:ascii="Times New Roman" w:hAnsi="Times New Roman" w:cs="Times New Roman"/>
        </w:rPr>
        <w:instrText xml:space="preserve"> ADDIN EN.CITE.DATA </w:instrText>
      </w:r>
      <w:r w:rsidR="002A6FFC">
        <w:rPr>
          <w:rFonts w:ascii="Times New Roman" w:hAnsi="Times New Roman" w:cs="Times New Roman"/>
        </w:rPr>
      </w:r>
      <w:r w:rsidR="002A6FFC">
        <w:rPr>
          <w:rFonts w:ascii="Times New Roman" w:hAnsi="Times New Roman" w:cs="Times New Roman"/>
        </w:rPr>
        <w:fldChar w:fldCharType="end"/>
      </w:r>
      <w:r w:rsidR="003941C2">
        <w:rPr>
          <w:rFonts w:ascii="Times New Roman" w:hAnsi="Times New Roman" w:cs="Times New Roman"/>
        </w:rPr>
      </w:r>
      <w:r w:rsidR="003941C2">
        <w:rPr>
          <w:rFonts w:ascii="Times New Roman" w:hAnsi="Times New Roman" w:cs="Times New Roman"/>
        </w:rPr>
        <w:fldChar w:fldCharType="separate"/>
      </w:r>
      <w:r w:rsidR="003941C2">
        <w:rPr>
          <w:rFonts w:ascii="Times New Roman" w:hAnsi="Times New Roman" w:cs="Times New Roman"/>
          <w:noProof/>
        </w:rPr>
        <w:t>[5, 6]</w:t>
      </w:r>
      <w:r w:rsidR="003941C2">
        <w:rPr>
          <w:rFonts w:ascii="Times New Roman" w:hAnsi="Times New Roman" w:cs="Times New Roman"/>
        </w:rPr>
        <w:fldChar w:fldCharType="end"/>
      </w:r>
      <w:r w:rsidR="003941C2" w:rsidRPr="003941C2">
        <w:rPr>
          <w:rFonts w:ascii="Times New Roman" w:hAnsi="Times New Roman" w:cs="Times New Roman"/>
        </w:rPr>
        <w:t>.</w:t>
      </w:r>
      <w:r w:rsidR="003941C2">
        <w:rPr>
          <w:rFonts w:ascii="Times New Roman" w:hAnsi="Times New Roman" w:cs="Times New Roman"/>
        </w:rPr>
        <w:t xml:space="preserve"> </w:t>
      </w:r>
      <w:r w:rsidR="00EE75FF" w:rsidRPr="00EE75FF">
        <w:rPr>
          <w:rFonts w:ascii="Times New Roman" w:hAnsi="Times New Roman" w:cs="Times New Roman"/>
        </w:rPr>
        <w:t xml:space="preserve">Unlike metals and alloys, </w:t>
      </w:r>
      <w:proofErr w:type="spellStart"/>
      <w:r w:rsidR="00EE75FF" w:rsidRPr="00EE75FF">
        <w:rPr>
          <w:rFonts w:ascii="Times New Roman" w:hAnsi="Times New Roman" w:cs="Times New Roman"/>
        </w:rPr>
        <w:t>SiC</w:t>
      </w:r>
      <w:proofErr w:type="spellEnd"/>
      <w:r w:rsidR="00EE75FF" w:rsidRPr="00EE75FF">
        <w:rPr>
          <w:rFonts w:ascii="Times New Roman" w:hAnsi="Times New Roman" w:cs="Times New Roman"/>
        </w:rPr>
        <w:t xml:space="preserve">-based materials are </w:t>
      </w:r>
      <w:r w:rsidR="00562DF4">
        <w:rPr>
          <w:rFonts w:ascii="Times New Roman" w:hAnsi="Times New Roman" w:cs="Times New Roman"/>
        </w:rPr>
        <w:t>normal</w:t>
      </w:r>
      <w:r w:rsidR="00562DF4">
        <w:rPr>
          <w:rFonts w:ascii="Times New Roman" w:hAnsi="Times New Roman" w:cs="Times New Roman" w:hint="eastAsia"/>
        </w:rPr>
        <w:t>ly</w:t>
      </w:r>
      <w:r w:rsidR="00EE75FF" w:rsidRPr="00EE75FF">
        <w:rPr>
          <w:rFonts w:ascii="Times New Roman" w:hAnsi="Times New Roman" w:cs="Times New Roman"/>
        </w:rPr>
        <w:t xml:space="preserve"> designed to serve in </w:t>
      </w:r>
      <w:r w:rsidR="00486C7B">
        <w:rPr>
          <w:rFonts w:ascii="Times New Roman" w:hAnsi="Times New Roman" w:cs="Times New Roman"/>
        </w:rPr>
        <w:t>oxygen-deficient</w:t>
      </w:r>
      <w:r w:rsidR="00486C7B" w:rsidRPr="00EE75FF">
        <w:rPr>
          <w:rFonts w:ascii="Times New Roman" w:hAnsi="Times New Roman" w:cs="Times New Roman"/>
        </w:rPr>
        <w:t xml:space="preserve"> </w:t>
      </w:r>
      <w:r w:rsidR="00EE75FF" w:rsidRPr="00EE75FF">
        <w:rPr>
          <w:rFonts w:ascii="Times New Roman" w:hAnsi="Times New Roman" w:cs="Times New Roman"/>
        </w:rPr>
        <w:t xml:space="preserve">environments where they do not form </w:t>
      </w:r>
      <w:r w:rsidR="00486C7B">
        <w:rPr>
          <w:rFonts w:ascii="Times New Roman" w:hAnsi="Times New Roman" w:cs="Times New Roman"/>
        </w:rPr>
        <w:t xml:space="preserve">a </w:t>
      </w:r>
      <w:r w:rsidR="00B04B59">
        <w:rPr>
          <w:rFonts w:ascii="Times New Roman" w:hAnsi="Times New Roman" w:cs="Times New Roman"/>
        </w:rPr>
        <w:t>passive oxide</w:t>
      </w:r>
      <w:r w:rsidR="00B04B59" w:rsidRPr="00EE75FF">
        <w:rPr>
          <w:rFonts w:ascii="Times New Roman" w:hAnsi="Times New Roman" w:cs="Times New Roman"/>
        </w:rPr>
        <w:t xml:space="preserve"> layer</w:t>
      </w:r>
      <w:r w:rsidR="00EE75FF" w:rsidRPr="00EE75FF">
        <w:rPr>
          <w:rFonts w:ascii="Times New Roman" w:hAnsi="Times New Roman" w:cs="Times New Roman"/>
        </w:rPr>
        <w:t xml:space="preserve"> when exposed to molten salts</w:t>
      </w:r>
      <w:r w:rsidR="00D67400">
        <w:rPr>
          <w:rFonts w:ascii="Times New Roman" w:hAnsi="Times New Roman" w:cs="Times New Roman" w:hint="eastAsia"/>
        </w:rPr>
        <w:t xml:space="preserve">. </w:t>
      </w:r>
      <w:r w:rsidR="00EE75FF" w:rsidRPr="00EE75FF">
        <w:rPr>
          <w:rFonts w:ascii="Times New Roman" w:hAnsi="Times New Roman" w:cs="Times New Roman"/>
        </w:rPr>
        <w:t xml:space="preserve">However, </w:t>
      </w:r>
      <w:r w:rsidR="009E38FB">
        <w:rPr>
          <w:rFonts w:ascii="Times New Roman" w:hAnsi="Times New Roman" w:cs="Times New Roman" w:hint="eastAsia"/>
        </w:rPr>
        <w:t>u</w:t>
      </w:r>
      <w:r w:rsidR="009E38FB" w:rsidRPr="009E38FB">
        <w:rPr>
          <w:rFonts w:ascii="Times New Roman" w:hAnsi="Times New Roman" w:cs="Times New Roman"/>
        </w:rPr>
        <w:t xml:space="preserve">nderstanding the corrosion mechanisms of </w:t>
      </w:r>
      <w:proofErr w:type="spellStart"/>
      <w:r w:rsidR="009E38FB" w:rsidRPr="009E38FB">
        <w:rPr>
          <w:rFonts w:ascii="Times New Roman" w:hAnsi="Times New Roman" w:cs="Times New Roman"/>
        </w:rPr>
        <w:t>SiC</w:t>
      </w:r>
      <w:proofErr w:type="spellEnd"/>
      <w:r w:rsidR="009E38FB" w:rsidRPr="009E38FB">
        <w:rPr>
          <w:rFonts w:ascii="Times New Roman" w:hAnsi="Times New Roman" w:cs="Times New Roman"/>
        </w:rPr>
        <w:t xml:space="preserve">-based materials in molten salts </w:t>
      </w:r>
      <w:r w:rsidR="001470E6">
        <w:rPr>
          <w:rFonts w:ascii="Times New Roman" w:hAnsi="Times New Roman" w:cs="Times New Roman" w:hint="eastAsia"/>
        </w:rPr>
        <w:t>still needs further investigations</w:t>
      </w:r>
      <w:r w:rsidR="009E38FB" w:rsidRPr="009E38FB">
        <w:rPr>
          <w:rFonts w:ascii="Times New Roman" w:hAnsi="Times New Roman" w:cs="Times New Roman"/>
        </w:rPr>
        <w:t xml:space="preserve"> due to the complicated </w:t>
      </w:r>
      <w:r w:rsidR="005E6F9B">
        <w:rPr>
          <w:rFonts w:ascii="Times New Roman" w:hAnsi="Times New Roman" w:cs="Times New Roman"/>
        </w:rPr>
        <w:t>compatibility</w:t>
      </w:r>
      <w:r w:rsidR="005E6F9B">
        <w:rPr>
          <w:rFonts w:ascii="Times New Roman" w:hAnsi="Times New Roman" w:cs="Times New Roman" w:hint="eastAsia"/>
        </w:rPr>
        <w:t xml:space="preserve"> </w:t>
      </w:r>
      <w:r w:rsidR="009E38FB" w:rsidRPr="009E38FB">
        <w:rPr>
          <w:rFonts w:ascii="Times New Roman" w:hAnsi="Times New Roman" w:cs="Times New Roman"/>
        </w:rPr>
        <w:t xml:space="preserve">conditions, including various impurities in the salts and the complex chemistry and </w:t>
      </w:r>
      <w:r w:rsidR="00530774">
        <w:rPr>
          <w:rFonts w:ascii="Times New Roman" w:hAnsi="Times New Roman" w:cs="Times New Roman" w:hint="eastAsia"/>
        </w:rPr>
        <w:t>micro</w:t>
      </w:r>
      <w:r w:rsidR="009E38FB" w:rsidRPr="009E38FB">
        <w:rPr>
          <w:rFonts w:ascii="Times New Roman" w:hAnsi="Times New Roman" w:cs="Times New Roman"/>
        </w:rPr>
        <w:t xml:space="preserve">structure </w:t>
      </w:r>
      <w:r w:rsidR="00FD3B93">
        <w:rPr>
          <w:rFonts w:ascii="Times New Roman" w:hAnsi="Times New Roman" w:cs="Times New Roman" w:hint="eastAsia"/>
        </w:rPr>
        <w:t>in the</w:t>
      </w:r>
      <w:r w:rsidR="009E38FB" w:rsidRPr="009E38FB">
        <w:rPr>
          <w:rFonts w:ascii="Times New Roman" w:hAnsi="Times New Roman" w:cs="Times New Roman"/>
        </w:rPr>
        <w:t xml:space="preserve"> </w:t>
      </w:r>
      <w:proofErr w:type="spellStart"/>
      <w:r w:rsidR="009E38FB" w:rsidRPr="009E38FB">
        <w:rPr>
          <w:rFonts w:ascii="Times New Roman" w:hAnsi="Times New Roman" w:cs="Times New Roman"/>
        </w:rPr>
        <w:t>SiC</w:t>
      </w:r>
      <w:proofErr w:type="spellEnd"/>
      <w:r w:rsidR="009E38FB" w:rsidRPr="009E38FB">
        <w:rPr>
          <w:rFonts w:ascii="Times New Roman" w:hAnsi="Times New Roman" w:cs="Times New Roman"/>
        </w:rPr>
        <w:t xml:space="preserve"> matrix</w:t>
      </w:r>
      <w:r w:rsidR="00FD3B93">
        <w:rPr>
          <w:rFonts w:ascii="Times New Roman" w:hAnsi="Times New Roman" w:cs="Times New Roman" w:hint="eastAsia"/>
        </w:rPr>
        <w:t>.</w:t>
      </w:r>
    </w:p>
    <w:p w14:paraId="405B9DB0" w14:textId="0E599A60" w:rsidR="005409FA" w:rsidRPr="005409FA" w:rsidRDefault="005409FA" w:rsidP="005409FA">
      <w:pPr>
        <w:spacing w:line="360" w:lineRule="auto"/>
        <w:jc w:val="both"/>
        <w:rPr>
          <w:rFonts w:ascii="Times New Roman" w:hAnsi="Times New Roman" w:cs="Times New Roman"/>
        </w:rPr>
      </w:pPr>
      <w:r w:rsidRPr="005409FA">
        <w:rPr>
          <w:rFonts w:ascii="Times New Roman" w:hAnsi="Times New Roman" w:cs="Times New Roman"/>
        </w:rPr>
        <w:lastRenderedPageBreak/>
        <w:t xml:space="preserve">To date, both experimental and simulation studies have been conducted to investigate how </w:t>
      </w:r>
      <w:proofErr w:type="spellStart"/>
      <w:r w:rsidRPr="005409FA">
        <w:rPr>
          <w:rFonts w:ascii="Times New Roman" w:hAnsi="Times New Roman" w:cs="Times New Roman"/>
        </w:rPr>
        <w:t>SiC</w:t>
      </w:r>
      <w:proofErr w:type="spellEnd"/>
      <w:r w:rsidRPr="005409FA">
        <w:rPr>
          <w:rFonts w:ascii="Times New Roman" w:hAnsi="Times New Roman" w:cs="Times New Roman"/>
        </w:rPr>
        <w:t xml:space="preserve"> reacts with different molten salts</w:t>
      </w:r>
      <w:r>
        <w:rPr>
          <w:rFonts w:ascii="Times New Roman" w:hAnsi="Times New Roman" w:cs="Times New Roman" w:hint="eastAsia"/>
        </w:rPr>
        <w:t xml:space="preserve"> </w:t>
      </w:r>
      <w:r w:rsidR="00D67400">
        <w:rPr>
          <w:rFonts w:ascii="Times New Roman" w:hAnsi="Times New Roman" w:cs="Times New Roman"/>
        </w:rPr>
        <w:fldChar w:fldCharType="begin">
          <w:fldData xml:space="preserve">PEVuZE5vdGU+PENpdGU+PEF1dGhvcj5HdTwvQXV0aG9yPjxZZWFyPjIwMTc8L1llYXI+PFJlY051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</w:fldData>
        </w:fldChar>
      </w:r>
      <w:r w:rsidR="003941C2">
        <w:rPr>
          <w:rFonts w:ascii="Times New Roman" w:hAnsi="Times New Roman" w:cs="Times New Roman"/>
        </w:rPr>
        <w:instrText xml:space="preserve"> ADDIN EN.CITE </w:instrText>
      </w:r>
      <w:r w:rsidR="003941C2">
        <w:rPr>
          <w:rFonts w:ascii="Times New Roman" w:hAnsi="Times New Roman" w:cs="Times New Roman"/>
        </w:rPr>
        <w:fldChar w:fldCharType="begin">
          <w:fldData xml:space="preserve">PEVuZE5vdGU+PENpdGU+PEF1dGhvcj5HdTwvQXV0aG9yPjxZZWFyPjIwMTc8L1llYXI+PFJlY051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</w:fldData>
        </w:fldChar>
      </w:r>
      <w:r w:rsidR="003941C2">
        <w:rPr>
          <w:rFonts w:ascii="Times New Roman" w:hAnsi="Times New Roman" w:cs="Times New Roman"/>
        </w:rPr>
        <w:instrText xml:space="preserve"> ADDIN EN.CITE.DATA </w:instrText>
      </w:r>
      <w:r w:rsidR="003941C2">
        <w:rPr>
          <w:rFonts w:ascii="Times New Roman" w:hAnsi="Times New Roman" w:cs="Times New Roman"/>
        </w:rPr>
      </w:r>
      <w:r w:rsidR="003941C2">
        <w:rPr>
          <w:rFonts w:ascii="Times New Roman" w:hAnsi="Times New Roman" w:cs="Times New Roman"/>
        </w:rPr>
        <w:fldChar w:fldCharType="end"/>
      </w:r>
      <w:r w:rsidR="00D67400">
        <w:rPr>
          <w:rFonts w:ascii="Times New Roman" w:hAnsi="Times New Roman" w:cs="Times New Roman"/>
        </w:rPr>
      </w:r>
      <w:r w:rsidR="00D67400">
        <w:rPr>
          <w:rFonts w:ascii="Times New Roman" w:hAnsi="Times New Roman" w:cs="Times New Roman"/>
        </w:rPr>
        <w:fldChar w:fldCharType="separate"/>
      </w:r>
      <w:r w:rsidR="003941C2">
        <w:rPr>
          <w:rFonts w:ascii="Times New Roman" w:hAnsi="Times New Roman" w:cs="Times New Roman"/>
          <w:noProof/>
        </w:rPr>
        <w:t>[7-9]</w:t>
      </w:r>
      <w:r w:rsidR="00D67400">
        <w:rPr>
          <w:rFonts w:ascii="Times New Roman" w:hAnsi="Times New Roman" w:cs="Times New Roman"/>
        </w:rPr>
        <w:fldChar w:fldCharType="end"/>
      </w:r>
      <w:r w:rsidRPr="005409FA">
        <w:rPr>
          <w:rFonts w:ascii="Times New Roman" w:hAnsi="Times New Roman" w:cs="Times New Roman"/>
        </w:rPr>
        <w:t xml:space="preserve">. It has been </w:t>
      </w:r>
      <w:r w:rsidR="00B315CF">
        <w:rPr>
          <w:rFonts w:ascii="Times New Roman" w:hAnsi="Times New Roman" w:cs="Times New Roman"/>
        </w:rPr>
        <w:t>shown</w:t>
      </w:r>
      <w:r w:rsidR="00B315CF" w:rsidRPr="005409FA">
        <w:rPr>
          <w:rFonts w:ascii="Times New Roman" w:hAnsi="Times New Roman" w:cs="Times New Roman"/>
        </w:rPr>
        <w:t xml:space="preserve"> </w:t>
      </w:r>
      <w:r w:rsidRPr="005409FA">
        <w:rPr>
          <w:rFonts w:ascii="Times New Roman" w:hAnsi="Times New Roman" w:cs="Times New Roman"/>
        </w:rPr>
        <w:t xml:space="preserve">that pure </w:t>
      </w:r>
      <w:proofErr w:type="spellStart"/>
      <w:r w:rsidRPr="005409FA">
        <w:rPr>
          <w:rFonts w:ascii="Times New Roman" w:hAnsi="Times New Roman" w:cs="Times New Roman"/>
        </w:rPr>
        <w:t>SiC</w:t>
      </w:r>
      <w:proofErr w:type="spellEnd"/>
      <w:r w:rsidRPr="005409FA">
        <w:rPr>
          <w:rFonts w:ascii="Times New Roman" w:hAnsi="Times New Roman" w:cs="Times New Roman"/>
        </w:rPr>
        <w:t xml:space="preserve"> can undergo corrosion in molten salts </w:t>
      </w:r>
      <w:r w:rsidR="005B1B51">
        <w:rPr>
          <w:rFonts w:ascii="Times New Roman" w:hAnsi="Times New Roman" w:cs="Times New Roman"/>
        </w:rPr>
        <w:t>through</w:t>
      </w:r>
      <w:r w:rsidRPr="005409FA">
        <w:rPr>
          <w:rFonts w:ascii="Times New Roman" w:hAnsi="Times New Roman" w:cs="Times New Roman"/>
        </w:rPr>
        <w:t xml:space="preserve"> </w:t>
      </w:r>
      <w:r w:rsidR="00B315CF">
        <w:rPr>
          <w:rFonts w:ascii="Times New Roman" w:hAnsi="Times New Roman" w:cs="Times New Roman"/>
        </w:rPr>
        <w:t xml:space="preserve">the </w:t>
      </w:r>
      <w:r w:rsidR="005B1B51">
        <w:rPr>
          <w:rFonts w:ascii="Times New Roman" w:hAnsi="Times New Roman" w:cs="Times New Roman"/>
        </w:rPr>
        <w:t>formation of</w:t>
      </w:r>
      <w:r w:rsidR="00B315CF">
        <w:rPr>
          <w:rFonts w:ascii="Times New Roman" w:hAnsi="Times New Roman" w:cs="Times New Roman"/>
        </w:rPr>
        <w:t xml:space="preserve"> </w:t>
      </w:r>
      <w:r w:rsidRPr="005409FA">
        <w:rPr>
          <w:rFonts w:ascii="Times New Roman" w:hAnsi="Times New Roman" w:cs="Times New Roman"/>
        </w:rPr>
        <w:t>Si-F bonds by reacting with impurit</w:t>
      </w:r>
      <w:r w:rsidR="00486C7B">
        <w:rPr>
          <w:rFonts w:ascii="Times New Roman" w:hAnsi="Times New Roman" w:cs="Times New Roman"/>
        </w:rPr>
        <w:t xml:space="preserve">ies </w:t>
      </w:r>
      <w:r w:rsidR="00B315CF">
        <w:rPr>
          <w:rFonts w:ascii="Times New Roman" w:hAnsi="Times New Roman" w:cs="Times New Roman"/>
        </w:rPr>
        <w:t xml:space="preserve">such </w:t>
      </w:r>
      <w:r w:rsidR="00486C7B">
        <w:rPr>
          <w:rFonts w:ascii="Times New Roman" w:hAnsi="Times New Roman" w:cs="Times New Roman"/>
        </w:rPr>
        <w:t>as metal</w:t>
      </w:r>
      <w:r w:rsidRPr="005409FA">
        <w:rPr>
          <w:rFonts w:ascii="Times New Roman" w:hAnsi="Times New Roman" w:cs="Times New Roman"/>
        </w:rPr>
        <w:t xml:space="preserve"> fluorides. Gu et al. observed experimentally that </w:t>
      </w:r>
      <w:proofErr w:type="spellStart"/>
      <w:r w:rsidRPr="005409FA">
        <w:rPr>
          <w:rFonts w:ascii="Times New Roman" w:hAnsi="Times New Roman" w:cs="Times New Roman"/>
        </w:rPr>
        <w:t>SiC</w:t>
      </w:r>
      <w:proofErr w:type="spellEnd"/>
      <w:r w:rsidRPr="005409FA">
        <w:rPr>
          <w:rFonts w:ascii="Times New Roman" w:hAnsi="Times New Roman" w:cs="Times New Roman"/>
        </w:rPr>
        <w:t xml:space="preserve"> forms a depletion layer where Si leaches out into molten </w:t>
      </w:r>
      <w:proofErr w:type="spellStart"/>
      <w:r w:rsidRPr="005409FA">
        <w:rPr>
          <w:rFonts w:ascii="Times New Roman" w:hAnsi="Times New Roman" w:cs="Times New Roman"/>
        </w:rPr>
        <w:t>FLiNaK</w:t>
      </w:r>
      <w:proofErr w:type="spellEnd"/>
      <w:r w:rsidRPr="005409FA">
        <w:rPr>
          <w:rFonts w:ascii="Times New Roman" w:hAnsi="Times New Roman" w:cs="Times New Roman"/>
        </w:rPr>
        <w:t xml:space="preserve"> at 800°C, leading to a C-enriched layer behind</w:t>
      </w:r>
      <w:r>
        <w:rPr>
          <w:rFonts w:ascii="Times New Roman" w:hAnsi="Times New Roman" w:cs="Times New Roman" w:hint="eastAsia"/>
        </w:rPr>
        <w:t xml:space="preserve"> </w:t>
      </w:r>
      <w:r w:rsidR="00465539">
        <w:rPr>
          <w:rFonts w:ascii="Times New Roman" w:hAnsi="Times New Roman" w:cs="Times New Roman"/>
        </w:rPr>
        <w:fldChar w:fldCharType="begin">
          <w:fldData xml:space="preserve">PEVuZE5vdGU+PENpdGU+PEF1dGhvcj5HdTwvQXV0aG9yPjxZZWFyPjIwMTc8L1llYXI+PFJlY051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</w:fldData>
        </w:fldChar>
      </w:r>
      <w:r w:rsidR="003941C2">
        <w:rPr>
          <w:rFonts w:ascii="Times New Roman" w:hAnsi="Times New Roman" w:cs="Times New Roman"/>
        </w:rPr>
        <w:instrText xml:space="preserve"> ADDIN EN.CITE </w:instrText>
      </w:r>
      <w:r w:rsidR="003941C2">
        <w:rPr>
          <w:rFonts w:ascii="Times New Roman" w:hAnsi="Times New Roman" w:cs="Times New Roman"/>
        </w:rPr>
        <w:fldChar w:fldCharType="begin">
          <w:fldData xml:space="preserve">PEVuZE5vdGU+PENpdGU+PEF1dGhvcj5HdTwvQXV0aG9yPjxZZWFyPjIwMTc8L1llYXI+PFJlY051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</w:fldData>
        </w:fldChar>
      </w:r>
      <w:r w:rsidR="003941C2">
        <w:rPr>
          <w:rFonts w:ascii="Times New Roman" w:hAnsi="Times New Roman" w:cs="Times New Roman"/>
        </w:rPr>
        <w:instrText xml:space="preserve"> ADDIN EN.CITE.DATA </w:instrText>
      </w:r>
      <w:r w:rsidR="003941C2">
        <w:rPr>
          <w:rFonts w:ascii="Times New Roman" w:hAnsi="Times New Roman" w:cs="Times New Roman"/>
        </w:rPr>
      </w:r>
      <w:r w:rsidR="003941C2">
        <w:rPr>
          <w:rFonts w:ascii="Times New Roman" w:hAnsi="Times New Roman" w:cs="Times New Roman"/>
        </w:rPr>
        <w:fldChar w:fldCharType="end"/>
      </w:r>
      <w:r w:rsidR="00465539">
        <w:rPr>
          <w:rFonts w:ascii="Times New Roman" w:hAnsi="Times New Roman" w:cs="Times New Roman"/>
        </w:rPr>
      </w:r>
      <w:r w:rsidR="00465539">
        <w:rPr>
          <w:rFonts w:ascii="Times New Roman" w:hAnsi="Times New Roman" w:cs="Times New Roman"/>
        </w:rPr>
        <w:fldChar w:fldCharType="separate"/>
      </w:r>
      <w:r w:rsidR="003941C2">
        <w:rPr>
          <w:rFonts w:ascii="Times New Roman" w:hAnsi="Times New Roman" w:cs="Times New Roman"/>
          <w:noProof/>
        </w:rPr>
        <w:t>[7]</w:t>
      </w:r>
      <w:r w:rsidR="00465539">
        <w:rPr>
          <w:rFonts w:ascii="Times New Roman" w:hAnsi="Times New Roman" w:cs="Times New Roman"/>
        </w:rPr>
        <w:fldChar w:fldCharType="end"/>
      </w:r>
      <w:r w:rsidRPr="005409FA">
        <w:rPr>
          <w:rFonts w:ascii="Times New Roman" w:hAnsi="Times New Roman" w:cs="Times New Roman"/>
        </w:rPr>
        <w:t xml:space="preserve">. Xi et al. used </w:t>
      </w:r>
      <w:r w:rsidRPr="005409FA">
        <w:rPr>
          <w:rFonts w:ascii="Times New Roman" w:hAnsi="Times New Roman" w:cs="Times New Roman"/>
          <w:i/>
          <w:iCs/>
        </w:rPr>
        <w:t>ab</w:t>
      </w:r>
      <w:r w:rsidRPr="005409FA">
        <w:rPr>
          <w:rFonts w:ascii="Times New Roman" w:hAnsi="Times New Roman" w:cs="Times New Roman"/>
        </w:rPr>
        <w:t xml:space="preserve"> initio molecular dynamics (MD) to study the </w:t>
      </w:r>
      <w:proofErr w:type="gramStart"/>
      <w:r w:rsidRPr="005409FA">
        <w:rPr>
          <w:rFonts w:ascii="Times New Roman" w:hAnsi="Times New Roman" w:cs="Times New Roman"/>
        </w:rPr>
        <w:t>thermodynamical</w:t>
      </w:r>
      <w:proofErr w:type="gramEnd"/>
      <w:r w:rsidRPr="005409FA">
        <w:rPr>
          <w:rFonts w:ascii="Times New Roman" w:hAnsi="Times New Roman" w:cs="Times New Roman"/>
        </w:rPr>
        <w:t xml:space="preserve"> potentials of Si and C in fluoride salt and the rearrangement of dissolved Si</w:t>
      </w:r>
      <w:r>
        <w:rPr>
          <w:rFonts w:ascii="Times New Roman" w:hAnsi="Times New Roman" w:cs="Times New Roman" w:hint="eastAsia"/>
        </w:rPr>
        <w:t xml:space="preserve">, </w:t>
      </w:r>
      <w:r w:rsidRPr="005409FA">
        <w:rPr>
          <w:rFonts w:ascii="Times New Roman" w:hAnsi="Times New Roman" w:cs="Times New Roman"/>
        </w:rPr>
        <w:t xml:space="preserve">C species. They revealed that </w:t>
      </w:r>
      <w:r w:rsidR="00052EA6">
        <w:rPr>
          <w:rFonts w:ascii="Times New Roman" w:hAnsi="Times New Roman" w:cs="Times New Roman"/>
        </w:rPr>
        <w:t>Si dissolves more easily in salts than C</w:t>
      </w:r>
      <w:r w:rsidRPr="005409FA">
        <w:rPr>
          <w:rFonts w:ascii="Times New Roman" w:hAnsi="Times New Roman" w:cs="Times New Roman"/>
        </w:rPr>
        <w:t xml:space="preserve"> due to its </w:t>
      </w:r>
      <w:r w:rsidR="00794C00">
        <w:rPr>
          <w:rFonts w:ascii="Times New Roman" w:hAnsi="Times New Roman" w:cs="Times New Roman"/>
        </w:rPr>
        <w:t xml:space="preserve">more grounded  </w:t>
      </w:r>
      <w:r w:rsidRPr="005409FA">
        <w:rPr>
          <w:rFonts w:ascii="Times New Roman" w:hAnsi="Times New Roman" w:cs="Times New Roman"/>
        </w:rPr>
        <w:t>potential, and the dissolved Si ion combines with F ions in the salt, forming SiF</w:t>
      </w:r>
      <w:r w:rsidRPr="00E33D5A">
        <w:rPr>
          <w:rFonts w:ascii="Times New Roman" w:hAnsi="Times New Roman" w:cs="Times New Roman"/>
          <w:vertAlign w:val="subscript"/>
        </w:rPr>
        <w:t>6</w:t>
      </w:r>
      <w:r w:rsidRPr="00E33D5A">
        <w:rPr>
          <w:rFonts w:ascii="Times New Roman" w:hAnsi="Times New Roman" w:cs="Times New Roman"/>
          <w:vertAlign w:val="superscript"/>
        </w:rPr>
        <w:t>2-</w:t>
      </w:r>
      <w:r>
        <w:rPr>
          <w:rFonts w:ascii="Times New Roman" w:hAnsi="Times New Roman" w:cs="Times New Roman" w:hint="eastAsia"/>
        </w:rPr>
        <w:t xml:space="preserve"> </w:t>
      </w:r>
      <w:r w:rsidR="00465539">
        <w:rPr>
          <w:rFonts w:ascii="Times New Roman" w:hAnsi="Times New Roman" w:cs="Times New Roman"/>
        </w:rPr>
        <w:fldChar w:fldCharType="begin"/>
      </w:r>
      <w:r w:rsidR="003941C2">
        <w:rPr>
          <w:rFonts w:ascii="Times New Roman" w:hAnsi="Times New Roman" w:cs="Times New Roman"/>
        </w:rPr>
        <w:instrText xml:space="preserve"> ADDIN EN.CITE &lt;EndNote&gt;&lt;Cite&gt;&lt;Author&gt;Xi&lt;/Author&gt;&lt;Year&gt;2019&lt;/Year&gt;&lt;RecNum&gt;30&lt;/RecNum&gt;&lt;DisplayText&gt;[8]&lt;/DisplayText&gt;&lt;record&gt;&lt;rec-number&gt;30&lt;/rec-number&gt;&lt;foreign-keys&gt;&lt;key app="EN" db-id="5pf99vapuzz0s4exe5b5axpiasxfdvr5fdwz" timestamp="1722124970"&gt;30&lt;/key&gt;&lt;/foreign-keys&gt;&lt;ref-type name="Journal Article"&gt;17&lt;/ref-type&gt;&lt;contributors&gt;&lt;authors&gt;&lt;author&gt;Xi, J. Q.&lt;/author&gt;&lt;author&gt;Jiang, H.&lt;/author&gt;&lt;author&gt;Liu, C.&lt;/author&gt;&lt;author&gt;Morgan, D.&lt;/author&gt;&lt;author&gt;Szlufarska, I.&lt;/author&gt;&lt;/authors&gt;&lt;/contributors&gt;&lt;auth-address&gt;Univ Wisconsin, Dept Mat Sci &amp;amp; Engn, Madison, WI 53706 USA&amp;#xD;Univ Wisconsin, Dept Engn Phys, Madison, WI 53706 USA&lt;/auth-address&gt;&lt;titles&gt;&lt;title&gt;Corrosion of Si, C, and SiC in molten salt&lt;/title&gt;&lt;secondary-title&gt;Corrosion Science&lt;/secondary-title&gt;&lt;alt-title&gt;Corros Sci&lt;/alt-title&gt;&lt;/titles&gt;&lt;periodical&gt;&lt;full-title&gt;Corrosion Science&lt;/full-title&gt;&lt;abbr-1&gt;Corros Sci&lt;/abbr-1&gt;&lt;/periodical&gt;&lt;alt-periodical&gt;&lt;full-title&gt;Corrosion Science&lt;/full-title&gt;&lt;abbr-1&gt;Corros Sci&lt;/abbr-1&gt;&lt;/alt-periodical&gt;&lt;pages&gt;1-9&lt;/pages&gt;&lt;volume&gt;146&lt;/volume&gt;&lt;keywords&gt;&lt;keyword&gt;ceramic&lt;/keyword&gt;&lt;keyword&gt;molten salts&lt;/keyword&gt;&lt;keyword&gt;modelling studies&lt;/keyword&gt;&lt;keyword&gt;high temperature corrosion&lt;/keyword&gt;&lt;keyword&gt;redox condition&lt;/keyword&gt;&lt;keyword&gt;fluoride-salt&lt;/keyword&gt;&lt;keyword&gt;ab-initio&lt;/keyword&gt;&lt;keyword&gt;silicon&lt;/keyword&gt;&lt;keyword&gt;behavior&lt;/keyword&gt;&lt;/keywords&gt;&lt;dates&gt;&lt;year&gt;2019&lt;/year&gt;&lt;pub-dates&gt;&lt;date&gt;Jan&lt;/date&gt;&lt;/pub-dates&gt;&lt;/dates&gt;&lt;isbn&gt;0010-938x&lt;/isbn&gt;&lt;accession-num&gt;WOS:000453644200001&lt;/accession-num&gt;&lt;urls&gt;&lt;related-urls&gt;&lt;url&gt;&amp;lt;Go to ISI&amp;gt;://WOS:000453644200001&lt;/url&gt;&lt;/related-urls&gt;&lt;/urls&gt;&lt;electronic-resource-num&gt;10.1016/j.corsci.2018.10.027&lt;/electronic-resource-num&gt;&lt;language&gt;English&lt;/language&gt;&lt;/record&gt;&lt;/Cite&gt;&lt;/EndNote&gt;</w:instrText>
      </w:r>
      <w:r w:rsidR="00465539">
        <w:rPr>
          <w:rFonts w:ascii="Times New Roman" w:hAnsi="Times New Roman" w:cs="Times New Roman"/>
        </w:rPr>
        <w:fldChar w:fldCharType="separate"/>
      </w:r>
      <w:r w:rsidR="003941C2">
        <w:rPr>
          <w:rFonts w:ascii="Times New Roman" w:hAnsi="Times New Roman" w:cs="Times New Roman"/>
          <w:noProof/>
        </w:rPr>
        <w:t>[8]</w:t>
      </w:r>
      <w:r w:rsidR="00465539">
        <w:rPr>
          <w:rFonts w:ascii="Times New Roman" w:hAnsi="Times New Roman" w:cs="Times New Roman"/>
        </w:rPr>
        <w:fldChar w:fldCharType="end"/>
      </w:r>
      <w:r w:rsidRPr="005409FA">
        <w:rPr>
          <w:rFonts w:ascii="Times New Roman" w:hAnsi="Times New Roman" w:cs="Times New Roman"/>
        </w:rPr>
        <w:t>.</w:t>
      </w:r>
    </w:p>
    <w:p w14:paraId="516DE0B5" w14:textId="320231B0" w:rsidR="00706409" w:rsidRDefault="005409FA" w:rsidP="00355830">
      <w:pPr>
        <w:spacing w:line="360" w:lineRule="auto"/>
        <w:jc w:val="both"/>
        <w:rPr>
          <w:rFonts w:ascii="Times New Roman" w:hAnsi="Times New Roman" w:cs="Times New Roman"/>
        </w:rPr>
      </w:pPr>
      <w:r w:rsidRPr="005409FA">
        <w:rPr>
          <w:rFonts w:ascii="Times New Roman" w:hAnsi="Times New Roman" w:cs="Times New Roman"/>
        </w:rPr>
        <w:t xml:space="preserve">Moreover, metal impurities in liquid salts also play a crucial role in the degradation of </w:t>
      </w:r>
      <w:proofErr w:type="spellStart"/>
      <w:r w:rsidRPr="005409FA">
        <w:rPr>
          <w:rFonts w:ascii="Times New Roman" w:hAnsi="Times New Roman" w:cs="Times New Roman"/>
        </w:rPr>
        <w:t>SiC.</w:t>
      </w:r>
      <w:proofErr w:type="spellEnd"/>
      <w:r w:rsidRPr="005409FA">
        <w:rPr>
          <w:rFonts w:ascii="Times New Roman" w:hAnsi="Times New Roman" w:cs="Times New Roman"/>
        </w:rPr>
        <w:t xml:space="preserve"> Xue et al. experimentally demonstrated that Cr</w:t>
      </w:r>
      <w:r w:rsidRPr="00E33D5A">
        <w:rPr>
          <w:rFonts w:ascii="Times New Roman" w:hAnsi="Times New Roman" w:cs="Times New Roman"/>
          <w:vertAlign w:val="superscript"/>
        </w:rPr>
        <w:t>3+</w:t>
      </w:r>
      <w:r w:rsidRPr="005409FA">
        <w:rPr>
          <w:rFonts w:ascii="Times New Roman" w:hAnsi="Times New Roman" w:cs="Times New Roman"/>
        </w:rPr>
        <w:t xml:space="preserve"> in </w:t>
      </w:r>
      <w:proofErr w:type="spellStart"/>
      <w:r w:rsidRPr="005409FA">
        <w:rPr>
          <w:rFonts w:ascii="Times New Roman" w:hAnsi="Times New Roman" w:cs="Times New Roman"/>
        </w:rPr>
        <w:t>FLiNaK</w:t>
      </w:r>
      <w:proofErr w:type="spellEnd"/>
      <w:r w:rsidRPr="005409FA">
        <w:rPr>
          <w:rFonts w:ascii="Times New Roman" w:hAnsi="Times New Roman" w:cs="Times New Roman"/>
        </w:rPr>
        <w:t xml:space="preserve"> significantly enhances the corrosion of Si by a factor of ~5 compared to pure salts by forming different chromium carbides (Cr</w:t>
      </w:r>
      <w:r w:rsidRPr="00E33D5A">
        <w:rPr>
          <w:rFonts w:ascii="Times New Roman" w:hAnsi="Times New Roman" w:cs="Times New Roman"/>
          <w:vertAlign w:val="subscript"/>
        </w:rPr>
        <w:t>7</w:t>
      </w:r>
      <w:r w:rsidRPr="005409FA">
        <w:rPr>
          <w:rFonts w:ascii="Times New Roman" w:hAnsi="Times New Roman" w:cs="Times New Roman"/>
        </w:rPr>
        <w:t>C</w:t>
      </w:r>
      <w:r w:rsidRPr="00E33D5A">
        <w:rPr>
          <w:rFonts w:ascii="Times New Roman" w:hAnsi="Times New Roman" w:cs="Times New Roman"/>
          <w:vertAlign w:val="subscript"/>
        </w:rPr>
        <w:t>3</w:t>
      </w:r>
      <w:r w:rsidRPr="005409FA">
        <w:rPr>
          <w:rFonts w:ascii="Times New Roman" w:hAnsi="Times New Roman" w:cs="Times New Roman"/>
        </w:rPr>
        <w:t xml:space="preserve"> and Cr</w:t>
      </w:r>
      <w:r w:rsidRPr="00E33D5A">
        <w:rPr>
          <w:rFonts w:ascii="Times New Roman" w:hAnsi="Times New Roman" w:cs="Times New Roman"/>
          <w:vertAlign w:val="subscript"/>
        </w:rPr>
        <w:t>3</w:t>
      </w:r>
      <w:r w:rsidRPr="005409FA">
        <w:rPr>
          <w:rFonts w:ascii="Times New Roman" w:hAnsi="Times New Roman" w:cs="Times New Roman"/>
        </w:rPr>
        <w:t>C</w:t>
      </w:r>
      <w:r w:rsidRPr="00E33D5A">
        <w:rPr>
          <w:rFonts w:ascii="Times New Roman" w:hAnsi="Times New Roman" w:cs="Times New Roman"/>
          <w:vertAlign w:val="subscript"/>
        </w:rPr>
        <w:t>2</w:t>
      </w:r>
      <w:r w:rsidRPr="005409FA">
        <w:rPr>
          <w:rFonts w:ascii="Times New Roman" w:hAnsi="Times New Roman" w:cs="Times New Roman"/>
        </w:rPr>
        <w:t>)</w:t>
      </w:r>
      <w:r w:rsidR="00465539">
        <w:rPr>
          <w:rFonts w:ascii="Times New Roman" w:hAnsi="Times New Roman" w:cs="Times New Roman"/>
        </w:rPr>
        <w:t>.</w:t>
      </w:r>
      <w:r>
        <w:rPr>
          <w:rFonts w:ascii="Times New Roman" w:hAnsi="Times New Roman" w:cs="Times New Roman" w:hint="eastAsia"/>
        </w:rPr>
        <w:t xml:space="preserve"> </w:t>
      </w:r>
      <w:r w:rsidR="00465539">
        <w:rPr>
          <w:rFonts w:ascii="Times New Roman" w:hAnsi="Times New Roman" w:cs="Times New Roman"/>
        </w:rPr>
        <w:fldChar w:fldCharType="begin">
          <w:fldData xml:space="preserve">PEVuZE5vdGU+PENpdGU+PEF1dGhvcj5YdWU8L0F1dGhvcj48WWVhcj4yMDE3PC9ZZWFyPjxSZWNO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</w:fldData>
        </w:fldChar>
      </w:r>
      <w:r w:rsidR="003941C2">
        <w:rPr>
          <w:rFonts w:ascii="Times New Roman" w:hAnsi="Times New Roman" w:cs="Times New Roman"/>
        </w:rPr>
        <w:instrText xml:space="preserve"> ADDIN EN.CITE </w:instrText>
      </w:r>
      <w:r w:rsidR="003941C2">
        <w:rPr>
          <w:rFonts w:ascii="Times New Roman" w:hAnsi="Times New Roman" w:cs="Times New Roman"/>
        </w:rPr>
        <w:fldChar w:fldCharType="begin">
          <w:fldData xml:space="preserve">PEVuZE5vdGU+PENpdGU+PEF1dGhvcj5YdWU8L0F1dGhvcj48WWVhcj4yMDE3PC9ZZWFyPjxSZWNO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</w:fldData>
        </w:fldChar>
      </w:r>
      <w:r w:rsidR="003941C2">
        <w:rPr>
          <w:rFonts w:ascii="Times New Roman" w:hAnsi="Times New Roman" w:cs="Times New Roman"/>
        </w:rPr>
        <w:instrText xml:space="preserve"> ADDIN EN.CITE.DATA </w:instrText>
      </w:r>
      <w:r w:rsidR="003941C2">
        <w:rPr>
          <w:rFonts w:ascii="Times New Roman" w:hAnsi="Times New Roman" w:cs="Times New Roman"/>
        </w:rPr>
      </w:r>
      <w:r w:rsidR="003941C2">
        <w:rPr>
          <w:rFonts w:ascii="Times New Roman" w:hAnsi="Times New Roman" w:cs="Times New Roman"/>
        </w:rPr>
        <w:fldChar w:fldCharType="end"/>
      </w:r>
      <w:r w:rsidR="00465539">
        <w:rPr>
          <w:rFonts w:ascii="Times New Roman" w:hAnsi="Times New Roman" w:cs="Times New Roman"/>
        </w:rPr>
      </w:r>
      <w:r w:rsidR="00465539">
        <w:rPr>
          <w:rFonts w:ascii="Times New Roman" w:hAnsi="Times New Roman" w:cs="Times New Roman"/>
        </w:rPr>
        <w:fldChar w:fldCharType="separate"/>
      </w:r>
      <w:r w:rsidR="003941C2">
        <w:rPr>
          <w:rFonts w:ascii="Times New Roman" w:hAnsi="Times New Roman" w:cs="Times New Roman"/>
          <w:noProof/>
        </w:rPr>
        <w:t>[9]</w:t>
      </w:r>
      <w:r w:rsidR="00465539">
        <w:rPr>
          <w:rFonts w:ascii="Times New Roman" w:hAnsi="Times New Roman" w:cs="Times New Roman"/>
        </w:rPr>
        <w:fldChar w:fldCharType="end"/>
      </w:r>
      <w:r w:rsidRPr="005409FA">
        <w:rPr>
          <w:rFonts w:ascii="Times New Roman" w:hAnsi="Times New Roman" w:cs="Times New Roman"/>
        </w:rPr>
        <w:t>.</w:t>
      </w:r>
      <w:r w:rsidR="00ED0BDB">
        <w:rPr>
          <w:rFonts w:ascii="Times New Roman" w:hAnsi="Times New Roman" w:cs="Times New Roman" w:hint="eastAsia"/>
        </w:rPr>
        <w:t xml:space="preserve"> </w:t>
      </w:r>
      <w:r w:rsidR="00355830" w:rsidRPr="00355830">
        <w:rPr>
          <w:rFonts w:ascii="Times New Roman" w:hAnsi="Times New Roman" w:cs="Times New Roman"/>
        </w:rPr>
        <w:t xml:space="preserve">Other than Cr, metallic impurities commonly reported include Fe and Ni from structural alloys. Yang et al. investigated the effect of oxygen </w:t>
      </w:r>
      <w:r w:rsidR="00FD21D3" w:rsidRPr="00355830">
        <w:rPr>
          <w:rFonts w:ascii="Times New Roman" w:hAnsi="Times New Roman" w:cs="Times New Roman"/>
        </w:rPr>
        <w:t xml:space="preserve">impurities </w:t>
      </w:r>
      <w:r w:rsidR="00FD21D3">
        <w:rPr>
          <w:rFonts w:ascii="Times New Roman" w:hAnsi="Times New Roman" w:cs="Times New Roman"/>
        </w:rPr>
        <w:t>in</w:t>
      </w:r>
      <w:r w:rsidR="00FD21D3">
        <w:rPr>
          <w:rFonts w:ascii="Times New Roman" w:hAnsi="Times New Roman" w:cs="Times New Roman" w:hint="eastAsia"/>
        </w:rPr>
        <w:t xml:space="preserve"> </w:t>
      </w:r>
      <w:proofErr w:type="spellStart"/>
      <w:r w:rsidR="00FD21D3">
        <w:rPr>
          <w:rFonts w:ascii="Times New Roman" w:hAnsi="Times New Roman" w:cs="Times New Roman" w:hint="eastAsia"/>
        </w:rPr>
        <w:t>S</w:t>
      </w:r>
      <w:r w:rsidR="00FD21D3">
        <w:rPr>
          <w:rFonts w:ascii="Times New Roman" w:hAnsi="Times New Roman" w:cs="Times New Roman"/>
        </w:rPr>
        <w:t>i</w:t>
      </w:r>
      <w:r w:rsidR="00FD21D3">
        <w:rPr>
          <w:rFonts w:ascii="Times New Roman" w:hAnsi="Times New Roman" w:cs="Times New Roman" w:hint="eastAsia"/>
        </w:rPr>
        <w:t>C</w:t>
      </w:r>
      <w:proofErr w:type="spellEnd"/>
      <w:r w:rsidR="00FD21D3">
        <w:rPr>
          <w:rFonts w:ascii="Times New Roman" w:hAnsi="Times New Roman" w:cs="Times New Roman" w:hint="eastAsia"/>
        </w:rPr>
        <w:t xml:space="preserve"> </w:t>
      </w:r>
      <w:r w:rsidR="00355830" w:rsidRPr="00355830">
        <w:rPr>
          <w:rFonts w:ascii="Times New Roman" w:hAnsi="Times New Roman" w:cs="Times New Roman"/>
        </w:rPr>
        <w:t xml:space="preserve">on the corrosion of </w:t>
      </w:r>
      <w:proofErr w:type="spellStart"/>
      <w:r w:rsidR="00355830" w:rsidRPr="00355830">
        <w:rPr>
          <w:rFonts w:ascii="Times New Roman" w:hAnsi="Times New Roman" w:cs="Times New Roman"/>
        </w:rPr>
        <w:t>SiC</w:t>
      </w:r>
      <w:proofErr w:type="spellEnd"/>
      <w:r w:rsidR="00355830" w:rsidRPr="00355830">
        <w:rPr>
          <w:rFonts w:ascii="Times New Roman" w:hAnsi="Times New Roman" w:cs="Times New Roman"/>
        </w:rPr>
        <w:t xml:space="preserve"> in molten </w:t>
      </w:r>
      <w:proofErr w:type="spellStart"/>
      <w:r w:rsidR="00355830" w:rsidRPr="00355830">
        <w:rPr>
          <w:rFonts w:ascii="Times New Roman" w:hAnsi="Times New Roman" w:cs="Times New Roman"/>
        </w:rPr>
        <w:t>FLiNaK</w:t>
      </w:r>
      <w:proofErr w:type="spellEnd"/>
      <w:r w:rsidR="00355830" w:rsidRPr="00355830">
        <w:rPr>
          <w:rFonts w:ascii="Times New Roman" w:hAnsi="Times New Roman" w:cs="Times New Roman"/>
        </w:rPr>
        <w:t xml:space="preserve"> at 700°C, revealing that oxygen accelerates </w:t>
      </w:r>
      <w:proofErr w:type="spellStart"/>
      <w:r w:rsidR="00355830" w:rsidRPr="00355830">
        <w:rPr>
          <w:rFonts w:ascii="Times New Roman" w:hAnsi="Times New Roman" w:cs="Times New Roman"/>
        </w:rPr>
        <w:t>SiC</w:t>
      </w:r>
      <w:proofErr w:type="spellEnd"/>
      <w:r w:rsidR="00355830" w:rsidRPr="00355830">
        <w:rPr>
          <w:rFonts w:ascii="Times New Roman" w:hAnsi="Times New Roman" w:cs="Times New Roman"/>
        </w:rPr>
        <w:t xml:space="preserve"> corrosion with increasing oxygen concentration in the salt. Oxygen forms silicon oxide, which is dissolved by cleaving the Si-O-Si bonds with F, forming Si-O-F</w:t>
      </w:r>
      <w:r w:rsidR="00355830">
        <w:rPr>
          <w:rFonts w:ascii="Times New Roman" w:hAnsi="Times New Roman" w:cs="Times New Roman"/>
        </w:rPr>
        <w:t xml:space="preserve"> </w:t>
      </w:r>
      <w:r w:rsidR="00355830">
        <w:rPr>
          <w:rFonts w:ascii="Times New Roman" w:hAnsi="Times New Roman" w:cs="Times New Roman"/>
        </w:rPr>
        <w:fldChar w:fldCharType="begin">
          <w:fldData xml:space="preserve">PEVuZE5vdGU+PENpdGU+PEF1dGhvcj5ZYW5nPC9BdXRob3I+PFllYXI+MjAxNjwvWWVhcj48UmVj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=
</w:fldData>
        </w:fldChar>
      </w:r>
      <w:r w:rsidR="003941C2">
        <w:rPr>
          <w:rFonts w:ascii="Times New Roman" w:hAnsi="Times New Roman" w:cs="Times New Roman"/>
        </w:rPr>
        <w:instrText xml:space="preserve"> ADDIN EN.CITE </w:instrText>
      </w:r>
      <w:r w:rsidR="003941C2">
        <w:rPr>
          <w:rFonts w:ascii="Times New Roman" w:hAnsi="Times New Roman" w:cs="Times New Roman"/>
        </w:rPr>
        <w:fldChar w:fldCharType="begin">
          <w:fldData xml:space="preserve">PEVuZE5vdGU+PENpdGU+PEF1dGhvcj5ZYW5nPC9BdXRob3I+PFllYXI+MjAxNjwvWWVhcj48UmVj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=
</w:fldData>
        </w:fldChar>
      </w:r>
      <w:r w:rsidR="003941C2">
        <w:rPr>
          <w:rFonts w:ascii="Times New Roman" w:hAnsi="Times New Roman" w:cs="Times New Roman"/>
        </w:rPr>
        <w:instrText xml:space="preserve"> ADDIN EN.CITE.DATA </w:instrText>
      </w:r>
      <w:r w:rsidR="003941C2">
        <w:rPr>
          <w:rFonts w:ascii="Times New Roman" w:hAnsi="Times New Roman" w:cs="Times New Roman"/>
        </w:rPr>
      </w:r>
      <w:r w:rsidR="003941C2">
        <w:rPr>
          <w:rFonts w:ascii="Times New Roman" w:hAnsi="Times New Roman" w:cs="Times New Roman"/>
        </w:rPr>
        <w:fldChar w:fldCharType="end"/>
      </w:r>
      <w:r w:rsidR="00355830">
        <w:rPr>
          <w:rFonts w:ascii="Times New Roman" w:hAnsi="Times New Roman" w:cs="Times New Roman"/>
        </w:rPr>
      </w:r>
      <w:r w:rsidR="00355830">
        <w:rPr>
          <w:rFonts w:ascii="Times New Roman" w:hAnsi="Times New Roman" w:cs="Times New Roman"/>
        </w:rPr>
        <w:fldChar w:fldCharType="separate"/>
      </w:r>
      <w:r w:rsidR="003941C2">
        <w:rPr>
          <w:rFonts w:ascii="Times New Roman" w:hAnsi="Times New Roman" w:cs="Times New Roman"/>
          <w:noProof/>
        </w:rPr>
        <w:t>[10]</w:t>
      </w:r>
      <w:r w:rsidR="00355830">
        <w:rPr>
          <w:rFonts w:ascii="Times New Roman" w:hAnsi="Times New Roman" w:cs="Times New Roman"/>
        </w:rPr>
        <w:fldChar w:fldCharType="end"/>
      </w:r>
      <w:r w:rsidR="00355830" w:rsidRPr="00355830">
        <w:rPr>
          <w:rFonts w:ascii="Times New Roman" w:hAnsi="Times New Roman" w:cs="Times New Roman"/>
        </w:rPr>
        <w:t>.</w:t>
      </w:r>
      <w:r w:rsidR="00B04B59" w:rsidRPr="00B04B59">
        <w:t xml:space="preserve"> </w:t>
      </w:r>
      <w:r w:rsidR="00B04B59" w:rsidRPr="00B04B59">
        <w:rPr>
          <w:rFonts w:ascii="Times New Roman" w:hAnsi="Times New Roman" w:cs="Times New Roman"/>
        </w:rPr>
        <w:t xml:space="preserve">In a tritium environment, metal impurities in </w:t>
      </w:r>
      <w:proofErr w:type="spellStart"/>
      <w:r w:rsidR="00B04B59" w:rsidRPr="00B04B59">
        <w:rPr>
          <w:rFonts w:ascii="Times New Roman" w:hAnsi="Times New Roman" w:cs="Times New Roman"/>
        </w:rPr>
        <w:t>SiC</w:t>
      </w:r>
      <w:proofErr w:type="spellEnd"/>
      <w:r w:rsidR="00B04B59" w:rsidRPr="00B04B59">
        <w:rPr>
          <w:rFonts w:ascii="Times New Roman" w:hAnsi="Times New Roman" w:cs="Times New Roman"/>
        </w:rPr>
        <w:t xml:space="preserve"> can interact with tritium fluoride (TF), leading to the formation of metal fluoride oxides. These reactions can further deteriorate the integrity of </w:t>
      </w:r>
      <w:proofErr w:type="spellStart"/>
      <w:r w:rsidR="00B04B59" w:rsidRPr="00B04B59">
        <w:rPr>
          <w:rFonts w:ascii="Times New Roman" w:hAnsi="Times New Roman" w:cs="Times New Roman"/>
        </w:rPr>
        <w:t>SiC</w:t>
      </w:r>
      <w:proofErr w:type="spellEnd"/>
      <w:r w:rsidR="00355830">
        <w:rPr>
          <w:rFonts w:ascii="Times New Roman" w:hAnsi="Times New Roman" w:cs="Times New Roman"/>
        </w:rPr>
        <w:t xml:space="preserve"> </w:t>
      </w:r>
      <w:r w:rsidR="00355830">
        <w:rPr>
          <w:rFonts w:ascii="Times New Roman" w:hAnsi="Times New Roman" w:cs="Times New Roman"/>
        </w:rPr>
        <w:fldChar w:fldCharType="begin"/>
      </w:r>
      <w:r w:rsidR="003941C2">
        <w:rPr>
          <w:rFonts w:ascii="Times New Roman" w:hAnsi="Times New Roman" w:cs="Times New Roman"/>
        </w:rPr>
        <w:instrText xml:space="preserve"> ADDIN EN.CITE &lt;EndNote&gt;&lt;Cite&gt;&lt;Author&gt;Lee&lt;/Author&gt;&lt;Year&gt;2019&lt;/Year&gt;&lt;RecNum&gt;32&lt;/RecNum&gt;&lt;DisplayText&gt;[6]&lt;/DisplayText&gt;&lt;record&gt;&lt;rec-number&gt;32&lt;/rec-number&gt;&lt;foreign-keys&gt;&lt;key app="EN" db-id="5pf99vapuzz0s4exe5b5axpiasxfdvr5fdwz" timestamp="1722126210"&gt;32&lt;/key&gt;&lt;/foreign-keys&gt;&lt;ref-type name="Journal Article"&gt;17&lt;/ref-type&gt;&lt;contributors&gt;&lt;authors&gt;&lt;author&gt;Lee, J. J.&lt;/author&gt;&lt;author&gt;Raiman, S. S.&lt;/author&gt;&lt;author&gt;Katoh, Y.&lt;/author&gt;&lt;author&gt;Koyanagi, T.&lt;/author&gt;&lt;author&gt;Contescu, C. I.&lt;/author&gt;&lt;author&gt;Hu, X. X.&lt;/author&gt;&lt;author&gt;Yang, Y.&lt;/author&gt;&lt;/authors&gt;&lt;/contributors&gt;&lt;auth-address&gt;Ridge Natl Lab, Oak Ridge, TN 37830 USA&lt;/auth-address&gt;&lt;titles&gt;&lt;title&gt;Chemical compatibility of silicon carbide in molten fluoride salts for the fluoride salt-cooled high temperature reactor&lt;/title&gt;&lt;secondary-title&gt;Journal of Nuclear Materials&lt;/secondary-title&gt;&lt;alt-title&gt;J Nucl Mater&lt;/alt-title&gt;&lt;/titles&gt;&lt;periodical&gt;&lt;full-title&gt;Journal of Nuclear Materials&lt;/full-title&gt;&lt;abbr-1&gt;J Nucl Mater&lt;/abbr-1&gt;&lt;/periodical&gt;&lt;alt-periodical&gt;&lt;full-title&gt;Journal of Nuclear Materials&lt;/full-title&gt;&lt;abbr-1&gt;J Nucl Mater&lt;/abbr-1&gt;&lt;/alt-periodical&gt;&lt;pages&gt;119-134&lt;/pages&gt;&lt;volume&gt;524&lt;/volume&gt;&lt;keywords&gt;&lt;keyword&gt;hastelloy-n superalloy&lt;/keyword&gt;&lt;keyword&gt;stainless-steel alloy&lt;/keyword&gt;&lt;keyword&gt;sic matrix composites&lt;/keyword&gt;&lt;keyword&gt;heat-transfer fluids&lt;/keyword&gt;&lt;keyword&gt;naf-kf salt&lt;/keyword&gt;&lt;keyword&gt;flinak salt&lt;/keyword&gt;&lt;keyword&gt;mechanical-properties&lt;/keyword&gt;&lt;keyword&gt;sicf/sic composites&lt;/keyword&gt;&lt;keyword&gt;corrosion behavior&lt;/keyword&gt;&lt;keyword&gt;tritium permeation&lt;/keyword&gt;&lt;/keywords&gt;&lt;dates&gt;&lt;year&gt;2019&lt;/year&gt;&lt;pub-dates&gt;&lt;date&gt;Oct&lt;/date&gt;&lt;/pub-dates&gt;&lt;/dates&gt;&lt;isbn&gt;0022-3115&lt;/isbn&gt;&lt;accession-num&gt;WOS:000478693700012&lt;/accession-num&gt;&lt;urls&gt;&lt;related-urls&gt;&lt;url&gt;&amp;lt;Go to ISI&amp;gt;://WOS:000478693700012&lt;/url&gt;&lt;/related-urls&gt;&lt;/urls&gt;&lt;electronic-resource-num&gt;10.1016/j.jnucmat.2019.07.001&lt;/electronic-resource-num&gt;&lt;language&gt;English&lt;/language&gt;&lt;/record&gt;&lt;/Cite&gt;&lt;/EndNote&gt;</w:instrText>
      </w:r>
      <w:r w:rsidR="00355830">
        <w:rPr>
          <w:rFonts w:ascii="Times New Roman" w:hAnsi="Times New Roman" w:cs="Times New Roman"/>
        </w:rPr>
        <w:fldChar w:fldCharType="separate"/>
      </w:r>
      <w:r w:rsidR="003941C2">
        <w:rPr>
          <w:rFonts w:ascii="Times New Roman" w:hAnsi="Times New Roman" w:cs="Times New Roman"/>
          <w:noProof/>
        </w:rPr>
        <w:t>[6]</w:t>
      </w:r>
      <w:r w:rsidR="00355830">
        <w:rPr>
          <w:rFonts w:ascii="Times New Roman" w:hAnsi="Times New Roman" w:cs="Times New Roman"/>
        </w:rPr>
        <w:fldChar w:fldCharType="end"/>
      </w:r>
      <w:r w:rsidR="00355830" w:rsidRPr="00355830">
        <w:rPr>
          <w:rFonts w:ascii="Times New Roman" w:hAnsi="Times New Roman" w:cs="Times New Roman"/>
        </w:rPr>
        <w:t>.</w:t>
      </w:r>
      <w:r w:rsidR="00D26B11">
        <w:rPr>
          <w:rFonts w:ascii="Times New Roman" w:hAnsi="Times New Roman" w:cs="Times New Roman" w:hint="eastAsia"/>
        </w:rPr>
        <w:t xml:space="preserve"> </w:t>
      </w:r>
      <w:r w:rsidR="00D26B11" w:rsidRPr="00D26B11">
        <w:rPr>
          <w:rFonts w:ascii="Times New Roman" w:hAnsi="Times New Roman" w:cs="Times New Roman"/>
        </w:rPr>
        <w:t xml:space="preserve">Beyond chemistry, the microstructure of </w:t>
      </w:r>
      <w:proofErr w:type="spellStart"/>
      <w:r w:rsidR="00D26B11" w:rsidRPr="00D26B11">
        <w:rPr>
          <w:rFonts w:ascii="Times New Roman" w:hAnsi="Times New Roman" w:cs="Times New Roman"/>
        </w:rPr>
        <w:t>SiC</w:t>
      </w:r>
      <w:proofErr w:type="spellEnd"/>
      <w:r w:rsidR="00D26B11" w:rsidRPr="00D26B11">
        <w:rPr>
          <w:rFonts w:ascii="Times New Roman" w:hAnsi="Times New Roman" w:cs="Times New Roman"/>
        </w:rPr>
        <w:t xml:space="preserve"> also affects its corrosion behavior. It has been shown that the corrosion rate of </w:t>
      </w:r>
      <w:proofErr w:type="spellStart"/>
      <w:r w:rsidR="00D26B11" w:rsidRPr="00D26B11">
        <w:rPr>
          <w:rFonts w:ascii="Times New Roman" w:hAnsi="Times New Roman" w:cs="Times New Roman"/>
        </w:rPr>
        <w:t>SiC</w:t>
      </w:r>
      <w:proofErr w:type="spellEnd"/>
      <w:r w:rsidR="00D26B11" w:rsidRPr="00D26B11">
        <w:rPr>
          <w:rFonts w:ascii="Times New Roman" w:hAnsi="Times New Roman" w:cs="Times New Roman"/>
        </w:rPr>
        <w:t xml:space="preserve"> is nearly seven times higher in samples with 32% high-angle grain boundary (HAGB) content compared to those with 19% HAGB content. However, grain size appears to have less influence on the corrosion rate of </w:t>
      </w:r>
      <w:proofErr w:type="spellStart"/>
      <w:r w:rsidR="00D26B11" w:rsidRPr="00D26B11">
        <w:rPr>
          <w:rFonts w:ascii="Times New Roman" w:hAnsi="Times New Roman" w:cs="Times New Roman"/>
        </w:rPr>
        <w:t>SiC</w:t>
      </w:r>
      <w:proofErr w:type="spellEnd"/>
      <w:r w:rsidR="00D26B11">
        <w:rPr>
          <w:rFonts w:ascii="Times New Roman" w:hAnsi="Times New Roman" w:cs="Times New Roman" w:hint="eastAsia"/>
        </w:rPr>
        <w:t xml:space="preserve"> </w:t>
      </w:r>
      <w:r w:rsidR="00D26B11">
        <w:rPr>
          <w:rFonts w:ascii="Times New Roman" w:hAnsi="Times New Roman" w:cs="Times New Roman"/>
        </w:rPr>
        <w:fldChar w:fldCharType="begin"/>
      </w:r>
      <w:r w:rsidR="003941C2">
        <w:rPr>
          <w:rFonts w:ascii="Times New Roman" w:hAnsi="Times New Roman" w:cs="Times New Roman"/>
        </w:rPr>
        <w:instrText xml:space="preserve"> ADDIN EN.CITE &lt;EndNote&gt;&lt;Cite&gt;&lt;Author&gt;Espinoza-Pérez&lt;/Author&gt;&lt;Year&gt;2021&lt;/Year&gt;&lt;RecNum&gt;33&lt;/RecNum&gt;&lt;DisplayText&gt;[11]&lt;/DisplayText&gt;&lt;record&gt;&lt;rec-number&gt;33&lt;/rec-number&gt;&lt;foreign-keys&gt;&lt;key app="EN" db-id="5pf99vapuzz0s4exe5b5axpiasxfdvr5fdwz" timestamp="1722127006"&gt;33&lt;/key&gt;&lt;/foreign-keys&gt;&lt;ref-type name="Journal Article"&gt;17&lt;/ref-type&gt;&lt;contributors&gt;&lt;authors&gt;&lt;author&gt;Espinoza-Pérez, L. J.&lt;/author&gt;&lt;author&gt;Esquivel-Medina, S.&lt;/author&gt;&lt;author&gt;López-Honorato, E.&lt;/author&gt;&lt;/authors&gt;&lt;/contributors&gt;&lt;auth-address&gt;Ctr Invest &amp;amp; Estudios Avanzados IPN CINVESTAV, Unidad Saltillo, Ave Ind Metalurg 1062,Parque Ind, Ramos Arizpe 25900, Coahuila, Mexico&amp;#xD;Univ Nacl Ingn UNI, Sede Cent, Ave Univ,Apartado Postal 5595, Managua, Nicaragua&amp;#xD;Oak Ridge Natl Lab, Oak Ridge, TN 37831 USA&lt;/auth-address&gt;&lt;titles&gt;&lt;title&gt;Influence of SiC microstructure on its corrosion behavior in molten FLiNaK salt&lt;/title&gt;&lt;secondary-title&gt;Ceramics International&lt;/secondary-title&gt;&lt;alt-title&gt;Ceram Int&lt;/alt-title&gt;&lt;/titles&gt;&lt;periodical&gt;&lt;full-title&gt;Ceramics International&lt;/full-title&gt;&lt;abbr-1&gt;Ceram Int&lt;/abbr-1&gt;&lt;/periodical&gt;&lt;alt-periodical&gt;&lt;full-title&gt;Ceramics International&lt;/full-title&gt;&lt;abbr-1&gt;Ceram Int&lt;/abbr-1&gt;&lt;/alt-periodical&gt;&lt;pages&gt;15527-15532&lt;/pages&gt;&lt;volume&gt;47&lt;/volume&gt;&lt;number&gt;11&lt;/number&gt;&lt;keywords&gt;&lt;keyword&gt;grain boundary character distribution&lt;/keyword&gt;&lt;keyword&gt;grain-size distribution&lt;/keyword&gt;&lt;keyword&gt;microstructure&lt;/keyword&gt;&lt;keyword&gt;corrosion rate&lt;/keyword&gt;&lt;keyword&gt;silicon carbide&lt;/keyword&gt;&lt;keyword&gt;flinak&lt;/keyword&gt;&lt;/keywords&gt;&lt;dates&gt;&lt;year&gt;2021&lt;/year&gt;&lt;pub-dates&gt;&lt;date&gt;Jun 1&lt;/date&gt;&lt;/pub-dates&gt;&lt;/dates&gt;&lt;isbn&gt;0272-8842&lt;/isbn&gt;&lt;accession-num&gt;WOS:000640989400003&lt;/accession-num&gt;&lt;urls&gt;&lt;related-urls&gt;&lt;url&gt;&amp;lt;Go to ISI&amp;gt;://WOS:000640989400003&lt;/url&gt;&lt;/related-urls&gt;&lt;/urls&gt;&lt;electronic-resource-num&gt;10.1016/j.ceramint.2021.02.120&lt;/electronic-resource-num&gt;&lt;language&gt;English&lt;/language&gt;&lt;/record&gt;&lt;/Cite&gt;&lt;/EndNote&gt;</w:instrText>
      </w:r>
      <w:r w:rsidR="00D26B11">
        <w:rPr>
          <w:rFonts w:ascii="Times New Roman" w:hAnsi="Times New Roman" w:cs="Times New Roman"/>
        </w:rPr>
        <w:fldChar w:fldCharType="separate"/>
      </w:r>
      <w:r w:rsidR="003941C2">
        <w:rPr>
          <w:rFonts w:ascii="Times New Roman" w:hAnsi="Times New Roman" w:cs="Times New Roman"/>
          <w:noProof/>
        </w:rPr>
        <w:t>[11]</w:t>
      </w:r>
      <w:r w:rsidR="00D26B11">
        <w:rPr>
          <w:rFonts w:ascii="Times New Roman" w:hAnsi="Times New Roman" w:cs="Times New Roman"/>
        </w:rPr>
        <w:fldChar w:fldCharType="end"/>
      </w:r>
      <w:r w:rsidR="00D26B11" w:rsidRPr="00D26B11">
        <w:rPr>
          <w:rFonts w:ascii="Times New Roman" w:hAnsi="Times New Roman" w:cs="Times New Roman"/>
        </w:rPr>
        <w:t>.</w:t>
      </w:r>
    </w:p>
    <w:p w14:paraId="00DFEF3A" w14:textId="46629E6E" w:rsidR="00ED273D" w:rsidRPr="00ED273D" w:rsidRDefault="004A2D88" w:rsidP="00ED273D">
      <w:pPr>
        <w:spacing w:line="360" w:lineRule="auto"/>
        <w:jc w:val="both"/>
        <w:rPr>
          <w:rFonts w:ascii="Times New Roman" w:hAnsi="Times New Roman" w:cs="Times New Roman"/>
        </w:rPr>
      </w:pPr>
      <w:r w:rsidRPr="004A2D88">
        <w:rPr>
          <w:rFonts w:ascii="Times New Roman" w:hAnsi="Times New Roman" w:cs="Times New Roman"/>
        </w:rPr>
        <w:t xml:space="preserve">Another source of impurities affecting the interaction between </w:t>
      </w:r>
      <w:proofErr w:type="spellStart"/>
      <w:r w:rsidRPr="004A2D88">
        <w:rPr>
          <w:rFonts w:ascii="Times New Roman" w:hAnsi="Times New Roman" w:cs="Times New Roman"/>
        </w:rPr>
        <w:t>SiC</w:t>
      </w:r>
      <w:proofErr w:type="spellEnd"/>
      <w:r w:rsidRPr="004A2D88">
        <w:rPr>
          <w:rFonts w:ascii="Times New Roman" w:hAnsi="Times New Roman" w:cs="Times New Roman"/>
        </w:rPr>
        <w:t xml:space="preserve"> and molten salt is </w:t>
      </w:r>
      <w:r w:rsidR="00052EA6">
        <w:rPr>
          <w:rFonts w:ascii="Times New Roman" w:hAnsi="Times New Roman" w:cs="Times New Roman"/>
        </w:rPr>
        <w:t>the</w:t>
      </w:r>
      <w:r w:rsidR="00052EA6" w:rsidRPr="004A2D88">
        <w:rPr>
          <w:rFonts w:ascii="Times New Roman" w:hAnsi="Times New Roman" w:cs="Times New Roman"/>
        </w:rPr>
        <w:t xml:space="preserve"> </w:t>
      </w:r>
      <w:r w:rsidRPr="004A2D88">
        <w:rPr>
          <w:rFonts w:ascii="Times New Roman" w:hAnsi="Times New Roman" w:cs="Times New Roman"/>
        </w:rPr>
        <w:t>additives</w:t>
      </w:r>
      <w:r w:rsidR="00052EA6">
        <w:rPr>
          <w:rFonts w:ascii="Times New Roman" w:hAnsi="Times New Roman" w:cs="Times New Roman"/>
        </w:rPr>
        <w:t xml:space="preserve"> used during the manufacturing process</w:t>
      </w:r>
      <w:r w:rsidRPr="004A2D88">
        <w:rPr>
          <w:rFonts w:ascii="Times New Roman" w:hAnsi="Times New Roman" w:cs="Times New Roman"/>
        </w:rPr>
        <w:t>. Metallic oxides, such as Al</w:t>
      </w:r>
      <w:r w:rsidRPr="00E33D5A">
        <w:rPr>
          <w:rFonts w:ascii="Times New Roman" w:hAnsi="Times New Roman" w:cs="Times New Roman"/>
          <w:vertAlign w:val="subscript"/>
        </w:rPr>
        <w:t>2</w:t>
      </w:r>
      <w:r w:rsidRPr="004A2D88">
        <w:rPr>
          <w:rFonts w:ascii="Times New Roman" w:hAnsi="Times New Roman" w:cs="Times New Roman"/>
        </w:rPr>
        <w:t>O</w:t>
      </w:r>
      <w:r w:rsidRPr="00E33D5A">
        <w:rPr>
          <w:rFonts w:ascii="Times New Roman" w:hAnsi="Times New Roman" w:cs="Times New Roman"/>
          <w:vertAlign w:val="subscript"/>
        </w:rPr>
        <w:t>3</w:t>
      </w:r>
      <w:r w:rsidRPr="004A2D88">
        <w:rPr>
          <w:rFonts w:ascii="Times New Roman" w:hAnsi="Times New Roman" w:cs="Times New Roman"/>
        </w:rPr>
        <w:t xml:space="preserve"> and Y</w:t>
      </w:r>
      <w:r w:rsidRPr="00E33D5A">
        <w:rPr>
          <w:rFonts w:ascii="Times New Roman" w:hAnsi="Times New Roman" w:cs="Times New Roman"/>
          <w:vertAlign w:val="subscript"/>
        </w:rPr>
        <w:t>2</w:t>
      </w:r>
      <w:r w:rsidRPr="004A2D88">
        <w:rPr>
          <w:rFonts w:ascii="Times New Roman" w:hAnsi="Times New Roman" w:cs="Times New Roman"/>
        </w:rPr>
        <w:t>O</w:t>
      </w:r>
      <w:r w:rsidRPr="00E33D5A">
        <w:rPr>
          <w:rFonts w:ascii="Times New Roman" w:hAnsi="Times New Roman" w:cs="Times New Roman"/>
          <w:vertAlign w:val="subscript"/>
        </w:rPr>
        <w:t>3</w:t>
      </w:r>
      <w:r w:rsidRPr="004A2D88">
        <w:rPr>
          <w:rFonts w:ascii="Times New Roman" w:hAnsi="Times New Roman" w:cs="Times New Roman"/>
        </w:rPr>
        <w:t xml:space="preserve">, or metallic elements like B, are commonly introduced into </w:t>
      </w:r>
      <w:proofErr w:type="spellStart"/>
      <w:r w:rsidRPr="004A2D88">
        <w:rPr>
          <w:rFonts w:ascii="Times New Roman" w:hAnsi="Times New Roman" w:cs="Times New Roman"/>
        </w:rPr>
        <w:t>SiC</w:t>
      </w:r>
      <w:proofErr w:type="spellEnd"/>
      <w:r w:rsidRPr="004A2D88">
        <w:rPr>
          <w:rFonts w:ascii="Times New Roman" w:hAnsi="Times New Roman" w:cs="Times New Roman"/>
        </w:rPr>
        <w:t xml:space="preserve"> as sintering agents.</w:t>
      </w:r>
      <w:r>
        <w:rPr>
          <w:rFonts w:ascii="Times New Roman" w:hAnsi="Times New Roman" w:cs="Times New Roman" w:hint="eastAsia"/>
        </w:rPr>
        <w:t xml:space="preserve"> </w:t>
      </w:r>
      <w:r w:rsidR="008F4D99" w:rsidRPr="008F4D99">
        <w:rPr>
          <w:rFonts w:ascii="Times New Roman" w:hAnsi="Times New Roman" w:cs="Times New Roman"/>
        </w:rPr>
        <w:t xml:space="preserve">These additives enhance </w:t>
      </w:r>
      <w:proofErr w:type="spellStart"/>
      <w:r w:rsidR="008F4D99" w:rsidRPr="008F4D99">
        <w:rPr>
          <w:rFonts w:ascii="Times New Roman" w:hAnsi="Times New Roman" w:cs="Times New Roman"/>
        </w:rPr>
        <w:t>SiC's</w:t>
      </w:r>
      <w:proofErr w:type="spellEnd"/>
      <w:r w:rsidR="008F4D99" w:rsidRPr="008F4D99">
        <w:rPr>
          <w:rFonts w:ascii="Times New Roman" w:hAnsi="Times New Roman" w:cs="Times New Roman"/>
        </w:rPr>
        <w:t xml:space="preserve"> </w:t>
      </w:r>
      <w:commentRangeStart w:id="7"/>
      <w:commentRangeStart w:id="8"/>
      <w:r w:rsidR="008F4D99" w:rsidRPr="008F4D99">
        <w:rPr>
          <w:rFonts w:ascii="Times New Roman" w:hAnsi="Times New Roman" w:cs="Times New Roman"/>
        </w:rPr>
        <w:t>ductility and fracture toughness</w:t>
      </w:r>
      <w:commentRangeEnd w:id="7"/>
      <w:r w:rsidR="00052EA6">
        <w:rPr>
          <w:rStyle w:val="CommentReference"/>
        </w:rPr>
        <w:commentReference w:id="7"/>
      </w:r>
      <w:commentRangeEnd w:id="8"/>
      <w:r w:rsidR="00B31697">
        <w:rPr>
          <w:rStyle w:val="CommentReference"/>
        </w:rPr>
        <w:commentReference w:id="8"/>
      </w:r>
      <w:r w:rsidR="008F4D99" w:rsidRPr="008F4D99">
        <w:rPr>
          <w:rFonts w:ascii="Times New Roman" w:hAnsi="Times New Roman" w:cs="Times New Roman"/>
        </w:rPr>
        <w:t>, playing a crucial role in tuning its mechanical properties</w:t>
      </w:r>
      <w:r w:rsidR="00702999">
        <w:rPr>
          <w:rFonts w:ascii="Times New Roman" w:hAnsi="Times New Roman" w:cs="Times New Roman" w:hint="eastAsia"/>
        </w:rPr>
        <w:t xml:space="preserve"> </w:t>
      </w:r>
      <w:r w:rsidR="00702999">
        <w:rPr>
          <w:rFonts w:ascii="Times New Roman" w:hAnsi="Times New Roman" w:cs="Times New Roman"/>
        </w:rPr>
        <w:fldChar w:fldCharType="begin">
          <w:fldData xml:space="preserve">PEVuZE5vdGU+PENpdGU+PEF1dGhvcj5MYXduPC9BdXRob3I+PFllYXI+MTk5NDwvWWVhcj48UmVj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</w:fldData>
        </w:fldChar>
      </w:r>
      <w:r w:rsidR="003941C2">
        <w:rPr>
          <w:rFonts w:ascii="Times New Roman" w:hAnsi="Times New Roman" w:cs="Times New Roman"/>
        </w:rPr>
        <w:instrText xml:space="preserve"> ADDIN EN.CITE </w:instrText>
      </w:r>
      <w:r w:rsidR="003941C2">
        <w:rPr>
          <w:rFonts w:ascii="Times New Roman" w:hAnsi="Times New Roman" w:cs="Times New Roman"/>
        </w:rPr>
        <w:fldChar w:fldCharType="begin">
          <w:fldData xml:space="preserve">PEVuZE5vdGU+PENpdGU+PEF1dGhvcj5MYXduPC9BdXRob3I+PFllYXI+MTk5NDwvWWVhcj48UmVj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</w:fldData>
        </w:fldChar>
      </w:r>
      <w:r w:rsidR="003941C2">
        <w:rPr>
          <w:rFonts w:ascii="Times New Roman" w:hAnsi="Times New Roman" w:cs="Times New Roman"/>
        </w:rPr>
        <w:instrText xml:space="preserve"> ADDIN EN.CITE.DATA </w:instrText>
      </w:r>
      <w:r w:rsidR="003941C2">
        <w:rPr>
          <w:rFonts w:ascii="Times New Roman" w:hAnsi="Times New Roman" w:cs="Times New Roman"/>
        </w:rPr>
      </w:r>
      <w:r w:rsidR="003941C2">
        <w:rPr>
          <w:rFonts w:ascii="Times New Roman" w:hAnsi="Times New Roman" w:cs="Times New Roman"/>
        </w:rPr>
        <w:fldChar w:fldCharType="end"/>
      </w:r>
      <w:r w:rsidR="00702999">
        <w:rPr>
          <w:rFonts w:ascii="Times New Roman" w:hAnsi="Times New Roman" w:cs="Times New Roman"/>
        </w:rPr>
      </w:r>
      <w:r w:rsidR="00702999">
        <w:rPr>
          <w:rFonts w:ascii="Times New Roman" w:hAnsi="Times New Roman" w:cs="Times New Roman"/>
        </w:rPr>
        <w:fldChar w:fldCharType="separate"/>
      </w:r>
      <w:r w:rsidR="003941C2">
        <w:rPr>
          <w:rFonts w:ascii="Times New Roman" w:hAnsi="Times New Roman" w:cs="Times New Roman"/>
          <w:noProof/>
        </w:rPr>
        <w:t>[12, 13]</w:t>
      </w:r>
      <w:r w:rsidR="00702999">
        <w:rPr>
          <w:rFonts w:ascii="Times New Roman" w:hAnsi="Times New Roman" w:cs="Times New Roman"/>
        </w:rPr>
        <w:fldChar w:fldCharType="end"/>
      </w:r>
      <w:r w:rsidR="008F4D99" w:rsidRPr="008F4D99">
        <w:rPr>
          <w:rFonts w:ascii="Times New Roman" w:hAnsi="Times New Roman" w:cs="Times New Roman"/>
        </w:rPr>
        <w:t xml:space="preserve">. However, the effect of sintering additives on the chemical compatibility between </w:t>
      </w:r>
      <w:proofErr w:type="spellStart"/>
      <w:r w:rsidR="008F4D99" w:rsidRPr="008F4D99">
        <w:rPr>
          <w:rFonts w:ascii="Times New Roman" w:hAnsi="Times New Roman" w:cs="Times New Roman"/>
        </w:rPr>
        <w:t>SiC</w:t>
      </w:r>
      <w:proofErr w:type="spellEnd"/>
      <w:r w:rsidR="008F4D99" w:rsidRPr="008F4D99">
        <w:rPr>
          <w:rFonts w:ascii="Times New Roman" w:hAnsi="Times New Roman" w:cs="Times New Roman"/>
        </w:rPr>
        <w:t xml:space="preserve"> and molten salts remains </w:t>
      </w:r>
      <w:r w:rsidRPr="004A2D88">
        <w:rPr>
          <w:rFonts w:ascii="Times New Roman" w:hAnsi="Times New Roman" w:cs="Times New Roman"/>
        </w:rPr>
        <w:t>obscure</w:t>
      </w:r>
      <w:r w:rsidR="008F4D99" w:rsidRPr="008F4D99">
        <w:rPr>
          <w:rFonts w:ascii="Times New Roman" w:hAnsi="Times New Roman" w:cs="Times New Roman"/>
        </w:rPr>
        <w:t xml:space="preserve">. It has been shown that B additives at grain boundaries in </w:t>
      </w:r>
      <w:proofErr w:type="spellStart"/>
      <w:r w:rsidR="008F4D99" w:rsidRPr="008F4D99">
        <w:rPr>
          <w:rFonts w:ascii="Times New Roman" w:hAnsi="Times New Roman" w:cs="Times New Roman"/>
        </w:rPr>
        <w:t>pressureless</w:t>
      </w:r>
      <w:proofErr w:type="spellEnd"/>
      <w:r w:rsidR="008F4D99" w:rsidRPr="008F4D99">
        <w:rPr>
          <w:rFonts w:ascii="Times New Roman" w:hAnsi="Times New Roman" w:cs="Times New Roman"/>
        </w:rPr>
        <w:t xml:space="preserve">-sintered </w:t>
      </w:r>
      <w:proofErr w:type="spellStart"/>
      <w:r w:rsidR="008F4D99" w:rsidRPr="008F4D99">
        <w:rPr>
          <w:rFonts w:ascii="Times New Roman" w:hAnsi="Times New Roman" w:cs="Times New Roman"/>
        </w:rPr>
        <w:t>SiC</w:t>
      </w:r>
      <w:proofErr w:type="spellEnd"/>
      <w:r w:rsidR="008F4D99" w:rsidRPr="008F4D99">
        <w:rPr>
          <w:rFonts w:ascii="Times New Roman" w:hAnsi="Times New Roman" w:cs="Times New Roman"/>
        </w:rPr>
        <w:t xml:space="preserve"> can react with HCl and water, causing intergranular corrosion when </w:t>
      </w:r>
      <w:r w:rsidR="008F4D99" w:rsidRPr="008F4D99">
        <w:rPr>
          <w:rFonts w:ascii="Times New Roman" w:hAnsi="Times New Roman" w:cs="Times New Roman"/>
        </w:rPr>
        <w:lastRenderedPageBreak/>
        <w:t>exposed to molten NaCl–</w:t>
      </w:r>
      <w:proofErr w:type="spellStart"/>
      <w:r w:rsidR="008F4D99" w:rsidRPr="008F4D99">
        <w:rPr>
          <w:rFonts w:ascii="Times New Roman" w:hAnsi="Times New Roman" w:cs="Times New Roman"/>
        </w:rPr>
        <w:t>KCl</w:t>
      </w:r>
      <w:proofErr w:type="spellEnd"/>
      <w:r w:rsidR="008F4D99" w:rsidRPr="008F4D99">
        <w:rPr>
          <w:rFonts w:ascii="Times New Roman" w:hAnsi="Times New Roman" w:cs="Times New Roman"/>
        </w:rPr>
        <w:t>–MgCl</w:t>
      </w:r>
      <w:r w:rsidR="008F4D99" w:rsidRPr="00E33D5A">
        <w:rPr>
          <w:rFonts w:ascii="Times New Roman" w:hAnsi="Times New Roman" w:cs="Times New Roman"/>
          <w:vertAlign w:val="subscript"/>
        </w:rPr>
        <w:t>2</w:t>
      </w:r>
      <w:r w:rsidR="008F4D99" w:rsidRPr="008F4D99">
        <w:rPr>
          <w:rFonts w:ascii="Times New Roman" w:hAnsi="Times New Roman" w:cs="Times New Roman"/>
        </w:rPr>
        <w:t xml:space="preserve"> salt at 700°C</w:t>
      </w:r>
      <w:r w:rsidR="00702999">
        <w:rPr>
          <w:rFonts w:ascii="Times New Roman" w:hAnsi="Times New Roman" w:cs="Times New Roman" w:hint="eastAsia"/>
        </w:rPr>
        <w:t xml:space="preserve"> </w:t>
      </w:r>
      <w:r w:rsidR="00702999">
        <w:rPr>
          <w:rFonts w:ascii="Times New Roman" w:hAnsi="Times New Roman" w:cs="Times New Roman"/>
        </w:rPr>
        <w:fldChar w:fldCharType="begin"/>
      </w:r>
      <w:r w:rsidR="003941C2">
        <w:rPr>
          <w:rFonts w:ascii="Times New Roman" w:hAnsi="Times New Roman" w:cs="Times New Roman"/>
        </w:rPr>
        <w:instrText xml:space="preserve"> ADDIN EN.CITE &lt;EndNote&gt;&lt;Cite&gt;&lt;Author&gt;Wang&lt;/Author&gt;&lt;Year&gt;2022&lt;/Year&gt;&lt;RecNum&gt;38&lt;/RecNum&gt;&lt;DisplayText&gt;[14]&lt;/DisplayText&gt;&lt;record&gt;&lt;rec-number&gt;38&lt;/rec-number&gt;&lt;foreign-keys&gt;&lt;key app="EN" db-id="5pf99vapuzz0s4exe5b5axpiasxfdvr5fdwz" timestamp="1722132721"&gt;38&lt;/key&gt;&lt;/foreign-keys&gt;&lt;ref-type name="Journal Article"&gt;17&lt;/ref-type&gt;&lt;contributors&gt;&lt;authors&gt;&lt;author&gt;Wang, X. D.&lt;/author&gt;&lt;author&gt;Yang, X. M.&lt;/author&gt;&lt;author&gt;Hu, M. M.&lt;/author&gt;&lt;author&gt;Liu, H. J.&lt;/author&gt;&lt;author&gt;Liu, S. L.&lt;/author&gt;&lt;author&gt;Zhou, X. T.&lt;/author&gt;&lt;/authors&gt;&lt;/contributors&gt;&lt;auth-address&gt;Chinese Acad Sci, Shanghai Inst Appl Phys, Shanghai 201800, Peoples R China&amp;#xD;Univ Chinese Acad Sci, Beijing 100049, Peoples R China&lt;/auth-address&gt;&lt;titles&gt;&lt;title&gt;Corrosion behavior of pressureless-sintered SiC in molten NaCl-KCl-MgCl salt at 700°C&lt;/title&gt;&lt;secondary-title&gt;Solar Energy Materials and Solar Cells&lt;/secondary-title&gt;&lt;alt-title&gt;Sol Energ Mat Sol C&lt;/alt-title&gt;&lt;/titles&gt;&lt;periodical&gt;&lt;full-title&gt;Solar Energy Materials and Solar Cells&lt;/full-title&gt;&lt;abbr-1&gt;Sol Energ Mat Sol C&lt;/abbr-1&gt;&lt;/periodical&gt;&lt;alt-periodical&gt;&lt;full-title&gt;Solar Energy Materials and Solar Cells&lt;/full-title&gt;&lt;abbr-1&gt;Sol Energ Mat Sol C&lt;/abbr-1&gt;&lt;/alt-periodical&gt;&lt;volume&gt;242&lt;/volume&gt;&lt;keywords&gt;&lt;keyword&gt;molten salts&lt;/keyword&gt;&lt;keyword&gt;ceramic&lt;/keyword&gt;&lt;keyword&gt;high temperature corrosion&lt;/keyword&gt;&lt;keyword&gt;316 stainless-steel&lt;/keyword&gt;&lt;keyword&gt;energy-storage&lt;/keyword&gt;&lt;keyword&gt;alloy&lt;/keyword&gt;&lt;keyword&gt;nacl&lt;/keyword&gt;&lt;keyword&gt;composites&lt;/keyword&gt;&lt;keyword&gt;forsterite&lt;/keyword&gt;&lt;keyword&gt;issues&lt;/keyword&gt;&lt;keyword&gt;xps&lt;/keyword&gt;&lt;/keywords&gt;&lt;dates&gt;&lt;year&gt;2022&lt;/year&gt;&lt;pub-dates&gt;&lt;date&gt;Aug 1&lt;/date&gt;&lt;/pub-dates&gt;&lt;/dates&gt;&lt;isbn&gt;0927-0248&lt;/isbn&gt;&lt;accession-num&gt;WOS:000798110300001&lt;/accession-num&gt;&lt;urls&gt;&lt;related-urls&gt;&lt;url&gt;&lt;style face="underline" font="default" size="100%"&gt;&amp;lt;Go to ISI&amp;gt;://WOS:000798110300001&lt;/style&gt;&lt;/url&gt;&lt;/related-urls&gt;&lt;/urls&gt;&lt;electronic-resource-num&gt;ARTN 111771&amp;#xD;10.1016/j.solmat.2022.111771&lt;/electronic-resource-num&gt;&lt;language&gt;English&lt;/language&gt;&lt;/record&gt;&lt;/Cite&gt;&lt;/EndNote&gt;</w:instrText>
      </w:r>
      <w:r w:rsidR="00702999">
        <w:rPr>
          <w:rFonts w:ascii="Times New Roman" w:hAnsi="Times New Roman" w:cs="Times New Roman"/>
        </w:rPr>
        <w:fldChar w:fldCharType="separate"/>
      </w:r>
      <w:r w:rsidR="003941C2">
        <w:rPr>
          <w:rFonts w:ascii="Times New Roman" w:hAnsi="Times New Roman" w:cs="Times New Roman"/>
          <w:noProof/>
        </w:rPr>
        <w:t>[14]</w:t>
      </w:r>
      <w:r w:rsidR="00702999">
        <w:rPr>
          <w:rFonts w:ascii="Times New Roman" w:hAnsi="Times New Roman" w:cs="Times New Roman"/>
        </w:rPr>
        <w:fldChar w:fldCharType="end"/>
      </w:r>
      <w:r w:rsidR="008F4D99" w:rsidRPr="008F4D99">
        <w:rPr>
          <w:rFonts w:ascii="Times New Roman" w:hAnsi="Times New Roman" w:cs="Times New Roman"/>
        </w:rPr>
        <w:t xml:space="preserve">. Hu et al. also observed significant corrosion of </w:t>
      </w:r>
      <w:proofErr w:type="spellStart"/>
      <w:r w:rsidR="008F4D99" w:rsidRPr="008F4D99">
        <w:rPr>
          <w:rFonts w:ascii="Times New Roman" w:hAnsi="Times New Roman" w:cs="Times New Roman"/>
        </w:rPr>
        <w:t>pressureless</w:t>
      </w:r>
      <w:proofErr w:type="spellEnd"/>
      <w:r w:rsidR="008F4D99" w:rsidRPr="008F4D99">
        <w:rPr>
          <w:rFonts w:ascii="Times New Roman" w:hAnsi="Times New Roman" w:cs="Times New Roman"/>
        </w:rPr>
        <w:t xml:space="preserve"> sintered </w:t>
      </w:r>
      <w:proofErr w:type="spellStart"/>
      <w:r w:rsidR="008F4D99" w:rsidRPr="008F4D99">
        <w:rPr>
          <w:rFonts w:ascii="Times New Roman" w:hAnsi="Times New Roman" w:cs="Times New Roman"/>
        </w:rPr>
        <w:t>SiC</w:t>
      </w:r>
      <w:proofErr w:type="spellEnd"/>
      <w:r w:rsidR="008F4D99" w:rsidRPr="008F4D99">
        <w:rPr>
          <w:rFonts w:ascii="Times New Roman" w:hAnsi="Times New Roman" w:cs="Times New Roman"/>
        </w:rPr>
        <w:t xml:space="preserve"> with B additives in </w:t>
      </w:r>
      <w:proofErr w:type="spellStart"/>
      <w:r w:rsidR="008F4D99" w:rsidRPr="008F4D99">
        <w:rPr>
          <w:rFonts w:ascii="Times New Roman" w:hAnsi="Times New Roman" w:cs="Times New Roman"/>
        </w:rPr>
        <w:t>FLiNaK</w:t>
      </w:r>
      <w:proofErr w:type="spellEnd"/>
      <w:r w:rsidR="008F4D99" w:rsidRPr="008F4D99">
        <w:rPr>
          <w:rFonts w:ascii="Times New Roman" w:hAnsi="Times New Roman" w:cs="Times New Roman"/>
        </w:rPr>
        <w:t xml:space="preserve"> at 700°C, attributing the corrosion to metallic impurities in the molten salt that attract Si from </w:t>
      </w:r>
      <w:proofErr w:type="spellStart"/>
      <w:r w:rsidR="008F4D99" w:rsidRPr="008F4D99">
        <w:rPr>
          <w:rFonts w:ascii="Times New Roman" w:hAnsi="Times New Roman" w:cs="Times New Roman"/>
        </w:rPr>
        <w:t>SiC</w:t>
      </w:r>
      <w:proofErr w:type="spellEnd"/>
      <w:r w:rsidR="008F4D99" w:rsidRPr="008F4D99">
        <w:rPr>
          <w:rFonts w:ascii="Times New Roman" w:hAnsi="Times New Roman" w:cs="Times New Roman"/>
        </w:rPr>
        <w:t>, while the contribution of B was not mentioned</w:t>
      </w:r>
      <w:r w:rsidR="00702999">
        <w:rPr>
          <w:rFonts w:ascii="Times New Roman" w:hAnsi="Times New Roman" w:cs="Times New Roman" w:hint="eastAsia"/>
        </w:rPr>
        <w:t xml:space="preserve"> </w:t>
      </w:r>
      <w:r w:rsidR="00702999">
        <w:rPr>
          <w:rFonts w:ascii="Times New Roman" w:hAnsi="Times New Roman" w:cs="Times New Roman"/>
        </w:rPr>
        <w:fldChar w:fldCharType="begin"/>
      </w:r>
      <w:r w:rsidR="003941C2">
        <w:rPr>
          <w:rFonts w:ascii="Times New Roman" w:hAnsi="Times New Roman" w:cs="Times New Roman"/>
        </w:rPr>
        <w:instrText xml:space="preserve"> ADDIN EN.CITE &lt;EndNote&gt;&lt;Cite&gt;&lt;Author&gt;Hu&lt;/Author&gt;&lt;Year&gt;2022&lt;/Year&gt;&lt;RecNum&gt;37&lt;/RecNum&gt;&lt;DisplayText&gt;[15]&lt;/DisplayText&gt;&lt;record&gt;&lt;rec-number&gt;37&lt;/rec-number&gt;&lt;foreign-keys&gt;&lt;key app="EN" db-id="5pf99vapuzz0s4exe5b5axpiasxfdvr5fdwz" timestamp="1722132681"&gt;37&lt;/key&gt;&lt;/foreign-keys&gt;&lt;ref-type name="Journal Article"&gt;17&lt;/ref-type&gt;&lt;contributors&gt;&lt;authors&gt;&lt;author&gt;Hu, M. M.&lt;/author&gt;&lt;author&gt;Yang, X. M.&lt;/author&gt;&lt;author&gt;Wang, X. D.&lt;/author&gt;&lt;author&gt;Liu, H. J.&lt;/author&gt;&lt;author&gt;Zhou, X. T.&lt;/author&gt;&lt;/authors&gt;&lt;/contributors&gt;&lt;auth-address&gt;Chinese Acad Sci, Shanghai Inst Appl Phys, Shanghai 201800, Peoples R China&amp;#xD;Univ Chinese Acad Sci, Beijing 100049, Peoples R China&lt;/auth-address&gt;&lt;titles&gt;&lt;title&gt;Corrosion behavior of pressureless sintered SiC in molten LiF-NaF-KF salt: of metallic impurities in the salt&lt;/title&gt;&lt;secondary-title&gt;Corrosion Science&lt;/secondary-title&gt;&lt;alt-title&gt;Corros Sci&lt;/alt-title&gt;&lt;/titles&gt;&lt;periodical&gt;&lt;full-title&gt;Corrosion Science&lt;/full-title&gt;&lt;abbr-1&gt;Corros Sci&lt;/abbr-1&gt;&lt;/periodical&gt;&lt;alt-periodical&gt;&lt;full-title&gt;Corrosion Science&lt;/full-title&gt;&lt;abbr-1&gt;Corros Sci&lt;/abbr-1&gt;&lt;/alt-periodical&gt;&lt;volume&gt;201&lt;/volume&gt;&lt;keywords&gt;&lt;keyword&gt;molten salts&lt;/keyword&gt;&lt;keyword&gt;ceramic&lt;/keyword&gt;&lt;keyword&gt;high temperature corrosion&lt;/keyword&gt;&lt;keyword&gt;silicon-carbide&lt;/keyword&gt;&lt;keyword&gt;xps&lt;/keyword&gt;&lt;keyword&gt;irradiation&lt;/keyword&gt;&lt;keyword&gt;ceramics&lt;/keyword&gt;&lt;keyword&gt;damage&lt;/keyword&gt;&lt;/keywords&gt;&lt;dates&gt;&lt;year&gt;2022&lt;/year&gt;&lt;pub-dates&gt;&lt;date&gt;Jun&lt;/date&gt;&lt;/pub-dates&gt;&lt;/dates&gt;&lt;isbn&gt;0010-938x&lt;/isbn&gt;&lt;accession-num&gt;WOS:000806154500003&lt;/accession-num&gt;&lt;urls&gt;&lt;related-urls&gt;&lt;url&gt;&lt;style face="underline" font="default" size="100%"&gt;&amp;lt;Go to ISI&amp;gt;://WOS:000806154500003&lt;/style&gt;&lt;/url&gt;&lt;/related-urls&gt;&lt;/urls&gt;&lt;electronic-resource-num&gt;ARTN 110260&amp;#xD;10.1016/j.corsci.2022.110260&lt;/electronic-resource-num&gt;&lt;language&gt;English&lt;/language&gt;&lt;/record&gt;&lt;/Cite&gt;&lt;/EndNote&gt;</w:instrText>
      </w:r>
      <w:r w:rsidR="00702999">
        <w:rPr>
          <w:rFonts w:ascii="Times New Roman" w:hAnsi="Times New Roman" w:cs="Times New Roman"/>
        </w:rPr>
        <w:fldChar w:fldCharType="separate"/>
      </w:r>
      <w:r w:rsidR="003941C2">
        <w:rPr>
          <w:rFonts w:ascii="Times New Roman" w:hAnsi="Times New Roman" w:cs="Times New Roman"/>
          <w:noProof/>
        </w:rPr>
        <w:t>[15]</w:t>
      </w:r>
      <w:r w:rsidR="00702999">
        <w:rPr>
          <w:rFonts w:ascii="Times New Roman" w:hAnsi="Times New Roman" w:cs="Times New Roman"/>
        </w:rPr>
        <w:fldChar w:fldCharType="end"/>
      </w:r>
      <w:r w:rsidR="008F4D99" w:rsidRPr="008F4D99">
        <w:rPr>
          <w:rFonts w:ascii="Times New Roman" w:hAnsi="Times New Roman" w:cs="Times New Roman"/>
        </w:rPr>
        <w:t>.</w:t>
      </w:r>
      <w:r>
        <w:rPr>
          <w:rFonts w:ascii="Times New Roman" w:hAnsi="Times New Roman" w:cs="Times New Roman" w:hint="eastAsia"/>
        </w:rPr>
        <w:t xml:space="preserve"> </w:t>
      </w:r>
    </w:p>
    <w:p w14:paraId="415CD00C" w14:textId="5EC01FFF" w:rsidR="00ED273D" w:rsidRDefault="00ED273D" w:rsidP="00807DD6">
      <w:pPr>
        <w:spacing w:line="360" w:lineRule="auto"/>
        <w:jc w:val="both"/>
        <w:rPr>
          <w:rFonts w:ascii="Times New Roman" w:hAnsi="Times New Roman" w:cs="Times New Roman"/>
        </w:rPr>
      </w:pPr>
      <w:r w:rsidRPr="00ED273D">
        <w:rPr>
          <w:rFonts w:ascii="Times New Roman" w:hAnsi="Times New Roman" w:cs="Times New Roman"/>
        </w:rPr>
        <w:t xml:space="preserve">In this study, the corrosion behavior of liquid-phase-sintered (LPS) </w:t>
      </w:r>
      <w:proofErr w:type="spellStart"/>
      <w:r w:rsidRPr="00ED273D">
        <w:rPr>
          <w:rFonts w:ascii="Times New Roman" w:hAnsi="Times New Roman" w:cs="Times New Roman"/>
        </w:rPr>
        <w:t>SiC</w:t>
      </w:r>
      <w:proofErr w:type="spellEnd"/>
      <w:r w:rsidRPr="00ED273D">
        <w:rPr>
          <w:rFonts w:ascii="Times New Roman" w:hAnsi="Times New Roman" w:cs="Times New Roman"/>
        </w:rPr>
        <w:t xml:space="preserve"> with metallic oxide additives (Al</w:t>
      </w:r>
      <w:r w:rsidRPr="00E33D5A">
        <w:rPr>
          <w:rFonts w:ascii="Times New Roman" w:hAnsi="Times New Roman" w:cs="Times New Roman"/>
          <w:vertAlign w:val="subscript"/>
        </w:rPr>
        <w:t>2</w:t>
      </w:r>
      <w:r w:rsidRPr="00ED273D">
        <w:rPr>
          <w:rFonts w:ascii="Times New Roman" w:hAnsi="Times New Roman" w:cs="Times New Roman"/>
        </w:rPr>
        <w:t>O</w:t>
      </w:r>
      <w:r w:rsidRPr="00E33D5A">
        <w:rPr>
          <w:rFonts w:ascii="Times New Roman" w:hAnsi="Times New Roman" w:cs="Times New Roman"/>
          <w:vertAlign w:val="subscript"/>
        </w:rPr>
        <w:t>3</w:t>
      </w:r>
      <w:r w:rsidRPr="00ED273D">
        <w:rPr>
          <w:rFonts w:ascii="Times New Roman" w:hAnsi="Times New Roman" w:cs="Times New Roman"/>
        </w:rPr>
        <w:t>-Y</w:t>
      </w:r>
      <w:r w:rsidRPr="00E33D5A">
        <w:rPr>
          <w:rFonts w:ascii="Times New Roman" w:hAnsi="Times New Roman" w:cs="Times New Roman"/>
          <w:vertAlign w:val="subscript"/>
        </w:rPr>
        <w:t>2</w:t>
      </w:r>
      <w:r w:rsidRPr="00ED273D">
        <w:rPr>
          <w:rFonts w:ascii="Times New Roman" w:hAnsi="Times New Roman" w:cs="Times New Roman"/>
        </w:rPr>
        <w:t>O</w:t>
      </w:r>
      <w:r w:rsidRPr="00E33D5A">
        <w:rPr>
          <w:rFonts w:ascii="Times New Roman" w:hAnsi="Times New Roman" w:cs="Times New Roman"/>
          <w:vertAlign w:val="subscript"/>
        </w:rPr>
        <w:t>3</w:t>
      </w:r>
      <w:r w:rsidRPr="00ED273D">
        <w:rPr>
          <w:rFonts w:ascii="Times New Roman" w:hAnsi="Times New Roman" w:cs="Times New Roman"/>
        </w:rPr>
        <w:t xml:space="preserve">) was investigated by exposing it to molten </w:t>
      </w:r>
      <w:proofErr w:type="spellStart"/>
      <w:r w:rsidRPr="00ED273D">
        <w:rPr>
          <w:rFonts w:ascii="Times New Roman" w:hAnsi="Times New Roman" w:cs="Times New Roman"/>
        </w:rPr>
        <w:t>FLiNaK</w:t>
      </w:r>
      <w:proofErr w:type="spellEnd"/>
      <w:r w:rsidRPr="00ED273D">
        <w:rPr>
          <w:rFonts w:ascii="Times New Roman" w:hAnsi="Times New Roman" w:cs="Times New Roman"/>
        </w:rPr>
        <w:t xml:space="preserve"> at </w:t>
      </w:r>
      <w:commentRangeStart w:id="9"/>
      <w:commentRangeStart w:id="10"/>
      <w:r w:rsidRPr="00ED273D">
        <w:rPr>
          <w:rFonts w:ascii="Times New Roman" w:hAnsi="Times New Roman" w:cs="Times New Roman"/>
        </w:rPr>
        <w:t>650°C</w:t>
      </w:r>
      <w:commentRangeEnd w:id="9"/>
      <w:r w:rsidR="00E12B36">
        <w:rPr>
          <w:rStyle w:val="CommentReference"/>
        </w:rPr>
        <w:commentReference w:id="9"/>
      </w:r>
      <w:commentRangeEnd w:id="10"/>
      <w:r w:rsidR="00B31697">
        <w:rPr>
          <w:rStyle w:val="CommentReference"/>
        </w:rPr>
        <w:commentReference w:id="10"/>
      </w:r>
      <w:r w:rsidR="00B31697">
        <w:rPr>
          <w:rFonts w:ascii="Times New Roman" w:hAnsi="Times New Roman" w:cs="Times New Roman"/>
        </w:rPr>
        <w:t xml:space="preserve">, </w:t>
      </w:r>
      <w:r w:rsidR="00B31697" w:rsidRPr="00B31697">
        <w:rPr>
          <w:rFonts w:ascii="Times New Roman" w:hAnsi="Times New Roman" w:cs="Times New Roman"/>
        </w:rPr>
        <w:t>as referenced in our previous study</w:t>
      </w:r>
      <w:r w:rsidR="00B31697">
        <w:rPr>
          <w:rFonts w:ascii="Times New Roman" w:hAnsi="Times New Roman" w:cs="Times New Roman"/>
        </w:rPr>
        <w:t xml:space="preserve"> </w:t>
      </w:r>
      <w:r w:rsidR="00B31697">
        <w:rPr>
          <w:rFonts w:ascii="Times New Roman" w:hAnsi="Times New Roman" w:cs="Times New Roman"/>
        </w:rPr>
        <w:fldChar w:fldCharType="begin"/>
      </w:r>
      <w:r w:rsidR="00B31697">
        <w:rPr>
          <w:rFonts w:ascii="Times New Roman" w:hAnsi="Times New Roman" w:cs="Times New Roman"/>
        </w:rPr>
        <w:instrText xml:space="preserve"> ADDIN EN.CITE &lt;EndNote&gt;&lt;Cite&gt;&lt;Author&gt;AlMousa&lt;/Author&gt;&lt;Year&gt;2023&lt;/Year&gt;&lt;RecNum&gt;81&lt;/RecNum&gt;&lt;DisplayText&gt;[16]&lt;/DisplayText&gt;&lt;record&gt;&lt;rec-number&gt;81&lt;/rec-number&gt;&lt;foreign-keys&gt;&lt;key app="EN" db-id="5pf99vapuzz0s4exe5b5axpiasxfdvr5fdwz" timestamp="1725304877"&gt;81&lt;/key&gt;&lt;/foreign-keys&gt;&lt;ref-type name="Journal Article"&gt;17&lt;/ref-type&gt;&lt;contributors&gt;&lt;authors&gt;&lt;author&gt;AlMousa, N.&lt;/author&gt;&lt;author&gt;Zhou, W. Y.&lt;/author&gt;&lt;author&gt;Woller, K. B.&lt;/author&gt;&lt;author&gt;Short, M. P.&lt;/author&gt;&lt;/authors&gt;&lt;/contributors&gt;&lt;auth-address&gt;MIT, Dept Nucl Sci &amp;amp; Engn, Cambridge, MA 02139 USA&amp;#xD;Princess Nourah bint Abdulrahman Univ, Coll Sci, Dept Phys, POB 84428, Riyadh 11671, Saudi Arabia&amp;#xD;MIT, Plasma Sci &amp;amp; Fus Ctr PSFC, Cambridge, MA 02139 USA&lt;/auth-address&gt;&lt;titles&gt;&lt;title&gt;Effects of simultaneous proton irradiation on the corrosion of commercial alloys in molten fluoride salt&lt;/title&gt;&lt;secondary-title&gt;Corrosion Science&lt;/secondary-title&gt;&lt;alt-title&gt;Corros Sci&lt;/alt-title&gt;&lt;/titles&gt;&lt;periodical&gt;&lt;full-title&gt;Corrosion Science&lt;/full-title&gt;&lt;abbr-1&gt;Corros Sci&lt;/abbr-1&gt;&lt;/periodical&gt;&lt;alt-periodical&gt;&lt;full-title&gt;Corrosion Science&lt;/full-title&gt;&lt;abbr-1&gt;Corros Sci&lt;/abbr-1&gt;&lt;/alt-periodical&gt;&lt;volume&gt;217&lt;/volume&gt;&lt;keywords&gt;&lt;keyword&gt;molten salt&lt;/keyword&gt;&lt;keyword&gt;corrosion&lt;/keyword&gt;&lt;keyword&gt;proton irradiation&lt;/keyword&gt;&lt;keyword&gt;irradiation&lt;/keyword&gt;&lt;keyword&gt;radiation affected corrosion&lt;/keyword&gt;&lt;keyword&gt;316l stainless-steel&lt;/keyword&gt;&lt;keyword&gt;chloride&lt;/keyword&gt;&lt;/keywords&gt;&lt;dates&gt;&lt;year&gt;2023&lt;/year&gt;&lt;pub-dates&gt;&lt;date&gt;Jun&lt;/date&gt;&lt;/pub-dates&gt;&lt;/dates&gt;&lt;isbn&gt;0010-938x&lt;/isbn&gt;&lt;accession-num&gt;WOS:000978865100001&lt;/accession-num&gt;&lt;urls&gt;&lt;related-urls&gt;&lt;url&gt;&amp;lt;Go to ISI&amp;gt;://WOS:000978865100001&lt;/url&gt;&lt;/related-urls&gt;&lt;/urls&gt;&lt;electronic-resource-num&gt;ARTN 111154&amp;#xD;10.1016/j.corsci.2023.111154&lt;/electronic-resource-num&gt;&lt;language&gt;English&lt;/language&gt;&lt;/record&gt;&lt;/Cite&gt;&lt;/EndNote&gt;</w:instrText>
      </w:r>
      <w:r w:rsidR="00B31697">
        <w:rPr>
          <w:rFonts w:ascii="Times New Roman" w:hAnsi="Times New Roman" w:cs="Times New Roman"/>
        </w:rPr>
        <w:fldChar w:fldCharType="separate"/>
      </w:r>
      <w:r w:rsidR="00B31697">
        <w:rPr>
          <w:rFonts w:ascii="Times New Roman" w:hAnsi="Times New Roman" w:cs="Times New Roman"/>
          <w:noProof/>
        </w:rPr>
        <w:t>[16]</w:t>
      </w:r>
      <w:r w:rsidR="00B31697">
        <w:rPr>
          <w:rFonts w:ascii="Times New Roman" w:hAnsi="Times New Roman" w:cs="Times New Roman"/>
        </w:rPr>
        <w:fldChar w:fldCharType="end"/>
      </w:r>
      <w:r w:rsidRPr="00ED273D">
        <w:rPr>
          <w:rFonts w:ascii="Times New Roman" w:hAnsi="Times New Roman" w:cs="Times New Roman"/>
        </w:rPr>
        <w:t>. Scanning Electron Microscopy (SEM) combined with Energy Dispersive X-ray Spectroscopy (EDS) and Electron Probe Micro-Analyzer (EPMA) were used to probe the microstructur</w:t>
      </w:r>
      <w:r w:rsidR="004B32B1">
        <w:rPr>
          <w:rFonts w:ascii="Times New Roman" w:hAnsi="Times New Roman" w:cs="Times New Roman"/>
        </w:rPr>
        <w:t xml:space="preserve">es </w:t>
      </w:r>
      <w:r w:rsidRPr="00ED273D">
        <w:rPr>
          <w:rFonts w:ascii="Times New Roman" w:hAnsi="Times New Roman" w:cs="Times New Roman"/>
        </w:rPr>
        <w:t>and element</w:t>
      </w:r>
      <w:r w:rsidR="004B32B1">
        <w:rPr>
          <w:rFonts w:ascii="Times New Roman" w:hAnsi="Times New Roman" w:cs="Times New Roman"/>
        </w:rPr>
        <w:t>al</w:t>
      </w:r>
      <w:r w:rsidRPr="00ED273D">
        <w:rPr>
          <w:rFonts w:ascii="Times New Roman" w:hAnsi="Times New Roman" w:cs="Times New Roman"/>
        </w:rPr>
        <w:t xml:space="preserve"> distribution. X-ray Photoelectron Spectroscopy (XPS) was used to identify possible reaction products by analyzing the binding energy. Density Functional Theory (DFT) simulations within the Vienna Ab initio Simulation Package (VASP) framework were conducted to further support the experimental results.</w:t>
      </w:r>
      <w:r>
        <w:rPr>
          <w:rFonts w:ascii="Times New Roman" w:hAnsi="Times New Roman" w:cs="Times New Roman" w:hint="eastAsia"/>
        </w:rPr>
        <w:t xml:space="preserve"> </w:t>
      </w:r>
      <w:r w:rsidRPr="00ED273D">
        <w:rPr>
          <w:rFonts w:ascii="Times New Roman" w:hAnsi="Times New Roman" w:cs="Times New Roman"/>
        </w:rPr>
        <w:t xml:space="preserve">Our study reveals that LPS </w:t>
      </w:r>
      <w:proofErr w:type="spellStart"/>
      <w:r w:rsidRPr="00ED273D">
        <w:rPr>
          <w:rFonts w:ascii="Times New Roman" w:hAnsi="Times New Roman" w:cs="Times New Roman"/>
        </w:rPr>
        <w:t>SiC</w:t>
      </w:r>
      <w:proofErr w:type="spellEnd"/>
      <w:r w:rsidRPr="00ED273D">
        <w:rPr>
          <w:rFonts w:ascii="Times New Roman" w:hAnsi="Times New Roman" w:cs="Times New Roman"/>
        </w:rPr>
        <w:t xml:space="preserve"> undergoes significant corrosion </w:t>
      </w:r>
      <w:r>
        <w:rPr>
          <w:rFonts w:ascii="Times New Roman" w:hAnsi="Times New Roman" w:cs="Times New Roman" w:hint="eastAsia"/>
        </w:rPr>
        <w:t>via</w:t>
      </w:r>
      <w:r w:rsidRPr="00ED273D">
        <w:rPr>
          <w:rFonts w:ascii="Times New Roman" w:hAnsi="Times New Roman" w:cs="Times New Roman"/>
        </w:rPr>
        <w:t xml:space="preserve"> penetration of molten salt into the sample, resulting in the disintegration of the sample foil. KF</w:t>
      </w:r>
      <w:r>
        <w:rPr>
          <w:rFonts w:ascii="Times New Roman" w:hAnsi="Times New Roman" w:cs="Times New Roman" w:hint="eastAsia"/>
        </w:rPr>
        <w:t xml:space="preserve"> could</w:t>
      </w:r>
      <w:r w:rsidRPr="00ED273D">
        <w:rPr>
          <w:rFonts w:ascii="Times New Roman" w:hAnsi="Times New Roman" w:cs="Times New Roman"/>
        </w:rPr>
        <w:t xml:space="preserve"> react with Al</w:t>
      </w:r>
      <w:r w:rsidRPr="00E33D5A">
        <w:rPr>
          <w:rFonts w:ascii="Times New Roman" w:hAnsi="Times New Roman" w:cs="Times New Roman"/>
          <w:vertAlign w:val="subscript"/>
        </w:rPr>
        <w:t>2</w:t>
      </w:r>
      <w:r w:rsidRPr="00ED273D">
        <w:rPr>
          <w:rFonts w:ascii="Times New Roman" w:hAnsi="Times New Roman" w:cs="Times New Roman"/>
        </w:rPr>
        <w:t>O</w:t>
      </w:r>
      <w:r w:rsidRPr="00E33D5A">
        <w:rPr>
          <w:rFonts w:ascii="Times New Roman" w:hAnsi="Times New Roman" w:cs="Times New Roman"/>
          <w:vertAlign w:val="subscript"/>
        </w:rPr>
        <w:t>3</w:t>
      </w:r>
      <w:r w:rsidRPr="00ED273D">
        <w:rPr>
          <w:rFonts w:ascii="Times New Roman" w:hAnsi="Times New Roman" w:cs="Times New Roman"/>
        </w:rPr>
        <w:t xml:space="preserve"> to form KAlO</w:t>
      </w:r>
      <w:r w:rsidRPr="00E33D5A">
        <w:rPr>
          <w:rFonts w:ascii="Times New Roman" w:hAnsi="Times New Roman" w:cs="Times New Roman"/>
          <w:vertAlign w:val="subscript"/>
        </w:rPr>
        <w:t>2</w:t>
      </w:r>
      <w:r w:rsidR="00B430EA">
        <w:rPr>
          <w:rFonts w:ascii="Times New Roman" w:hAnsi="Times New Roman" w:cs="Times New Roman" w:hint="eastAsia"/>
        </w:rPr>
        <w:t xml:space="preserve"> and </w:t>
      </w:r>
      <w:r w:rsidR="00B430EA" w:rsidRPr="00B430EA">
        <w:rPr>
          <w:rFonts w:ascii="Times New Roman" w:hAnsi="Times New Roman" w:cs="Times New Roman"/>
        </w:rPr>
        <w:t>KAlF</w:t>
      </w:r>
      <w:r w:rsidR="00B430EA" w:rsidRPr="00E33D5A">
        <w:rPr>
          <w:rFonts w:ascii="Times New Roman" w:hAnsi="Times New Roman" w:cs="Times New Roman"/>
          <w:vertAlign w:val="subscript"/>
        </w:rPr>
        <w:t>4</w:t>
      </w:r>
      <w:r w:rsidRPr="00ED273D">
        <w:rPr>
          <w:rFonts w:ascii="Times New Roman" w:hAnsi="Times New Roman" w:cs="Times New Roman"/>
        </w:rPr>
        <w:t xml:space="preserve">, which permeates the sample foil and exacerbates the breakdown of </w:t>
      </w:r>
      <w:proofErr w:type="spellStart"/>
      <w:r w:rsidRPr="00ED273D">
        <w:rPr>
          <w:rFonts w:ascii="Times New Roman" w:hAnsi="Times New Roman" w:cs="Times New Roman"/>
        </w:rPr>
        <w:t>SiC.</w:t>
      </w:r>
      <w:proofErr w:type="spellEnd"/>
      <w:r w:rsidRPr="00ED273D">
        <w:rPr>
          <w:rFonts w:ascii="Times New Roman" w:hAnsi="Times New Roman" w:cs="Times New Roman"/>
        </w:rPr>
        <w:t xml:space="preserve"> Density Functional Theory (DFT) calculations show that the adsorption energy of KF on Al</w:t>
      </w:r>
      <w:r w:rsidRPr="00E33D5A">
        <w:rPr>
          <w:rFonts w:ascii="Times New Roman" w:hAnsi="Times New Roman" w:cs="Times New Roman"/>
          <w:vertAlign w:val="subscript"/>
        </w:rPr>
        <w:t>2</w:t>
      </w:r>
      <w:r w:rsidRPr="00ED273D">
        <w:rPr>
          <w:rFonts w:ascii="Times New Roman" w:hAnsi="Times New Roman" w:cs="Times New Roman"/>
        </w:rPr>
        <w:t>O</w:t>
      </w:r>
      <w:r w:rsidRPr="00E33D5A">
        <w:rPr>
          <w:rFonts w:ascii="Times New Roman" w:hAnsi="Times New Roman" w:cs="Times New Roman"/>
          <w:vertAlign w:val="subscript"/>
        </w:rPr>
        <w:t>3</w:t>
      </w:r>
      <w:r w:rsidRPr="00ED273D">
        <w:rPr>
          <w:rFonts w:ascii="Times New Roman" w:hAnsi="Times New Roman" w:cs="Times New Roman"/>
        </w:rPr>
        <w:t xml:space="preserve"> is nearly six times higher than on </w:t>
      </w:r>
      <w:proofErr w:type="spellStart"/>
      <w:r w:rsidRPr="00ED273D">
        <w:rPr>
          <w:rFonts w:ascii="Times New Roman" w:hAnsi="Times New Roman" w:cs="Times New Roman"/>
        </w:rPr>
        <w:t>SiC.</w:t>
      </w:r>
      <w:proofErr w:type="spellEnd"/>
      <w:r w:rsidRPr="00ED273D">
        <w:rPr>
          <w:rFonts w:ascii="Times New Roman" w:hAnsi="Times New Roman" w:cs="Times New Roman"/>
        </w:rPr>
        <w:t xml:space="preserve"> This indicates a greater propensity for the formation of KAlO</w:t>
      </w:r>
      <w:r w:rsidRPr="000E6F08">
        <w:rPr>
          <w:rFonts w:ascii="Times New Roman" w:hAnsi="Times New Roman" w:cs="Times New Roman"/>
          <w:vertAlign w:val="subscript"/>
        </w:rPr>
        <w:t>2</w:t>
      </w:r>
      <w:r w:rsidRPr="00ED273D">
        <w:rPr>
          <w:rFonts w:ascii="Times New Roman" w:hAnsi="Times New Roman" w:cs="Times New Roman"/>
        </w:rPr>
        <w:t xml:space="preserve"> over Si-F bonds in the initial stages of </w:t>
      </w:r>
      <w:r>
        <w:rPr>
          <w:rFonts w:ascii="Times New Roman" w:hAnsi="Times New Roman" w:cs="Times New Roman" w:hint="eastAsia"/>
        </w:rPr>
        <w:t>corrosion</w:t>
      </w:r>
      <w:r w:rsidRPr="00ED273D">
        <w:rPr>
          <w:rFonts w:ascii="Times New Roman" w:hAnsi="Times New Roman" w:cs="Times New Roman"/>
        </w:rPr>
        <w:t>.</w:t>
      </w:r>
    </w:p>
    <w:p w14:paraId="57A7C6B8" w14:textId="2E7F5CD6" w:rsidR="0059320A" w:rsidRDefault="00957748" w:rsidP="00807DD6">
      <w:pPr>
        <w:spacing w:line="360" w:lineRule="auto"/>
        <w:jc w:val="both"/>
        <w:rPr>
          <w:rFonts w:ascii="Times New Roman" w:hAnsi="Times New Roman" w:cs="Times New Roman"/>
          <w:b/>
          <w:bCs/>
        </w:rPr>
      </w:pPr>
      <w:r>
        <w:rPr>
          <w:rFonts w:ascii="Times New Roman" w:hAnsi="Times New Roman" w:cs="Times New Roman" w:hint="eastAsia"/>
          <w:b/>
          <w:bCs/>
        </w:rPr>
        <w:t xml:space="preserve">2. </w:t>
      </w:r>
      <w:commentRangeStart w:id="11"/>
      <w:commentRangeStart w:id="12"/>
      <w:r>
        <w:rPr>
          <w:rFonts w:ascii="Times New Roman" w:hAnsi="Times New Roman" w:cs="Times New Roman" w:hint="eastAsia"/>
          <w:b/>
          <w:bCs/>
        </w:rPr>
        <w:t>Experiments</w:t>
      </w:r>
      <w:commentRangeEnd w:id="11"/>
      <w:r w:rsidR="00F13EF3">
        <w:rPr>
          <w:rStyle w:val="CommentReference"/>
        </w:rPr>
        <w:commentReference w:id="11"/>
      </w:r>
      <w:commentRangeEnd w:id="12"/>
      <w:r w:rsidR="00AD5A5D">
        <w:rPr>
          <w:rStyle w:val="CommentReference"/>
        </w:rPr>
        <w:commentReference w:id="12"/>
      </w:r>
      <w:r>
        <w:rPr>
          <w:rFonts w:ascii="Times New Roman" w:hAnsi="Times New Roman" w:cs="Times New Roman" w:hint="eastAsia"/>
          <w:b/>
          <w:bCs/>
        </w:rPr>
        <w:t xml:space="preserve"> and Simulations</w:t>
      </w:r>
    </w:p>
    <w:p w14:paraId="4D737827" w14:textId="12B7844F" w:rsidR="00957748" w:rsidRDefault="00957748" w:rsidP="00807DD6">
      <w:pPr>
        <w:spacing w:line="360" w:lineRule="auto"/>
        <w:jc w:val="both"/>
        <w:rPr>
          <w:rFonts w:ascii="Times New Roman" w:hAnsi="Times New Roman" w:cs="Times New Roman"/>
          <w:b/>
          <w:bCs/>
        </w:rPr>
      </w:pPr>
      <w:r>
        <w:rPr>
          <w:rFonts w:ascii="Times New Roman" w:hAnsi="Times New Roman" w:cs="Times New Roman" w:hint="eastAsia"/>
          <w:b/>
          <w:bCs/>
        </w:rPr>
        <w:t xml:space="preserve">2.1 </w:t>
      </w:r>
      <w:r w:rsidR="00D14B02">
        <w:rPr>
          <w:rFonts w:ascii="Times New Roman" w:hAnsi="Times New Roman" w:cs="Times New Roman" w:hint="eastAsia"/>
          <w:b/>
          <w:bCs/>
        </w:rPr>
        <w:t>Static corrosion</w:t>
      </w:r>
    </w:p>
    <w:p w14:paraId="07843AC3" w14:textId="6BC12CBC" w:rsidR="00B27CCE" w:rsidRPr="003A4130" w:rsidRDefault="00D90796" w:rsidP="00807DD6">
      <w:pPr>
        <w:spacing w:line="360" w:lineRule="auto"/>
        <w:jc w:val="both"/>
        <w:rPr>
          <w:rFonts w:ascii="Times New Roman" w:hAnsi="Times New Roman" w:cs="Times New Roman"/>
        </w:rPr>
      </w:pPr>
      <w:r w:rsidRPr="00D90796">
        <w:rPr>
          <w:rFonts w:ascii="Times New Roman" w:hAnsi="Times New Roman" w:cs="Times New Roman"/>
        </w:rPr>
        <w:t xml:space="preserve">The LPS </w:t>
      </w:r>
      <w:proofErr w:type="spellStart"/>
      <w:r w:rsidRPr="00D90796">
        <w:rPr>
          <w:rFonts w:ascii="Times New Roman" w:hAnsi="Times New Roman" w:cs="Times New Roman"/>
        </w:rPr>
        <w:t>SiC</w:t>
      </w:r>
      <w:proofErr w:type="spellEnd"/>
      <w:r w:rsidRPr="00D90796">
        <w:rPr>
          <w:rFonts w:ascii="Times New Roman" w:hAnsi="Times New Roman" w:cs="Times New Roman"/>
        </w:rPr>
        <w:t xml:space="preserve"> samples, 60 µm thick and 20 mm in diameter, were supplied by </w:t>
      </w:r>
      <w:proofErr w:type="spellStart"/>
      <w:r w:rsidRPr="00D90796">
        <w:rPr>
          <w:rFonts w:ascii="Times New Roman" w:hAnsi="Times New Roman" w:cs="Times New Roman"/>
        </w:rPr>
        <w:t>Aspericon</w:t>
      </w:r>
      <w:proofErr w:type="spellEnd"/>
      <w:r w:rsidRPr="00D90796">
        <w:rPr>
          <w:rFonts w:ascii="Times New Roman" w:hAnsi="Times New Roman" w:cs="Times New Roman"/>
        </w:rPr>
        <w:t xml:space="preserve"> Company. For conducting static corrosion in molten salt, </w:t>
      </w:r>
      <w:r w:rsidR="00052EA6">
        <w:rPr>
          <w:rFonts w:ascii="Times New Roman" w:hAnsi="Times New Roman" w:cs="Times New Roman"/>
        </w:rPr>
        <w:t xml:space="preserve">nominally 99.9% pure </w:t>
      </w:r>
      <w:r w:rsidRPr="00D90796">
        <w:rPr>
          <w:rFonts w:ascii="Times New Roman" w:hAnsi="Times New Roman" w:cs="Times New Roman"/>
        </w:rPr>
        <w:t xml:space="preserve">solid </w:t>
      </w:r>
      <w:proofErr w:type="spellStart"/>
      <w:r w:rsidRPr="00D90796">
        <w:rPr>
          <w:rFonts w:ascii="Times New Roman" w:hAnsi="Times New Roman" w:cs="Times New Roman"/>
        </w:rPr>
        <w:t>FLiNaK</w:t>
      </w:r>
      <w:proofErr w:type="spellEnd"/>
      <w:r w:rsidR="0001402B">
        <w:rPr>
          <w:rFonts w:ascii="Times New Roman" w:hAnsi="Times New Roman" w:cs="Times New Roman" w:hint="eastAsia"/>
        </w:rPr>
        <w:t xml:space="preserve">, </w:t>
      </w:r>
      <w:r w:rsidRPr="00D90796">
        <w:rPr>
          <w:rFonts w:ascii="Times New Roman" w:hAnsi="Times New Roman" w:cs="Times New Roman"/>
        </w:rPr>
        <w:t xml:space="preserve">from </w:t>
      </w:r>
      <w:r w:rsidR="004B32B1">
        <w:rPr>
          <w:rFonts w:ascii="Times New Roman" w:hAnsi="Times New Roman" w:cs="Times New Roman"/>
        </w:rPr>
        <w:t>Copenhagen Atomics</w:t>
      </w:r>
      <w:r w:rsidRPr="00D90796">
        <w:rPr>
          <w:rFonts w:ascii="Times New Roman" w:hAnsi="Times New Roman" w:cs="Times New Roman"/>
        </w:rPr>
        <w:t xml:space="preserve"> was first placed in the Ni corrosion cell, as shown in Fig. 1(a), where the solid salt is marked by a white arrow. The LPS </w:t>
      </w:r>
      <w:proofErr w:type="spellStart"/>
      <w:r w:rsidRPr="00D90796">
        <w:rPr>
          <w:rFonts w:ascii="Times New Roman" w:hAnsi="Times New Roman" w:cs="Times New Roman"/>
        </w:rPr>
        <w:t>SiC</w:t>
      </w:r>
      <w:proofErr w:type="spellEnd"/>
      <w:r w:rsidRPr="00D90796">
        <w:rPr>
          <w:rFonts w:ascii="Times New Roman" w:hAnsi="Times New Roman" w:cs="Times New Roman"/>
        </w:rPr>
        <w:t xml:space="preserve"> sample foil was then positioned on top of the corrosion cell for sealing, as shown in Fig. 1(b), with one side exposed to molten salt at high temperature. The sample </w:t>
      </w:r>
      <w:r w:rsidR="00052EA6">
        <w:rPr>
          <w:rFonts w:ascii="Times New Roman" w:hAnsi="Times New Roman" w:cs="Times New Roman"/>
        </w:rPr>
        <w:t>was secured to the</w:t>
      </w:r>
      <w:r w:rsidRPr="00D90796">
        <w:rPr>
          <w:rFonts w:ascii="Times New Roman" w:hAnsi="Times New Roman" w:cs="Times New Roman"/>
        </w:rPr>
        <w:t xml:space="preserve"> corrosion cell </w:t>
      </w:r>
      <w:r w:rsidR="00052EA6">
        <w:rPr>
          <w:rFonts w:ascii="Times New Roman" w:hAnsi="Times New Roman" w:cs="Times New Roman"/>
        </w:rPr>
        <w:t>by</w:t>
      </w:r>
      <w:r w:rsidRPr="00D90796">
        <w:rPr>
          <w:rFonts w:ascii="Times New Roman" w:hAnsi="Times New Roman" w:cs="Times New Roman"/>
        </w:rPr>
        <w:t xml:space="preserve"> covering</w:t>
      </w:r>
      <w:r w:rsidR="00052EA6">
        <w:rPr>
          <w:rFonts w:ascii="Times New Roman" w:hAnsi="Times New Roman" w:cs="Times New Roman"/>
        </w:rPr>
        <w:t xml:space="preserve"> it</w:t>
      </w:r>
      <w:r w:rsidRPr="00D90796">
        <w:rPr>
          <w:rFonts w:ascii="Times New Roman" w:hAnsi="Times New Roman" w:cs="Times New Roman"/>
        </w:rPr>
        <w:t xml:space="preserve"> with a flange and tightening it with six bolts, as shown in Fig. 1(c). </w:t>
      </w:r>
      <w:r w:rsidR="005D283C">
        <w:rPr>
          <w:rFonts w:ascii="Times New Roman" w:hAnsi="Times New Roman" w:cs="Times New Roman"/>
        </w:rPr>
        <w:t>The</w:t>
      </w:r>
      <w:r w:rsidR="005D283C">
        <w:rPr>
          <w:rFonts w:ascii="Times New Roman" w:hAnsi="Times New Roman" w:cs="Times New Roman" w:hint="eastAsia"/>
        </w:rPr>
        <w:t xml:space="preserve"> above steps were accomplished in</w:t>
      </w:r>
      <w:r w:rsidR="00052EA6">
        <w:rPr>
          <w:rFonts w:ascii="Times New Roman" w:hAnsi="Times New Roman" w:cs="Times New Roman"/>
        </w:rPr>
        <w:t xml:space="preserve"> an </w:t>
      </w:r>
      <w:proofErr w:type="spellStart"/>
      <w:r w:rsidR="00052EA6">
        <w:rPr>
          <w:rFonts w:ascii="Times New Roman" w:hAnsi="Times New Roman" w:cs="Times New Roman"/>
        </w:rPr>
        <w:t>Ar</w:t>
      </w:r>
      <w:proofErr w:type="spellEnd"/>
      <w:r w:rsidR="00052EA6">
        <w:rPr>
          <w:rFonts w:ascii="Times New Roman" w:hAnsi="Times New Roman" w:cs="Times New Roman"/>
        </w:rPr>
        <w:t xml:space="preserve"> environment within</w:t>
      </w:r>
      <w:r w:rsidR="005D283C">
        <w:rPr>
          <w:rFonts w:ascii="Times New Roman" w:hAnsi="Times New Roman" w:cs="Times New Roman" w:hint="eastAsia"/>
        </w:rPr>
        <w:t xml:space="preserve"> </w:t>
      </w:r>
      <w:r w:rsidR="00052EA6">
        <w:rPr>
          <w:rFonts w:ascii="Times New Roman" w:hAnsi="Times New Roman" w:cs="Times New Roman"/>
        </w:rPr>
        <w:t xml:space="preserve">a </w:t>
      </w:r>
      <w:r w:rsidR="005D283C">
        <w:rPr>
          <w:rFonts w:ascii="Times New Roman" w:hAnsi="Times New Roman" w:cs="Times New Roman" w:hint="eastAsia"/>
        </w:rPr>
        <w:t xml:space="preserve">glovebox </w:t>
      </w:r>
      <w:r w:rsidR="00052EA6">
        <w:rPr>
          <w:rFonts w:ascii="Times New Roman" w:hAnsi="Times New Roman" w:cs="Times New Roman"/>
        </w:rPr>
        <w:t>to minimize</w:t>
      </w:r>
      <w:r w:rsidR="005D283C">
        <w:rPr>
          <w:rFonts w:ascii="Times New Roman" w:hAnsi="Times New Roman" w:cs="Times New Roman" w:hint="eastAsia"/>
        </w:rPr>
        <w:t xml:space="preserve"> the affection from </w:t>
      </w:r>
      <w:r w:rsidR="005D283C">
        <w:rPr>
          <w:rFonts w:ascii="Times New Roman" w:hAnsi="Times New Roman" w:cs="Times New Roman"/>
        </w:rPr>
        <w:t>moisture</w:t>
      </w:r>
      <w:r w:rsidR="005D283C">
        <w:rPr>
          <w:rFonts w:ascii="Times New Roman" w:hAnsi="Times New Roman" w:cs="Times New Roman" w:hint="eastAsia"/>
        </w:rPr>
        <w:t xml:space="preserve"> and </w:t>
      </w:r>
      <w:r w:rsidR="005D283C">
        <w:rPr>
          <w:rFonts w:ascii="Times New Roman" w:hAnsi="Times New Roman" w:cs="Times New Roman"/>
        </w:rPr>
        <w:t>oxygen</w:t>
      </w:r>
      <w:r w:rsidR="005D283C">
        <w:rPr>
          <w:rFonts w:ascii="Times New Roman" w:hAnsi="Times New Roman" w:cs="Times New Roman" w:hint="eastAsia"/>
        </w:rPr>
        <w:t xml:space="preserve">. </w:t>
      </w:r>
      <w:r w:rsidRPr="00D90796">
        <w:rPr>
          <w:rFonts w:ascii="Times New Roman" w:hAnsi="Times New Roman" w:cs="Times New Roman"/>
        </w:rPr>
        <w:t>Following this procedure, the corrosion cell</w:t>
      </w:r>
      <w:r w:rsidR="005D283C">
        <w:rPr>
          <w:rFonts w:ascii="Times New Roman" w:hAnsi="Times New Roman" w:cs="Times New Roman" w:hint="eastAsia"/>
        </w:rPr>
        <w:t xml:space="preserve"> was </w:t>
      </w:r>
      <w:r w:rsidR="005D283C">
        <w:rPr>
          <w:rFonts w:ascii="Times New Roman" w:hAnsi="Times New Roman" w:cs="Times New Roman"/>
        </w:rPr>
        <w:t>transferred</w:t>
      </w:r>
      <w:r w:rsidR="005D283C">
        <w:rPr>
          <w:rFonts w:ascii="Times New Roman" w:hAnsi="Times New Roman" w:cs="Times New Roman" w:hint="eastAsia"/>
        </w:rPr>
        <w:t xml:space="preserve"> from glovebox and </w:t>
      </w:r>
      <w:r w:rsidRPr="00D90796">
        <w:rPr>
          <w:rFonts w:ascii="Times New Roman" w:hAnsi="Times New Roman" w:cs="Times New Roman"/>
        </w:rPr>
        <w:t xml:space="preserve">placed </w:t>
      </w:r>
      <w:r w:rsidR="00CC5A1B">
        <w:rPr>
          <w:rFonts w:ascii="Times New Roman" w:hAnsi="Times New Roman" w:cs="Times New Roman"/>
        </w:rPr>
        <w:t xml:space="preserve">horizontally </w:t>
      </w:r>
      <w:r w:rsidRPr="00D90796">
        <w:rPr>
          <w:rFonts w:ascii="Times New Roman" w:hAnsi="Times New Roman" w:cs="Times New Roman"/>
        </w:rPr>
        <w:t xml:space="preserve">in a vacuum tube, as shown in Fig. 1(d). Additionally, non-volatile oxygen getters obtained from SAES </w:t>
      </w:r>
      <w:r w:rsidRPr="00D90796">
        <w:rPr>
          <w:rFonts w:ascii="Times New Roman" w:hAnsi="Times New Roman" w:cs="Times New Roman"/>
        </w:rPr>
        <w:lastRenderedPageBreak/>
        <w:t xml:space="preserve">Getters USA, Inc., with a nominal composition of 70 </w:t>
      </w:r>
      <w:commentRangeStart w:id="13"/>
      <w:commentRangeStart w:id="14"/>
      <w:proofErr w:type="spellStart"/>
      <w:r w:rsidRPr="00D90796">
        <w:rPr>
          <w:rFonts w:ascii="Times New Roman" w:hAnsi="Times New Roman" w:cs="Times New Roman"/>
        </w:rPr>
        <w:t>wt</w:t>
      </w:r>
      <w:proofErr w:type="spellEnd"/>
      <w:r w:rsidRPr="00D90796">
        <w:rPr>
          <w:rFonts w:ascii="Times New Roman" w:hAnsi="Times New Roman" w:cs="Times New Roman"/>
        </w:rPr>
        <w:t xml:space="preserve">% </w:t>
      </w:r>
      <w:r w:rsidR="00AD5A5D">
        <w:rPr>
          <w:rFonts w:ascii="Times New Roman" w:hAnsi="Times New Roman" w:cs="Times New Roman" w:hint="eastAsia"/>
        </w:rPr>
        <w:t>Zr</w:t>
      </w:r>
      <w:r w:rsidRPr="00D90796">
        <w:rPr>
          <w:rFonts w:ascii="Times New Roman" w:hAnsi="Times New Roman" w:cs="Times New Roman"/>
        </w:rPr>
        <w:t xml:space="preserve">, 24.6 </w:t>
      </w:r>
      <w:proofErr w:type="spellStart"/>
      <w:r w:rsidRPr="00D90796">
        <w:rPr>
          <w:rFonts w:ascii="Times New Roman" w:hAnsi="Times New Roman" w:cs="Times New Roman"/>
        </w:rPr>
        <w:t>wt</w:t>
      </w:r>
      <w:proofErr w:type="spellEnd"/>
      <w:r w:rsidRPr="00D90796">
        <w:rPr>
          <w:rFonts w:ascii="Times New Roman" w:hAnsi="Times New Roman" w:cs="Times New Roman"/>
        </w:rPr>
        <w:t xml:space="preserve">% </w:t>
      </w:r>
      <w:r w:rsidR="00AD5A5D">
        <w:rPr>
          <w:rFonts w:ascii="Times New Roman" w:hAnsi="Times New Roman" w:cs="Times New Roman" w:hint="eastAsia"/>
        </w:rPr>
        <w:t>VC</w:t>
      </w:r>
      <w:r w:rsidRPr="00D90796">
        <w:rPr>
          <w:rFonts w:ascii="Times New Roman" w:hAnsi="Times New Roman" w:cs="Times New Roman"/>
        </w:rPr>
        <w:t xml:space="preserve">, and 5.4 </w:t>
      </w:r>
      <w:proofErr w:type="spellStart"/>
      <w:r w:rsidRPr="00D90796">
        <w:rPr>
          <w:rFonts w:ascii="Times New Roman" w:hAnsi="Times New Roman" w:cs="Times New Roman"/>
        </w:rPr>
        <w:t>wt</w:t>
      </w:r>
      <w:proofErr w:type="spellEnd"/>
      <w:r w:rsidRPr="00D90796">
        <w:rPr>
          <w:rFonts w:ascii="Times New Roman" w:hAnsi="Times New Roman" w:cs="Times New Roman"/>
        </w:rPr>
        <w:t xml:space="preserve">% </w:t>
      </w:r>
      <w:r w:rsidR="00AD5A5D">
        <w:rPr>
          <w:rFonts w:ascii="Times New Roman" w:hAnsi="Times New Roman" w:cs="Times New Roman" w:hint="eastAsia"/>
        </w:rPr>
        <w:t>Fe</w:t>
      </w:r>
      <w:commentRangeEnd w:id="13"/>
      <w:r w:rsidR="00052EA6">
        <w:rPr>
          <w:rStyle w:val="CommentReference"/>
        </w:rPr>
        <w:commentReference w:id="13"/>
      </w:r>
      <w:commentRangeEnd w:id="14"/>
      <w:r w:rsidR="00AD5A5D">
        <w:rPr>
          <w:rStyle w:val="CommentReference"/>
        </w:rPr>
        <w:commentReference w:id="14"/>
      </w:r>
      <w:r w:rsidRPr="00D90796">
        <w:rPr>
          <w:rFonts w:ascii="Times New Roman" w:hAnsi="Times New Roman" w:cs="Times New Roman"/>
        </w:rPr>
        <w:t>, were positioned in the vacuum</w:t>
      </w:r>
      <w:r>
        <w:rPr>
          <w:rFonts w:ascii="Times New Roman" w:hAnsi="Times New Roman" w:cs="Times New Roman" w:hint="eastAsia"/>
        </w:rPr>
        <w:t xml:space="preserve"> tube</w:t>
      </w:r>
      <w:r w:rsidRPr="00D90796">
        <w:rPr>
          <w:rFonts w:ascii="Times New Roman" w:hAnsi="Times New Roman" w:cs="Times New Roman"/>
        </w:rPr>
        <w:t xml:space="preserve"> to further achieve a </w:t>
      </w:r>
      <w:r w:rsidR="00CC5A1B">
        <w:rPr>
          <w:rFonts w:ascii="Times New Roman" w:hAnsi="Times New Roman" w:cs="Times New Roman"/>
        </w:rPr>
        <w:t>low oxygen</w:t>
      </w:r>
      <w:r w:rsidRPr="00D90796">
        <w:rPr>
          <w:rFonts w:ascii="Times New Roman" w:hAnsi="Times New Roman" w:cs="Times New Roman"/>
        </w:rPr>
        <w:t xml:space="preserve"> environment while pumping it down</w:t>
      </w:r>
      <w:r w:rsidR="003A4130">
        <w:rPr>
          <w:rFonts w:ascii="Times New Roman" w:hAnsi="Times New Roman" w:cs="Times New Roman" w:hint="eastAsia"/>
        </w:rPr>
        <w:t xml:space="preserve"> at high temperatures. </w:t>
      </w:r>
      <w:r w:rsidR="0001402B" w:rsidRPr="0001402B">
        <w:rPr>
          <w:rFonts w:ascii="Times New Roman" w:hAnsi="Times New Roman" w:cs="Times New Roman"/>
        </w:rPr>
        <w:t>The vacuum tube was then connected to a turbo</w:t>
      </w:r>
      <w:r w:rsidR="00CC5A1B">
        <w:rPr>
          <w:rFonts w:ascii="Times New Roman" w:hAnsi="Times New Roman" w:cs="Times New Roman"/>
        </w:rPr>
        <w:t>molecular</w:t>
      </w:r>
      <w:r w:rsidR="0001402B" w:rsidRPr="0001402B">
        <w:rPr>
          <w:rFonts w:ascii="Times New Roman" w:hAnsi="Times New Roman" w:cs="Times New Roman"/>
        </w:rPr>
        <w:t xml:space="preserve"> pump and installed in a muffle furnace. Heating commenced once the pressure in the vacuum tube reached 10</w:t>
      </w:r>
      <w:r w:rsidR="0001402B" w:rsidRPr="00BC1509">
        <w:rPr>
          <w:rFonts w:ascii="Times New Roman" w:hAnsi="Times New Roman" w:cs="Times New Roman"/>
          <w:vertAlign w:val="superscript"/>
        </w:rPr>
        <w:t>-6</w:t>
      </w:r>
      <w:r w:rsidR="0001402B" w:rsidRPr="0001402B">
        <w:rPr>
          <w:rFonts w:ascii="Times New Roman" w:hAnsi="Times New Roman" w:cs="Times New Roman"/>
        </w:rPr>
        <w:t xml:space="preserve"> torr, and the pressure was maintained at 10</w:t>
      </w:r>
      <w:r w:rsidR="0001402B" w:rsidRPr="00BC1509">
        <w:rPr>
          <w:rFonts w:ascii="Times New Roman" w:hAnsi="Times New Roman" w:cs="Times New Roman"/>
          <w:vertAlign w:val="superscript"/>
        </w:rPr>
        <w:t>-7</w:t>
      </w:r>
      <w:r w:rsidR="0001402B" w:rsidRPr="0001402B">
        <w:rPr>
          <w:rFonts w:ascii="Times New Roman" w:hAnsi="Times New Roman" w:cs="Times New Roman"/>
        </w:rPr>
        <w:t xml:space="preserve"> torr during the molten salt corrosio</w:t>
      </w:r>
      <w:r w:rsidR="0001402B">
        <w:rPr>
          <w:rFonts w:ascii="Times New Roman" w:hAnsi="Times New Roman" w:cs="Times New Roman" w:hint="eastAsia"/>
        </w:rPr>
        <w:t>n</w:t>
      </w:r>
      <w:r w:rsidR="00937295">
        <w:rPr>
          <w:rFonts w:ascii="Times New Roman" w:hAnsi="Times New Roman" w:cs="Times New Roman"/>
        </w:rPr>
        <w:t xml:space="preserve"> and the subsequent cooldown</w:t>
      </w:r>
      <w:r w:rsidR="0001402B" w:rsidRPr="0001402B">
        <w:rPr>
          <w:rFonts w:ascii="Times New Roman" w:hAnsi="Times New Roman" w:cs="Times New Roman"/>
        </w:rPr>
        <w:t xml:space="preserve">. The heating profile is illustrated in Fig. 1(e). The temperature was initially held at 200°C and 400°C for 0.5 hours each to </w:t>
      </w:r>
      <w:r w:rsidR="00CC5A1B">
        <w:rPr>
          <w:rFonts w:ascii="Times New Roman" w:hAnsi="Times New Roman" w:cs="Times New Roman"/>
        </w:rPr>
        <w:t>bake up the system</w:t>
      </w:r>
      <w:r w:rsidR="0001402B" w:rsidRPr="0001402B">
        <w:rPr>
          <w:rFonts w:ascii="Times New Roman" w:hAnsi="Times New Roman" w:cs="Times New Roman"/>
        </w:rPr>
        <w:t xml:space="preserve">. After baking, the temperature </w:t>
      </w:r>
      <w:proofErr w:type="gramStart"/>
      <w:r w:rsidR="0001402B" w:rsidRPr="0001402B">
        <w:rPr>
          <w:rFonts w:ascii="Times New Roman" w:hAnsi="Times New Roman" w:cs="Times New Roman"/>
        </w:rPr>
        <w:t>was increased</w:t>
      </w:r>
      <w:proofErr w:type="gramEnd"/>
      <w:r w:rsidR="0001402B" w:rsidRPr="0001402B">
        <w:rPr>
          <w:rFonts w:ascii="Times New Roman" w:hAnsi="Times New Roman" w:cs="Times New Roman"/>
        </w:rPr>
        <w:t xml:space="preserve"> to 600°C, </w:t>
      </w:r>
      <w:r w:rsidR="00937295">
        <w:rPr>
          <w:rFonts w:ascii="Times New Roman" w:hAnsi="Times New Roman" w:cs="Times New Roman"/>
        </w:rPr>
        <w:t>and subsequently, the ramp rate was decreased as the temperature reached 650°C</w:t>
      </w:r>
      <w:r w:rsidR="0001402B" w:rsidRPr="0001402B">
        <w:rPr>
          <w:rFonts w:ascii="Times New Roman" w:hAnsi="Times New Roman" w:cs="Times New Roman"/>
        </w:rPr>
        <w:t xml:space="preserve">. </w:t>
      </w:r>
      <w:r w:rsidR="00AD5A5D" w:rsidRPr="00AD5A5D">
        <w:rPr>
          <w:rFonts w:ascii="Times New Roman" w:hAnsi="Times New Roman" w:cs="Times New Roman"/>
        </w:rPr>
        <w:t>The temperature was maintained at 650°C for 4 hours, after which the heat supply was stopped, allowing the test assembly inside the furnace to cool down to room temperature.</w:t>
      </w:r>
    </w:p>
    <w:p w14:paraId="6EB17BC3" w14:textId="3DFBA433" w:rsidR="00B27CCE" w:rsidRDefault="00B27CCE" w:rsidP="00807DD6">
      <w:pPr>
        <w:spacing w:line="360" w:lineRule="auto"/>
        <w:jc w:val="both"/>
        <w:rPr>
          <w:rFonts w:ascii="Times New Roman" w:hAnsi="Times New Roman" w:cs="Times New Roman"/>
          <w:b/>
          <w:bCs/>
        </w:rPr>
      </w:pPr>
      <w:r w:rsidRPr="00B27CCE">
        <w:rPr>
          <w:rFonts w:ascii="Times New Roman" w:hAnsi="Times New Roman" w:cs="Times New Roman"/>
          <w:b/>
          <w:bCs/>
          <w:noProof/>
        </w:rPr>
        <w:drawing>
          <wp:inline distT="0" distB="0" distL="0" distR="0" wp14:anchorId="79D709F9" wp14:editId="2E308F8B">
            <wp:extent cx="5943600" cy="2571750"/>
            <wp:effectExtent l="0" t="0" r="0" b="0"/>
            <wp:docPr id="341773915" name="Picture 1" descr="A collage of different types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3915" name="Picture 1" descr="A collage of different types of objects&#10;&#10;Description automatically generated"/>
                    <pic:cNvPicPr/>
                  </pic:nvPicPr>
                  <pic:blipFill>
                    <a:blip r:embed="rId10"/>
                    <a:stretch>
                      <a:fillRect/>
                    </a:stretch>
                  </pic:blipFill>
                  <pic:spPr>
                    <a:xfrm>
                      <a:off x="0" y="0"/>
                      <a:ext cx="5943600" cy="2571750"/>
                    </a:xfrm>
                    <a:prstGeom prst="rect">
                      <a:avLst/>
                    </a:prstGeom>
                  </pic:spPr>
                </pic:pic>
              </a:graphicData>
            </a:graphic>
          </wp:inline>
        </w:drawing>
      </w:r>
    </w:p>
    <w:p w14:paraId="11EC288B" w14:textId="395415FB" w:rsidR="0001402B" w:rsidRDefault="003D300A" w:rsidP="00807DD6">
      <w:pPr>
        <w:spacing w:line="360" w:lineRule="auto"/>
        <w:jc w:val="both"/>
        <w:rPr>
          <w:rFonts w:ascii="Times New Roman" w:hAnsi="Times New Roman" w:cs="Times New Roman"/>
          <w:b/>
          <w:bCs/>
        </w:rPr>
      </w:pPr>
      <w:r w:rsidRPr="0077369F">
        <w:rPr>
          <w:rFonts w:ascii="Times New Roman" w:hAnsi="Times New Roman" w:cs="Times New Roman"/>
          <w:b/>
          <w:bCs/>
          <w:sz w:val="20"/>
          <w:szCs w:val="20"/>
        </w:rPr>
        <w:t xml:space="preserve">Fig. </w:t>
      </w:r>
      <w:r>
        <w:rPr>
          <w:rFonts w:ascii="Times New Roman" w:hAnsi="Times New Roman" w:cs="Times New Roman" w:hint="eastAsia"/>
          <w:b/>
          <w:bCs/>
          <w:sz w:val="20"/>
          <w:szCs w:val="20"/>
        </w:rPr>
        <w:t>1</w:t>
      </w:r>
      <w:r w:rsidRPr="0077369F">
        <w:rPr>
          <w:rFonts w:ascii="Times New Roman" w:hAnsi="Times New Roman" w:cs="Times New Roman"/>
          <w:b/>
          <w:bCs/>
          <w:sz w:val="20"/>
          <w:szCs w:val="20"/>
        </w:rPr>
        <w:t>.</w:t>
      </w:r>
      <w:r w:rsidRPr="0077369F">
        <w:rPr>
          <w:rFonts w:ascii="Times New Roman" w:hAnsi="Times New Roman" w:cs="Times New Roman"/>
          <w:sz w:val="20"/>
          <w:szCs w:val="20"/>
        </w:rPr>
        <w:t xml:space="preserve"> </w:t>
      </w:r>
      <w:r w:rsidR="00FA3766" w:rsidRPr="00FA3766">
        <w:rPr>
          <w:rFonts w:ascii="Times New Roman" w:hAnsi="Times New Roman" w:cs="Times New Roman"/>
          <w:sz w:val="20"/>
          <w:szCs w:val="20"/>
        </w:rPr>
        <w:t xml:space="preserve">Procedures of static corrosion of LPS </w:t>
      </w:r>
      <w:proofErr w:type="spellStart"/>
      <w:r w:rsidR="00FA3766" w:rsidRPr="00FA3766">
        <w:rPr>
          <w:rFonts w:ascii="Times New Roman" w:hAnsi="Times New Roman" w:cs="Times New Roman"/>
          <w:sz w:val="20"/>
          <w:szCs w:val="20"/>
        </w:rPr>
        <w:t>SiC</w:t>
      </w:r>
      <w:proofErr w:type="spellEnd"/>
      <w:r w:rsidR="00FA3766" w:rsidRPr="00FA3766">
        <w:rPr>
          <w:rFonts w:ascii="Times New Roman" w:hAnsi="Times New Roman" w:cs="Times New Roman"/>
          <w:sz w:val="20"/>
          <w:szCs w:val="20"/>
        </w:rPr>
        <w:t xml:space="preserve"> exposed to molten salt at 650°C. (a) </w:t>
      </w:r>
      <w:proofErr w:type="spellStart"/>
      <w:r w:rsidR="00FA3766" w:rsidRPr="00FA3766">
        <w:rPr>
          <w:rFonts w:ascii="Times New Roman" w:hAnsi="Times New Roman" w:cs="Times New Roman"/>
          <w:sz w:val="20"/>
          <w:szCs w:val="20"/>
        </w:rPr>
        <w:t>FLiNaK</w:t>
      </w:r>
      <w:proofErr w:type="spellEnd"/>
      <w:r w:rsidR="00FA3766" w:rsidRPr="00FA3766">
        <w:rPr>
          <w:rFonts w:ascii="Times New Roman" w:hAnsi="Times New Roman" w:cs="Times New Roman"/>
          <w:sz w:val="20"/>
          <w:szCs w:val="20"/>
        </w:rPr>
        <w:t xml:space="preserve"> is placed in a Ni-made corrosion cell. The corrosion cell is sealed with (b) a </w:t>
      </w:r>
      <w:proofErr w:type="spellStart"/>
      <w:r w:rsidR="00FA3766" w:rsidRPr="00FA3766">
        <w:rPr>
          <w:rFonts w:ascii="Times New Roman" w:hAnsi="Times New Roman" w:cs="Times New Roman"/>
          <w:sz w:val="20"/>
          <w:szCs w:val="20"/>
        </w:rPr>
        <w:t>SiC</w:t>
      </w:r>
      <w:proofErr w:type="spellEnd"/>
      <w:r w:rsidR="00FA3766" w:rsidRPr="00FA3766">
        <w:rPr>
          <w:rFonts w:ascii="Times New Roman" w:hAnsi="Times New Roman" w:cs="Times New Roman"/>
          <w:sz w:val="20"/>
          <w:szCs w:val="20"/>
        </w:rPr>
        <w:t xml:space="preserve"> sample and a flange tightened by 6 bolts (c). (d) A vacuum tube and </w:t>
      </w:r>
      <w:proofErr w:type="spellStart"/>
      <w:r w:rsidR="00FA3766" w:rsidRPr="00FA3766">
        <w:rPr>
          <w:rFonts w:ascii="Times New Roman" w:hAnsi="Times New Roman" w:cs="Times New Roman"/>
          <w:sz w:val="20"/>
          <w:szCs w:val="20"/>
        </w:rPr>
        <w:t>Zircroalloy</w:t>
      </w:r>
      <w:proofErr w:type="spellEnd"/>
      <w:r w:rsidR="00FA3766" w:rsidRPr="00FA3766">
        <w:rPr>
          <w:rFonts w:ascii="Times New Roman" w:hAnsi="Times New Roman" w:cs="Times New Roman"/>
          <w:sz w:val="20"/>
          <w:szCs w:val="20"/>
        </w:rPr>
        <w:t xml:space="preserve"> sponge are installed inside the corrosion cell. (e) </w:t>
      </w:r>
      <w:r w:rsidR="00FA3766">
        <w:rPr>
          <w:rFonts w:ascii="Times New Roman" w:hAnsi="Times New Roman" w:cs="Times New Roman"/>
          <w:sz w:val="20"/>
          <w:szCs w:val="20"/>
        </w:rPr>
        <w:t>Illustration of the</w:t>
      </w:r>
      <w:r w:rsidR="00FA3766" w:rsidRPr="00FA3766">
        <w:rPr>
          <w:rFonts w:ascii="Times New Roman" w:hAnsi="Times New Roman" w:cs="Times New Roman"/>
          <w:sz w:val="20"/>
          <w:szCs w:val="20"/>
        </w:rPr>
        <w:t xml:space="preserve"> temperature profile from the start of heating to </w:t>
      </w:r>
      <w:proofErr w:type="spellStart"/>
      <w:r w:rsidR="00FA3766" w:rsidRPr="00FA3766">
        <w:rPr>
          <w:rFonts w:ascii="Times New Roman" w:hAnsi="Times New Roman" w:cs="Times New Roman"/>
          <w:sz w:val="20"/>
          <w:szCs w:val="20"/>
        </w:rPr>
        <w:t>shutdown</w:t>
      </w:r>
      <w:proofErr w:type="spellEnd"/>
      <w:r w:rsidR="00FA3766" w:rsidRPr="00FA3766">
        <w:rPr>
          <w:rFonts w:ascii="Times New Roman" w:hAnsi="Times New Roman" w:cs="Times New Roman"/>
          <w:sz w:val="20"/>
          <w:szCs w:val="20"/>
        </w:rPr>
        <w:t>.</w:t>
      </w:r>
    </w:p>
    <w:p w14:paraId="7A6792A7" w14:textId="2348820D" w:rsidR="0001402B" w:rsidRDefault="002B4E19" w:rsidP="00807DD6">
      <w:pPr>
        <w:spacing w:line="360" w:lineRule="auto"/>
        <w:jc w:val="both"/>
        <w:rPr>
          <w:rFonts w:ascii="Times New Roman" w:hAnsi="Times New Roman" w:cs="Times New Roman"/>
        </w:rPr>
      </w:pPr>
      <w:r w:rsidRPr="002B4E19">
        <w:rPr>
          <w:rFonts w:ascii="Times New Roman" w:hAnsi="Times New Roman" w:cs="Times New Roman"/>
        </w:rPr>
        <w:t xml:space="preserve">After the static corrosion test, the sample was prepared for cross-sectional analysis using a JEOL cross-section polisher with a voltage of 6 kV and a current of 140 µA. The </w:t>
      </w:r>
      <w:r w:rsidR="00CC5A1B">
        <w:rPr>
          <w:rFonts w:ascii="Times New Roman" w:hAnsi="Times New Roman" w:cs="Times New Roman"/>
        </w:rPr>
        <w:t>polished cross section</w:t>
      </w:r>
      <w:r w:rsidRPr="002B4E19">
        <w:rPr>
          <w:rFonts w:ascii="Times New Roman" w:hAnsi="Times New Roman" w:cs="Times New Roman"/>
        </w:rPr>
        <w:t xml:space="preserve"> </w:t>
      </w:r>
      <w:r w:rsidR="00937295">
        <w:rPr>
          <w:rFonts w:ascii="Times New Roman" w:hAnsi="Times New Roman" w:cs="Times New Roman"/>
        </w:rPr>
        <w:t>was</w:t>
      </w:r>
      <w:r w:rsidRPr="002B4E19">
        <w:rPr>
          <w:rFonts w:ascii="Times New Roman" w:hAnsi="Times New Roman" w:cs="Times New Roman"/>
        </w:rPr>
        <w:t xml:space="preserve"> approximately </w:t>
      </w:r>
      <w:r w:rsidR="00794C00">
        <w:rPr>
          <w:rFonts w:ascii="Times New Roman" w:hAnsi="Times New Roman" w:cs="Times New Roman"/>
        </w:rPr>
        <w:t>0.5</w:t>
      </w:r>
      <w:r w:rsidRPr="002B4E19">
        <w:rPr>
          <w:rFonts w:ascii="Times New Roman" w:hAnsi="Times New Roman" w:cs="Times New Roman"/>
        </w:rPr>
        <w:t xml:space="preserve"> mm</w:t>
      </w:r>
      <w:r w:rsidR="00CC5A1B">
        <w:rPr>
          <w:rFonts w:ascii="Times New Roman" w:hAnsi="Times New Roman" w:cs="Times New Roman"/>
        </w:rPr>
        <w:t xml:space="preserve"> in width</w:t>
      </w:r>
      <w:r w:rsidRPr="002B4E19">
        <w:rPr>
          <w:rFonts w:ascii="Times New Roman" w:hAnsi="Times New Roman" w:cs="Times New Roman"/>
        </w:rPr>
        <w:t xml:space="preserve">, providing a sufficiently large area for morphology and chemical analysis. Imaging and elemental </w:t>
      </w:r>
      <w:r w:rsidR="00AD5A5D">
        <w:rPr>
          <w:rFonts w:ascii="Times New Roman" w:hAnsi="Times New Roman" w:cs="Times New Roman" w:hint="eastAsia"/>
        </w:rPr>
        <w:t>analysis</w:t>
      </w:r>
      <w:r w:rsidRPr="002B4E19">
        <w:rPr>
          <w:rFonts w:ascii="Times New Roman" w:hAnsi="Times New Roman" w:cs="Times New Roman"/>
        </w:rPr>
        <w:t xml:space="preserve"> were performed using a Gemini 450 Zeiss SEM with EDX spectroscopy, operating at a current of 1.5 </w:t>
      </w:r>
      <w:proofErr w:type="spellStart"/>
      <w:r w:rsidRPr="002B4E19">
        <w:rPr>
          <w:rFonts w:ascii="Times New Roman" w:hAnsi="Times New Roman" w:cs="Times New Roman"/>
        </w:rPr>
        <w:t>nA</w:t>
      </w:r>
      <w:proofErr w:type="spellEnd"/>
      <w:r w:rsidRPr="002B4E19">
        <w:rPr>
          <w:rFonts w:ascii="Times New Roman" w:hAnsi="Times New Roman" w:cs="Times New Roman"/>
        </w:rPr>
        <w:t xml:space="preserve"> and a voltage of 15 kV. For EPMA, the voltage was 15 </w:t>
      </w:r>
      <w:proofErr w:type="gramStart"/>
      <w:r w:rsidRPr="002B4E19">
        <w:rPr>
          <w:rFonts w:ascii="Times New Roman" w:hAnsi="Times New Roman" w:cs="Times New Roman"/>
        </w:rPr>
        <w:t>kV</w:t>
      </w:r>
      <w:proofErr w:type="gramEnd"/>
      <w:r w:rsidRPr="002B4E19">
        <w:rPr>
          <w:rFonts w:ascii="Times New Roman" w:hAnsi="Times New Roman" w:cs="Times New Roman"/>
        </w:rPr>
        <w:t xml:space="preserve"> and the current was </w:t>
      </w:r>
      <w:r>
        <w:rPr>
          <w:rFonts w:ascii="Times New Roman" w:hAnsi="Times New Roman" w:cs="Times New Roman" w:hint="eastAsia"/>
        </w:rPr>
        <w:t>10</w:t>
      </w:r>
      <w:r w:rsidRPr="002B4E19">
        <w:rPr>
          <w:rFonts w:ascii="Times New Roman" w:hAnsi="Times New Roman" w:cs="Times New Roman"/>
        </w:rPr>
        <w:t xml:space="preserve"> </w:t>
      </w:r>
      <w:proofErr w:type="spellStart"/>
      <w:r w:rsidRPr="002B4E19">
        <w:rPr>
          <w:rFonts w:ascii="Times New Roman" w:hAnsi="Times New Roman" w:cs="Times New Roman"/>
        </w:rPr>
        <w:t>nA.</w:t>
      </w:r>
      <w:proofErr w:type="spellEnd"/>
      <w:r w:rsidRPr="002B4E19">
        <w:rPr>
          <w:rFonts w:ascii="Times New Roman" w:hAnsi="Times New Roman" w:cs="Times New Roman"/>
        </w:rPr>
        <w:t xml:space="preserve"> XPS was </w:t>
      </w:r>
      <w:r w:rsidR="00937295">
        <w:rPr>
          <w:rFonts w:ascii="Times New Roman" w:hAnsi="Times New Roman" w:cs="Times New Roman"/>
        </w:rPr>
        <w:t>u</w:t>
      </w:r>
      <w:r w:rsidR="00AD5A5D">
        <w:rPr>
          <w:rFonts w:ascii="Times New Roman" w:hAnsi="Times New Roman" w:cs="Times New Roman" w:hint="eastAsia"/>
        </w:rPr>
        <w:t>s</w:t>
      </w:r>
      <w:r w:rsidR="00937295">
        <w:rPr>
          <w:rFonts w:ascii="Times New Roman" w:hAnsi="Times New Roman" w:cs="Times New Roman"/>
        </w:rPr>
        <w:t>ed</w:t>
      </w:r>
      <w:r w:rsidR="00937295" w:rsidRPr="002B4E19">
        <w:rPr>
          <w:rFonts w:ascii="Times New Roman" w:hAnsi="Times New Roman" w:cs="Times New Roman"/>
        </w:rPr>
        <w:t xml:space="preserve"> </w:t>
      </w:r>
      <w:r w:rsidRPr="002B4E19">
        <w:rPr>
          <w:rFonts w:ascii="Times New Roman" w:hAnsi="Times New Roman" w:cs="Times New Roman"/>
        </w:rPr>
        <w:t xml:space="preserve">to study potential corrosion products based on their binding energies. The beam spot size for XPS was 400 x 400 µm. </w:t>
      </w:r>
      <w:commentRangeStart w:id="15"/>
      <w:commentRangeStart w:id="16"/>
      <w:r w:rsidRPr="002B4E19">
        <w:rPr>
          <w:rFonts w:ascii="Times New Roman" w:hAnsi="Times New Roman" w:cs="Times New Roman"/>
        </w:rPr>
        <w:t xml:space="preserve">A 1-minute </w:t>
      </w:r>
      <w:proofErr w:type="spellStart"/>
      <w:r w:rsidRPr="002B4E19">
        <w:rPr>
          <w:rFonts w:ascii="Times New Roman" w:hAnsi="Times New Roman" w:cs="Times New Roman"/>
        </w:rPr>
        <w:t>Ar</w:t>
      </w:r>
      <w:proofErr w:type="spellEnd"/>
      <w:r w:rsidRPr="002B4E19">
        <w:rPr>
          <w:rFonts w:ascii="Times New Roman" w:hAnsi="Times New Roman" w:cs="Times New Roman"/>
        </w:rPr>
        <w:t xml:space="preserve"> </w:t>
      </w:r>
      <w:r w:rsidRPr="002B4E19">
        <w:rPr>
          <w:rFonts w:ascii="Times New Roman" w:hAnsi="Times New Roman" w:cs="Times New Roman"/>
        </w:rPr>
        <w:lastRenderedPageBreak/>
        <w:t>etch with a larger beam spot size was employed to remove most surface contamination</w:t>
      </w:r>
      <w:commentRangeEnd w:id="15"/>
      <w:r w:rsidR="00937295">
        <w:rPr>
          <w:rStyle w:val="CommentReference"/>
        </w:rPr>
        <w:commentReference w:id="15"/>
      </w:r>
      <w:commentRangeEnd w:id="16"/>
      <w:r w:rsidR="002A6FFC">
        <w:rPr>
          <w:rStyle w:val="CommentReference"/>
        </w:rPr>
        <w:commentReference w:id="16"/>
      </w:r>
      <w:r w:rsidR="002A6FFC">
        <w:rPr>
          <w:rFonts w:ascii="Times New Roman" w:hAnsi="Times New Roman" w:cs="Times New Roman" w:hint="eastAsia"/>
        </w:rPr>
        <w:t xml:space="preserve"> before the </w:t>
      </w:r>
      <w:r w:rsidR="002A6FFC">
        <w:rPr>
          <w:rFonts w:ascii="Times New Roman" w:hAnsi="Times New Roman" w:cs="Times New Roman"/>
        </w:rPr>
        <w:t>test</w:t>
      </w:r>
      <w:r w:rsidRPr="002B4E19">
        <w:rPr>
          <w:rFonts w:ascii="Times New Roman" w:hAnsi="Times New Roman" w:cs="Times New Roman"/>
        </w:rPr>
        <w:t>.</w:t>
      </w:r>
      <w:r w:rsidR="00FA3766">
        <w:rPr>
          <w:rFonts w:ascii="Times New Roman" w:hAnsi="Times New Roman" w:cs="Times New Roman"/>
        </w:rPr>
        <w:t xml:space="preserve"> The XPS data fitting was accomplished by </w:t>
      </w:r>
      <w:commentRangeStart w:id="17"/>
      <w:commentRangeStart w:id="18"/>
      <w:proofErr w:type="spellStart"/>
      <w:r w:rsidR="00FA3766">
        <w:rPr>
          <w:rFonts w:ascii="Times New Roman" w:hAnsi="Times New Roman" w:cs="Times New Roman"/>
        </w:rPr>
        <w:t>Avantage</w:t>
      </w:r>
      <w:proofErr w:type="spellEnd"/>
      <w:r w:rsidR="00FA3766">
        <w:rPr>
          <w:rFonts w:ascii="Times New Roman" w:hAnsi="Times New Roman" w:cs="Times New Roman"/>
        </w:rPr>
        <w:t xml:space="preserve"> software</w:t>
      </w:r>
      <w:commentRangeEnd w:id="17"/>
      <w:r w:rsidR="00937295">
        <w:rPr>
          <w:rStyle w:val="CommentReference"/>
        </w:rPr>
        <w:commentReference w:id="17"/>
      </w:r>
      <w:commentRangeEnd w:id="18"/>
      <w:r w:rsidR="002A6FFC">
        <w:rPr>
          <w:rStyle w:val="CommentReference"/>
        </w:rPr>
        <w:commentReference w:id="18"/>
      </w:r>
      <w:r w:rsidR="00AD5A5D">
        <w:rPr>
          <w:rFonts w:ascii="Times New Roman" w:hAnsi="Times New Roman" w:cs="Times New Roman" w:hint="eastAsia"/>
        </w:rPr>
        <w:t xml:space="preserve"> </w:t>
      </w:r>
      <w:r w:rsidR="002A6FFC">
        <w:rPr>
          <w:rFonts w:ascii="Times New Roman" w:hAnsi="Times New Roman" w:cs="Times New Roman"/>
        </w:rPr>
        <w:fldChar w:fldCharType="begin"/>
      </w:r>
      <w:r w:rsidR="00B31697">
        <w:rPr>
          <w:rFonts w:ascii="Times New Roman" w:hAnsi="Times New Roman" w:cs="Times New Roman"/>
        </w:rPr>
        <w:instrText xml:space="preserve"> ADDIN EN.CITE &lt;EndNote&gt;&lt;Cite&gt;&lt;Author&gt;Montemor&lt;/Author&gt;&lt;Year&gt;2007&lt;/Year&gt;&lt;RecNum&gt;78&lt;/RecNum&gt;&lt;DisplayText&gt;[17]&lt;/DisplayText&gt;&lt;record&gt;&lt;rec-number&gt;78&lt;/rec-number&gt;&lt;foreign-keys&gt;&lt;key app="EN" db-id="5pf99vapuzz0s4exe5b5axpiasxfdvr5fdwz" timestamp="1725238144"&gt;78&lt;/key&gt;&lt;/foreign-keys&gt;&lt;ref-type name="Journal Article"&gt;17&lt;/ref-type&gt;&lt;contributors&gt;&lt;authors&gt;&lt;author&gt;Montemor, M. F.&lt;/author&gt;&lt;author&gt;Simoes, A. M.&lt;/author&gt;&lt;author&gt;Carmezim, M. J.&lt;/author&gt;&lt;/authors&gt;&lt;/contributors&gt;&lt;auth-address&gt;Univ Tecn Lisboa, Inst Super Tecn, ICEMS, P-1049001 Lisbon, Portugal&amp;#xD;Inst Politecn Setubal, ESTSetubal, P-2910 Setubal, Portugal&lt;/auth-address&gt;&lt;titles&gt;&lt;title&gt;Characterization of rare-earth conversion films formed on the AZ31 magnesium alloy and its relation with corrosion protection&lt;/title&gt;&lt;secondary-title&gt;Applied Surface Science&lt;/secondary-title&gt;&lt;alt-title&gt;Appl Surf Sci&lt;/alt-title&gt;&lt;/titles&gt;&lt;periodical&gt;&lt;full-title&gt;Applied Surface Science&lt;/full-title&gt;&lt;abbr-1&gt;Appl Surf Sci&lt;/abbr-1&gt;&lt;/periodical&gt;&lt;alt-periodical&gt;&lt;full-title&gt;Applied Surface Science&lt;/full-title&gt;&lt;abbr-1&gt;Appl Surf Sci&lt;/abbr-1&gt;&lt;/alt-periodical&gt;&lt;pages&gt;6922-6931&lt;/pages&gt;&lt;volume&gt;253&lt;/volume&gt;&lt;number&gt;16&lt;/number&gt;&lt;keywords&gt;&lt;keyword&gt;magnesium&lt;/keyword&gt;&lt;keyword&gt;cerium&lt;/keyword&gt;&lt;keyword&gt;lanthanum&lt;/keyword&gt;&lt;keyword&gt;xps&lt;/keyword&gt;&lt;keyword&gt;aes&lt;/keyword&gt;&lt;keyword&gt;corrosion&lt;/keyword&gt;&lt;keyword&gt;silane solutions&lt;/keyword&gt;&lt;keyword&gt;cerium&lt;/keyword&gt;&lt;keyword&gt;coatings&lt;/keyword&gt;&lt;keyword&gt;resistance&lt;/keyword&gt;&lt;keyword&gt;pretreatment&lt;/keyword&gt;&lt;keyword&gt;deposition&lt;/keyword&gt;&lt;keyword&gt;inhibitors&lt;/keyword&gt;&lt;keyword&gt;aa2024-t3&lt;/keyword&gt;&lt;/keywords&gt;&lt;dates&gt;&lt;year&gt;2007&lt;/year&gt;&lt;pub-dates&gt;&lt;date&gt;Jun 15&lt;/date&gt;&lt;/pub-dates&gt;&lt;/dates&gt;&lt;isbn&gt;0169-4332&lt;/isbn&gt;&lt;accession-num&gt;WOS:000247156100041&lt;/accession-num&gt;&lt;urls&gt;&lt;related-urls&gt;&lt;url&gt;&amp;lt;Go to ISI&amp;gt;://WOS:000247156100041&lt;/url&gt;&lt;/related-urls&gt;&lt;/urls&gt;&lt;electronic-resource-num&gt;10.1016/j.apsusc.2007.02.019&lt;/electronic-resource-num&gt;&lt;language&gt;English&lt;/language&gt;&lt;/record&gt;&lt;/Cite&gt;&lt;/EndNote&gt;</w:instrText>
      </w:r>
      <w:r w:rsidR="002A6FFC">
        <w:rPr>
          <w:rFonts w:ascii="Times New Roman" w:hAnsi="Times New Roman" w:cs="Times New Roman"/>
        </w:rPr>
        <w:fldChar w:fldCharType="separate"/>
      </w:r>
      <w:r w:rsidR="00B31697">
        <w:rPr>
          <w:rFonts w:ascii="Times New Roman" w:hAnsi="Times New Roman" w:cs="Times New Roman"/>
          <w:noProof/>
        </w:rPr>
        <w:t>[17]</w:t>
      </w:r>
      <w:r w:rsidR="002A6FFC">
        <w:rPr>
          <w:rFonts w:ascii="Times New Roman" w:hAnsi="Times New Roman" w:cs="Times New Roman"/>
        </w:rPr>
        <w:fldChar w:fldCharType="end"/>
      </w:r>
      <w:r w:rsidR="00FA3766">
        <w:rPr>
          <w:rFonts w:ascii="Times New Roman" w:hAnsi="Times New Roman" w:cs="Times New Roman"/>
        </w:rPr>
        <w:t>.</w:t>
      </w:r>
    </w:p>
    <w:p w14:paraId="1D0F4BFC" w14:textId="77777777" w:rsidR="0001402B" w:rsidRPr="0001402B" w:rsidRDefault="0001402B" w:rsidP="00807DD6">
      <w:pPr>
        <w:spacing w:line="360" w:lineRule="auto"/>
        <w:jc w:val="both"/>
        <w:rPr>
          <w:rFonts w:ascii="Times New Roman" w:hAnsi="Times New Roman" w:cs="Times New Roman"/>
        </w:rPr>
      </w:pPr>
    </w:p>
    <w:p w14:paraId="41971AEF" w14:textId="69A6FEF7" w:rsidR="00D14B02" w:rsidRDefault="00D14B02" w:rsidP="00807DD6">
      <w:pPr>
        <w:spacing w:line="360" w:lineRule="auto"/>
        <w:jc w:val="both"/>
        <w:rPr>
          <w:rFonts w:ascii="Times New Roman" w:hAnsi="Times New Roman" w:cs="Times New Roman"/>
          <w:b/>
          <w:bCs/>
        </w:rPr>
      </w:pPr>
      <w:bookmarkStart w:id="19" w:name="_Hlk173920167"/>
      <w:r>
        <w:rPr>
          <w:rFonts w:ascii="Times New Roman" w:hAnsi="Times New Roman" w:cs="Times New Roman" w:hint="eastAsia"/>
          <w:b/>
          <w:bCs/>
        </w:rPr>
        <w:t xml:space="preserve">2.2 </w:t>
      </w:r>
      <w:r w:rsidR="00B27CCE">
        <w:rPr>
          <w:rFonts w:ascii="Times New Roman" w:hAnsi="Times New Roman" w:cs="Times New Roman" w:hint="eastAsia"/>
          <w:b/>
          <w:bCs/>
        </w:rPr>
        <w:t>DFT calculation methods</w:t>
      </w:r>
    </w:p>
    <w:p w14:paraId="4EDBAA24" w14:textId="58C9252D" w:rsidR="00BC3385" w:rsidRDefault="00F47B92" w:rsidP="00807DD6">
      <w:pPr>
        <w:spacing w:line="360" w:lineRule="auto"/>
        <w:jc w:val="both"/>
        <w:rPr>
          <w:rFonts w:ascii="Times New Roman" w:hAnsi="Times New Roman" w:cs="Times New Roman"/>
        </w:rPr>
      </w:pPr>
      <w:r w:rsidRPr="00F47B92">
        <w:rPr>
          <w:rFonts w:ascii="Times New Roman" w:hAnsi="Times New Roman" w:cs="Times New Roman"/>
        </w:rPr>
        <w:t xml:space="preserve">First-principles calculations were performed using the Vienna Ab-initio Simulation Package (VASP) </w:t>
      </w:r>
      <w:r w:rsidR="004F2525">
        <w:rPr>
          <w:rFonts w:ascii="Times New Roman" w:hAnsi="Times New Roman" w:cs="Times New Roman"/>
        </w:rPr>
        <w:fldChar w:fldCharType="begin">
          <w:fldData xml:space="preserve">PEVuZE5vdGU+PENpdGU+PEF1dGhvcj5LcmVzc2U8L0F1dGhvcj48WWVhcj4xOTk2PC9ZZWFyPjxS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</w:fldData>
        </w:fldChar>
      </w:r>
      <w:r w:rsidR="00B31697">
        <w:rPr>
          <w:rFonts w:ascii="Times New Roman" w:hAnsi="Times New Roman" w:cs="Times New Roman"/>
        </w:rPr>
        <w:instrText xml:space="preserve"> ADDIN EN.CITE </w:instrText>
      </w:r>
      <w:r w:rsidR="00B31697">
        <w:rPr>
          <w:rFonts w:ascii="Times New Roman" w:hAnsi="Times New Roman" w:cs="Times New Roman"/>
        </w:rPr>
        <w:fldChar w:fldCharType="begin">
          <w:fldData xml:space="preserve">PEVuZE5vdGU+PENpdGU+PEF1dGhvcj5LcmVzc2U8L0F1dGhvcj48WWVhcj4xOTk2PC9ZZWFyPjxS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</w:fldData>
        </w:fldChar>
      </w:r>
      <w:r w:rsidR="00B31697">
        <w:rPr>
          <w:rFonts w:ascii="Times New Roman" w:hAnsi="Times New Roman" w:cs="Times New Roman"/>
        </w:rPr>
        <w:instrText xml:space="preserve"> ADDIN EN.CITE.DATA </w:instrText>
      </w:r>
      <w:r w:rsidR="00B31697">
        <w:rPr>
          <w:rFonts w:ascii="Times New Roman" w:hAnsi="Times New Roman" w:cs="Times New Roman"/>
        </w:rPr>
      </w:r>
      <w:r w:rsidR="00B31697">
        <w:rPr>
          <w:rFonts w:ascii="Times New Roman" w:hAnsi="Times New Roman" w:cs="Times New Roman"/>
        </w:rPr>
        <w:fldChar w:fldCharType="end"/>
      </w:r>
      <w:r w:rsidR="004F2525">
        <w:rPr>
          <w:rFonts w:ascii="Times New Roman" w:hAnsi="Times New Roman" w:cs="Times New Roman"/>
        </w:rPr>
      </w:r>
      <w:r w:rsidR="004F2525">
        <w:rPr>
          <w:rFonts w:ascii="Times New Roman" w:hAnsi="Times New Roman" w:cs="Times New Roman"/>
        </w:rPr>
        <w:fldChar w:fldCharType="separate"/>
      </w:r>
      <w:r w:rsidR="00B31697">
        <w:rPr>
          <w:rFonts w:ascii="Times New Roman" w:hAnsi="Times New Roman" w:cs="Times New Roman"/>
          <w:noProof/>
        </w:rPr>
        <w:t>[18-20]</w:t>
      </w:r>
      <w:r w:rsidR="004F2525">
        <w:rPr>
          <w:rFonts w:ascii="Times New Roman" w:hAnsi="Times New Roman" w:cs="Times New Roman"/>
        </w:rPr>
        <w:fldChar w:fldCharType="end"/>
      </w:r>
      <w:r w:rsidRPr="00F47B92">
        <w:rPr>
          <w:rFonts w:ascii="Times New Roman" w:hAnsi="Times New Roman" w:cs="Times New Roman"/>
        </w:rPr>
        <w:t xml:space="preserve">. </w:t>
      </w:r>
    </w:p>
    <w:p w14:paraId="161A28BB" w14:textId="11997256" w:rsidR="00486264" w:rsidRPr="00486264" w:rsidRDefault="00486264" w:rsidP="00807DD6">
      <w:pPr>
        <w:spacing w:line="360" w:lineRule="auto"/>
        <w:jc w:val="both"/>
        <w:rPr>
          <w:rFonts w:ascii="Times New Roman" w:hAnsi="Times New Roman" w:cs="Times New Roman"/>
        </w:rPr>
      </w:pPr>
      <w:r w:rsidRPr="00486264">
        <w:rPr>
          <w:rFonts w:ascii="Times New Roman" w:hAnsi="Times New Roman" w:cs="Times New Roman"/>
        </w:rPr>
        <w:t xml:space="preserve">To compare the adsorption strength of KF molecules on </w:t>
      </w:r>
      <w:proofErr w:type="spellStart"/>
      <w:r w:rsidRPr="00486264">
        <w:rPr>
          <w:rFonts w:ascii="Times New Roman" w:hAnsi="Times New Roman" w:cs="Times New Roman"/>
        </w:rPr>
        <w:t>SiC</w:t>
      </w:r>
      <w:proofErr w:type="spellEnd"/>
      <w:r w:rsidRPr="00486264">
        <w:rPr>
          <w:rFonts w:ascii="Times New Roman" w:hAnsi="Times New Roman" w:cs="Times New Roman"/>
        </w:rPr>
        <w:t xml:space="preserve"> and </w:t>
      </w:r>
      <w:proofErr w:type="spellStart"/>
      <w:r w:rsidRPr="00486264">
        <w:rPr>
          <w:rFonts w:ascii="Times New Roman" w:hAnsi="Times New Roman" w:cs="Times New Roman"/>
        </w:rPr>
        <w:t>Al₂O</w:t>
      </w:r>
      <w:proofErr w:type="spellEnd"/>
      <w:r w:rsidRPr="00486264">
        <w:rPr>
          <w:rFonts w:ascii="Times New Roman" w:hAnsi="Times New Roman" w:cs="Times New Roman"/>
        </w:rPr>
        <w:t xml:space="preserve">₃ substrates, surface models of </w:t>
      </w:r>
      <w:proofErr w:type="spellStart"/>
      <w:r w:rsidRPr="00486264">
        <w:rPr>
          <w:rFonts w:ascii="Times New Roman" w:hAnsi="Times New Roman" w:cs="Times New Roman"/>
        </w:rPr>
        <w:t>SiC</w:t>
      </w:r>
      <w:proofErr w:type="spellEnd"/>
      <w:r w:rsidRPr="00486264">
        <w:rPr>
          <w:rFonts w:ascii="Times New Roman" w:hAnsi="Times New Roman" w:cs="Times New Roman"/>
        </w:rPr>
        <w:t xml:space="preserve"> and </w:t>
      </w:r>
      <w:proofErr w:type="spellStart"/>
      <w:r w:rsidRPr="00486264">
        <w:rPr>
          <w:rFonts w:ascii="Times New Roman" w:hAnsi="Times New Roman" w:cs="Times New Roman"/>
        </w:rPr>
        <w:t>Al₂O</w:t>
      </w:r>
      <w:proofErr w:type="spellEnd"/>
      <w:r w:rsidRPr="00486264">
        <w:rPr>
          <w:rFonts w:ascii="Times New Roman" w:hAnsi="Times New Roman" w:cs="Times New Roman"/>
        </w:rPr>
        <w:t xml:space="preserve">₃ were prepared using their common crystal structures. The bulk cell of </w:t>
      </w:r>
      <w:proofErr w:type="spellStart"/>
      <w:r w:rsidRPr="00486264">
        <w:rPr>
          <w:rFonts w:ascii="Times New Roman" w:hAnsi="Times New Roman" w:cs="Times New Roman"/>
        </w:rPr>
        <w:t>SiC</w:t>
      </w:r>
      <w:proofErr w:type="spellEnd"/>
      <w:r w:rsidRPr="00486264">
        <w:rPr>
          <w:rFonts w:ascii="Times New Roman" w:hAnsi="Times New Roman" w:cs="Times New Roman"/>
        </w:rPr>
        <w:t xml:space="preserve">, consisting of 96 atoms, and the bulk cell of </w:t>
      </w:r>
      <w:proofErr w:type="spellStart"/>
      <w:r w:rsidRPr="00486264">
        <w:rPr>
          <w:rFonts w:ascii="Times New Roman" w:hAnsi="Times New Roman" w:cs="Times New Roman"/>
        </w:rPr>
        <w:t>Al₂O</w:t>
      </w:r>
      <w:proofErr w:type="spellEnd"/>
      <w:r w:rsidRPr="00486264">
        <w:rPr>
          <w:rFonts w:ascii="Times New Roman" w:hAnsi="Times New Roman" w:cs="Times New Roman"/>
        </w:rPr>
        <w:t>₃, consisting of 72 atoms, were cleaved along the &lt;001&gt; direction to create the surface models</w:t>
      </w:r>
      <w:r>
        <w:rPr>
          <w:rFonts w:ascii="Times New Roman" w:hAnsi="Times New Roman" w:cs="Times New Roman" w:hint="eastAsia"/>
        </w:rPr>
        <w:t xml:space="preserve">, </w:t>
      </w:r>
      <w:r w:rsidRPr="00486264">
        <w:rPr>
          <w:rFonts w:ascii="Times New Roman" w:hAnsi="Times New Roman" w:cs="Times New Roman"/>
        </w:rPr>
        <w:t xml:space="preserve">consistent with previous </w:t>
      </w:r>
      <w:proofErr w:type="spellStart"/>
      <w:r w:rsidRPr="00486264">
        <w:rPr>
          <w:rFonts w:ascii="Times New Roman" w:hAnsi="Times New Roman" w:cs="Times New Roman"/>
        </w:rPr>
        <w:t>SiC</w:t>
      </w:r>
      <w:proofErr w:type="spellEnd"/>
      <w:r w:rsidRPr="00486264">
        <w:rPr>
          <w:rFonts w:ascii="Times New Roman" w:hAnsi="Times New Roman" w:cs="Times New Roman"/>
        </w:rPr>
        <w:t xml:space="preserve"> studies</w:t>
      </w:r>
      <w:r>
        <w:rPr>
          <w:rFonts w:ascii="Times New Roman" w:hAnsi="Times New Roman" w:cs="Times New Roman" w:hint="eastAsia"/>
        </w:rPr>
        <w:t xml:space="preserve"> </w:t>
      </w:r>
      <w:r>
        <w:rPr>
          <w:rFonts w:ascii="Times New Roman" w:hAnsi="Times New Roman" w:cs="Times New Roman"/>
        </w:rPr>
        <w:fldChar w:fldCharType="begin"/>
      </w:r>
      <w:r w:rsidR="003941C2">
        <w:rPr>
          <w:rFonts w:ascii="Times New Roman" w:hAnsi="Times New Roman" w:cs="Times New Roman"/>
        </w:rPr>
        <w:instrText xml:space="preserve"> ADDIN EN.CITE &lt;EndNote&gt;&lt;Cite&gt;&lt;Author&gt;Xi&lt;/Author&gt;&lt;Year&gt;2019&lt;/Year&gt;&lt;RecNum&gt;30&lt;/RecNum&gt;&lt;DisplayText&gt;[8]&lt;/DisplayText&gt;&lt;record&gt;&lt;rec-number&gt;30&lt;/rec-number&gt;&lt;foreign-keys&gt;&lt;key app="EN" db-id="5pf99vapuzz0s4exe5b5axpiasxfdvr5fdwz" timestamp="1722124970"&gt;30&lt;/key&gt;&lt;/foreign-keys&gt;&lt;ref-type name="Journal Article"&gt;17&lt;/ref-type&gt;&lt;contributors&gt;&lt;authors&gt;&lt;author&gt;Xi, J. Q.&lt;/author&gt;&lt;author&gt;Jiang, H.&lt;/author&gt;&lt;author&gt;Liu, C.&lt;/author&gt;&lt;author&gt;Morgan, D.&lt;/author&gt;&lt;author&gt;Szlufarska, I.&lt;/author&gt;&lt;/authors&gt;&lt;/contributors&gt;&lt;auth-address&gt;Univ Wisconsin, Dept Mat Sci &amp;amp; Engn, Madison, WI 53706 USA&amp;#xD;Univ Wisconsin, Dept Engn Phys, Madison, WI 53706 USA&lt;/auth-address&gt;&lt;titles&gt;&lt;title&gt;Corrosion of Si, C, and SiC in molten salt&lt;/title&gt;&lt;secondary-title&gt;Corrosion Science&lt;/secondary-title&gt;&lt;alt-title&gt;Corros Sci&lt;/alt-title&gt;&lt;/titles&gt;&lt;periodical&gt;&lt;full-title&gt;Corrosion Science&lt;/full-title&gt;&lt;abbr-1&gt;Corros Sci&lt;/abbr-1&gt;&lt;/periodical&gt;&lt;alt-periodical&gt;&lt;full-title&gt;Corrosion Science&lt;/full-title&gt;&lt;abbr-1&gt;Corros Sci&lt;/abbr-1&gt;&lt;/alt-periodical&gt;&lt;pages&gt;1-9&lt;/pages&gt;&lt;volume&gt;146&lt;/volume&gt;&lt;keywords&gt;&lt;keyword&gt;ceramic&lt;/keyword&gt;&lt;keyword&gt;molten salts&lt;/keyword&gt;&lt;keyword&gt;modelling studies&lt;/keyword&gt;&lt;keyword&gt;high temperature corrosion&lt;/keyword&gt;&lt;keyword&gt;redox condition&lt;/keyword&gt;&lt;keyword&gt;fluoride-salt&lt;/keyword&gt;&lt;keyword&gt;ab-initio&lt;/keyword&gt;&lt;keyword&gt;silicon&lt;/keyword&gt;&lt;keyword&gt;behavior&lt;/keyword&gt;&lt;/keywords&gt;&lt;dates&gt;&lt;year&gt;2019&lt;/year&gt;&lt;pub-dates&gt;&lt;date&gt;Jan&lt;/date&gt;&lt;/pub-dates&gt;&lt;/dates&gt;&lt;isbn&gt;0010-938x&lt;/isbn&gt;&lt;accession-num&gt;WOS:000453644200001&lt;/accession-num&gt;&lt;urls&gt;&lt;related-urls&gt;&lt;url&gt;&amp;lt;Go to ISI&amp;gt;://WOS:000453644200001&lt;/url&gt;&lt;/related-urls&gt;&lt;/urls&gt;&lt;electronic-resource-num&gt;10.1016/j.corsci.2018.10.027&lt;/electronic-resource-num&gt;&lt;language&gt;English&lt;/language&gt;&lt;/record&gt;&lt;/Cite&gt;&lt;/EndNote&gt;</w:instrText>
      </w:r>
      <w:r>
        <w:rPr>
          <w:rFonts w:ascii="Times New Roman" w:hAnsi="Times New Roman" w:cs="Times New Roman"/>
        </w:rPr>
        <w:fldChar w:fldCharType="separate"/>
      </w:r>
      <w:r w:rsidR="003941C2">
        <w:rPr>
          <w:rFonts w:ascii="Times New Roman" w:hAnsi="Times New Roman" w:cs="Times New Roman"/>
          <w:noProof/>
        </w:rPr>
        <w:t>[8]</w:t>
      </w:r>
      <w:r>
        <w:rPr>
          <w:rFonts w:ascii="Times New Roman" w:hAnsi="Times New Roman" w:cs="Times New Roman"/>
        </w:rPr>
        <w:fldChar w:fldCharType="end"/>
      </w:r>
      <w:r w:rsidRPr="00486264">
        <w:rPr>
          <w:rFonts w:ascii="Times New Roman" w:hAnsi="Times New Roman" w:cs="Times New Roman"/>
        </w:rPr>
        <w:t>.</w:t>
      </w:r>
    </w:p>
    <w:p w14:paraId="554E46B2" w14:textId="15AAE165" w:rsidR="00D14B02" w:rsidRDefault="00F47B92" w:rsidP="00807DD6">
      <w:pPr>
        <w:spacing w:line="360" w:lineRule="auto"/>
        <w:jc w:val="both"/>
        <w:rPr>
          <w:rFonts w:ascii="Times New Roman" w:hAnsi="Times New Roman" w:cs="Times New Roman"/>
        </w:rPr>
      </w:pPr>
      <w:r w:rsidRPr="00F47B92">
        <w:rPr>
          <w:rFonts w:ascii="Times New Roman" w:hAnsi="Times New Roman" w:cs="Times New Roman"/>
        </w:rPr>
        <w:t xml:space="preserve">The Perdew-Wang Generalized Gradient Approximation (GGA) and the Projector-Augmented Wave (PAW) method were employed for the construction of potentials </w:t>
      </w:r>
      <w:r w:rsidR="004F2525">
        <w:rPr>
          <w:rFonts w:ascii="Times New Roman" w:hAnsi="Times New Roman" w:cs="Times New Roman"/>
        </w:rPr>
        <w:fldChar w:fldCharType="begin">
          <w:fldData xml:space="preserve">PEVuZE5vdGU+PENpdGU+PEF1dGhvcj5LcmVzc2U8L0F1dGhvcj48WWVhcj4xOTk5PC9ZZWFyPjxS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</w:fldData>
        </w:fldChar>
      </w:r>
      <w:r w:rsidR="00B31697">
        <w:rPr>
          <w:rFonts w:ascii="Times New Roman" w:hAnsi="Times New Roman" w:cs="Times New Roman"/>
        </w:rPr>
        <w:instrText xml:space="preserve"> ADDIN EN.CITE </w:instrText>
      </w:r>
      <w:r w:rsidR="00B31697">
        <w:rPr>
          <w:rFonts w:ascii="Times New Roman" w:hAnsi="Times New Roman" w:cs="Times New Roman"/>
        </w:rPr>
        <w:fldChar w:fldCharType="begin">
          <w:fldData xml:space="preserve">PEVuZE5vdGU+PENpdGU+PEF1dGhvcj5LcmVzc2U8L0F1dGhvcj48WWVhcj4xOTk5PC9ZZWFyPjxS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</w:fldData>
        </w:fldChar>
      </w:r>
      <w:r w:rsidR="00B31697">
        <w:rPr>
          <w:rFonts w:ascii="Times New Roman" w:hAnsi="Times New Roman" w:cs="Times New Roman"/>
        </w:rPr>
        <w:instrText xml:space="preserve"> ADDIN EN.CITE.DATA </w:instrText>
      </w:r>
      <w:r w:rsidR="00B31697">
        <w:rPr>
          <w:rFonts w:ascii="Times New Roman" w:hAnsi="Times New Roman" w:cs="Times New Roman"/>
        </w:rPr>
      </w:r>
      <w:r w:rsidR="00B31697">
        <w:rPr>
          <w:rFonts w:ascii="Times New Roman" w:hAnsi="Times New Roman" w:cs="Times New Roman"/>
        </w:rPr>
        <w:fldChar w:fldCharType="end"/>
      </w:r>
      <w:r w:rsidR="004F2525">
        <w:rPr>
          <w:rFonts w:ascii="Times New Roman" w:hAnsi="Times New Roman" w:cs="Times New Roman"/>
        </w:rPr>
      </w:r>
      <w:r w:rsidR="004F2525">
        <w:rPr>
          <w:rFonts w:ascii="Times New Roman" w:hAnsi="Times New Roman" w:cs="Times New Roman"/>
        </w:rPr>
        <w:fldChar w:fldCharType="separate"/>
      </w:r>
      <w:r w:rsidR="00B31697">
        <w:rPr>
          <w:rFonts w:ascii="Times New Roman" w:hAnsi="Times New Roman" w:cs="Times New Roman"/>
          <w:noProof/>
        </w:rPr>
        <w:t>[21, 22]</w:t>
      </w:r>
      <w:r w:rsidR="004F2525">
        <w:rPr>
          <w:rFonts w:ascii="Times New Roman" w:hAnsi="Times New Roman" w:cs="Times New Roman"/>
        </w:rPr>
        <w:fldChar w:fldCharType="end"/>
      </w:r>
      <w:r w:rsidR="004F2525" w:rsidRPr="004F2525">
        <w:rPr>
          <w:rFonts w:ascii="Times New Roman" w:hAnsi="Times New Roman" w:cs="Times New Roman"/>
        </w:rPr>
        <w:t xml:space="preserve"> </w:t>
      </w:r>
      <w:r w:rsidR="004F2525">
        <w:rPr>
          <w:rFonts w:ascii="Times New Roman" w:hAnsi="Times New Roman" w:cs="Times New Roman"/>
        </w:rPr>
        <w:t xml:space="preserve">. </w:t>
      </w:r>
      <w:r w:rsidRPr="00F47B92">
        <w:rPr>
          <w:rFonts w:ascii="Times New Roman" w:hAnsi="Times New Roman" w:cs="Times New Roman"/>
        </w:rPr>
        <w:t xml:space="preserve">A cutoff energy of </w:t>
      </w:r>
      <w:r w:rsidR="00A61FE2">
        <w:rPr>
          <w:rFonts w:ascii="Times New Roman" w:hAnsi="Times New Roman" w:cs="Times New Roman" w:hint="eastAsia"/>
        </w:rPr>
        <w:t>530</w:t>
      </w:r>
      <w:r w:rsidRPr="00F47B92">
        <w:rPr>
          <w:rFonts w:ascii="Times New Roman" w:hAnsi="Times New Roman" w:cs="Times New Roman"/>
        </w:rPr>
        <w:t xml:space="preserve"> eV was used for all calculations, with a </w:t>
      </w:r>
      <w:r w:rsidRPr="004F2525">
        <w:rPr>
          <w:rFonts w:ascii="Times New Roman" w:hAnsi="Times New Roman" w:cs="Times New Roman"/>
        </w:rPr>
        <w:t>convergence threshold for total energy set at 10</w:t>
      </w:r>
      <w:r w:rsidRPr="004F2525">
        <w:rPr>
          <w:rFonts w:ascii="Times New Roman" w:hAnsi="Times New Roman" w:cs="Times New Roman"/>
          <w:vertAlign w:val="superscript"/>
        </w:rPr>
        <w:t>-</w:t>
      </w:r>
      <w:r w:rsidR="001D00AD" w:rsidRPr="004F2525">
        <w:rPr>
          <w:rFonts w:ascii="Times New Roman" w:hAnsi="Times New Roman" w:cs="Times New Roman"/>
          <w:vertAlign w:val="superscript"/>
        </w:rPr>
        <w:t>6</w:t>
      </w:r>
      <w:r w:rsidRPr="004F2525">
        <w:rPr>
          <w:rFonts w:ascii="Times New Roman" w:hAnsi="Times New Roman" w:cs="Times New Roman"/>
        </w:rPr>
        <w:t xml:space="preserve"> eV</w:t>
      </w:r>
      <w:r w:rsidR="006772ED">
        <w:rPr>
          <w:rFonts w:ascii="Times New Roman" w:hAnsi="Times New Roman" w:cs="Times New Roman" w:hint="eastAsia"/>
        </w:rPr>
        <w:t>/atom</w:t>
      </w:r>
      <w:r w:rsidRPr="004F2525">
        <w:rPr>
          <w:rFonts w:ascii="Times New Roman" w:hAnsi="Times New Roman" w:cs="Times New Roman"/>
        </w:rPr>
        <w:t xml:space="preserve">. </w:t>
      </w:r>
      <w:r w:rsidR="001D00AD" w:rsidRPr="004F2525">
        <w:rPr>
          <w:rFonts w:ascii="Times New Roman" w:hAnsi="Times New Roman" w:cs="Times New Roman"/>
        </w:rPr>
        <w:t xml:space="preserve">The threshold for interatomic </w:t>
      </w:r>
      <w:commentRangeStart w:id="20"/>
      <w:commentRangeStart w:id="21"/>
      <w:r w:rsidR="001D00AD" w:rsidRPr="004F2525">
        <w:rPr>
          <w:rFonts w:ascii="Times New Roman" w:hAnsi="Times New Roman" w:cs="Times New Roman"/>
        </w:rPr>
        <w:t xml:space="preserve">force </w:t>
      </w:r>
      <w:r w:rsidR="002A6FFC">
        <w:rPr>
          <w:rFonts w:ascii="Times New Roman" w:hAnsi="Times New Roman" w:cs="Times New Roman" w:hint="eastAsia"/>
        </w:rPr>
        <w:t xml:space="preserve">was set </w:t>
      </w:r>
      <w:r w:rsidR="001D00AD" w:rsidRPr="004F2525">
        <w:rPr>
          <w:rFonts w:ascii="Times New Roman" w:hAnsi="Times New Roman" w:cs="Times New Roman"/>
        </w:rPr>
        <w:t xml:space="preserve">at </w:t>
      </w:r>
      <w:commentRangeEnd w:id="20"/>
      <w:r w:rsidR="00937295">
        <w:rPr>
          <w:rStyle w:val="CommentReference"/>
        </w:rPr>
        <w:commentReference w:id="20"/>
      </w:r>
      <w:commentRangeEnd w:id="21"/>
      <w:r w:rsidR="002A6FFC">
        <w:rPr>
          <w:rStyle w:val="CommentReference"/>
        </w:rPr>
        <w:commentReference w:id="21"/>
      </w:r>
      <w:r w:rsidR="001D00AD" w:rsidRPr="004F2525">
        <w:rPr>
          <w:rFonts w:ascii="Times New Roman" w:hAnsi="Times New Roman" w:cs="Times New Roman"/>
        </w:rPr>
        <w:t>0.01</w:t>
      </w:r>
      <w:r w:rsidR="00BC3385" w:rsidRPr="004F2525">
        <w:rPr>
          <w:rFonts w:ascii="Times New Roman" w:hAnsi="Times New Roman" w:cs="Times New Roman"/>
        </w:rPr>
        <w:t xml:space="preserve"> </w:t>
      </w:r>
      <w:r w:rsidR="004F2525" w:rsidRPr="004F2525">
        <w:rPr>
          <w:rFonts w:ascii="Times New Roman" w:hAnsi="Times New Roman" w:cs="Times New Roman" w:hint="eastAsia"/>
        </w:rPr>
        <w:t>eV</w:t>
      </w:r>
      <w:r w:rsidR="004F2525" w:rsidRPr="004F2525">
        <w:rPr>
          <w:rFonts w:ascii="Times New Roman" w:hAnsi="Times New Roman" w:cs="Times New Roman"/>
        </w:rPr>
        <w:t>/Å</w:t>
      </w:r>
      <w:r w:rsidR="001D00AD" w:rsidRPr="004F2525">
        <w:rPr>
          <w:rFonts w:ascii="Times New Roman" w:hAnsi="Times New Roman" w:cs="Times New Roman"/>
        </w:rPr>
        <w:t xml:space="preserve">. </w:t>
      </w:r>
      <w:r w:rsidRPr="004F2525">
        <w:rPr>
          <w:rFonts w:ascii="Times New Roman" w:hAnsi="Times New Roman" w:cs="Times New Roman"/>
        </w:rPr>
        <w:t xml:space="preserve">Atomic relaxations were considered during structural optimizations. For calculations of </w:t>
      </w:r>
      <w:r w:rsidR="00AF65F4" w:rsidRPr="004F2525">
        <w:rPr>
          <w:rFonts w:ascii="Times New Roman" w:hAnsi="Times New Roman" w:cs="Times New Roman"/>
        </w:rPr>
        <w:t xml:space="preserve">adsorption energy and </w:t>
      </w:r>
      <w:r w:rsidR="00BC3385" w:rsidRPr="004F2525">
        <w:rPr>
          <w:rFonts w:ascii="Times New Roman" w:hAnsi="Times New Roman" w:cs="Times New Roman"/>
        </w:rPr>
        <w:t>e</w:t>
      </w:r>
      <w:r w:rsidR="00546B33" w:rsidRPr="004F2525">
        <w:rPr>
          <w:rFonts w:ascii="Times New Roman" w:hAnsi="Times New Roman" w:cs="Times New Roman"/>
        </w:rPr>
        <w:t xml:space="preserve">lectron </w:t>
      </w:r>
      <w:r w:rsidR="00BC3385" w:rsidRPr="004F2525">
        <w:rPr>
          <w:rFonts w:ascii="Times New Roman" w:hAnsi="Times New Roman" w:cs="Times New Roman"/>
        </w:rPr>
        <w:t>l</w:t>
      </w:r>
      <w:r w:rsidR="00546B33" w:rsidRPr="004F2525">
        <w:rPr>
          <w:rFonts w:ascii="Times New Roman" w:hAnsi="Times New Roman" w:cs="Times New Roman"/>
        </w:rPr>
        <w:t xml:space="preserve">ocalization </w:t>
      </w:r>
      <w:r w:rsidR="00BC3385" w:rsidRPr="004F2525">
        <w:rPr>
          <w:rFonts w:ascii="Times New Roman" w:hAnsi="Times New Roman" w:cs="Times New Roman"/>
        </w:rPr>
        <w:t>f</w:t>
      </w:r>
      <w:r w:rsidR="00546B33" w:rsidRPr="004F2525">
        <w:rPr>
          <w:rFonts w:ascii="Times New Roman" w:hAnsi="Times New Roman" w:cs="Times New Roman"/>
        </w:rPr>
        <w:t>unction</w:t>
      </w:r>
      <w:r w:rsidR="00546B33" w:rsidRPr="004F2525">
        <w:rPr>
          <w:rFonts w:ascii="Times New Roman" w:hAnsi="Times New Roman" w:cs="Times New Roman" w:hint="eastAsia"/>
        </w:rPr>
        <w:t xml:space="preserve"> (ELF)</w:t>
      </w:r>
      <w:r w:rsidRPr="004F2525">
        <w:rPr>
          <w:rFonts w:ascii="Times New Roman" w:hAnsi="Times New Roman" w:cs="Times New Roman"/>
        </w:rPr>
        <w:t xml:space="preserve">, the </w:t>
      </w:r>
      <w:proofErr w:type="spellStart"/>
      <w:r w:rsidRPr="00F47B92">
        <w:rPr>
          <w:rFonts w:ascii="Times New Roman" w:hAnsi="Times New Roman" w:cs="Times New Roman"/>
        </w:rPr>
        <w:t>Monkhorst</w:t>
      </w:r>
      <w:proofErr w:type="spellEnd"/>
      <w:r w:rsidRPr="00F47B92">
        <w:rPr>
          <w:rFonts w:ascii="Times New Roman" w:hAnsi="Times New Roman" w:cs="Times New Roman"/>
        </w:rPr>
        <w:t xml:space="preserve">-Pack scheme was utilized for </w:t>
      </w:r>
      <w:r w:rsidRPr="00BC3385">
        <w:rPr>
          <w:rFonts w:ascii="Times New Roman" w:hAnsi="Times New Roman" w:cs="Times New Roman"/>
          <w:i/>
          <w:iCs/>
        </w:rPr>
        <w:t>k</w:t>
      </w:r>
      <w:r w:rsidRPr="00F47B92">
        <w:rPr>
          <w:rFonts w:ascii="Times New Roman" w:hAnsi="Times New Roman" w:cs="Times New Roman"/>
        </w:rPr>
        <w:t xml:space="preserve">-point sampling with a </w:t>
      </w:r>
      <w:r w:rsidR="00716C1E">
        <w:rPr>
          <w:rFonts w:ascii="Times New Roman" w:hAnsi="Times New Roman" w:cs="Times New Roman" w:hint="eastAsia"/>
        </w:rPr>
        <w:t>4</w:t>
      </w:r>
      <w:r w:rsidRPr="00F47B92">
        <w:rPr>
          <w:rFonts w:ascii="Times New Roman" w:hAnsi="Times New Roman" w:cs="Times New Roman"/>
        </w:rPr>
        <w:t xml:space="preserve"> × </w:t>
      </w:r>
      <w:r w:rsidR="00716C1E">
        <w:rPr>
          <w:rFonts w:ascii="Times New Roman" w:hAnsi="Times New Roman" w:cs="Times New Roman" w:hint="eastAsia"/>
        </w:rPr>
        <w:t xml:space="preserve">3 </w:t>
      </w:r>
      <w:r w:rsidRPr="00F47B92">
        <w:rPr>
          <w:rFonts w:ascii="Times New Roman" w:hAnsi="Times New Roman" w:cs="Times New Roman"/>
        </w:rPr>
        <w:t xml:space="preserve">× </w:t>
      </w:r>
      <w:r w:rsidR="00716C1E">
        <w:rPr>
          <w:rFonts w:ascii="Times New Roman" w:hAnsi="Times New Roman" w:cs="Times New Roman" w:hint="eastAsia"/>
        </w:rPr>
        <w:t xml:space="preserve">1 </w:t>
      </w:r>
      <w:r w:rsidRPr="00BC3385">
        <w:rPr>
          <w:rFonts w:ascii="Times New Roman" w:hAnsi="Times New Roman" w:cs="Times New Roman"/>
          <w:i/>
          <w:iCs/>
        </w:rPr>
        <w:t>k</w:t>
      </w:r>
      <w:r w:rsidRPr="00F47B92">
        <w:rPr>
          <w:rFonts w:ascii="Times New Roman" w:hAnsi="Times New Roman" w:cs="Times New Roman"/>
        </w:rPr>
        <w:t xml:space="preserve">-mesh </w:t>
      </w:r>
      <w:r w:rsidR="004F2525">
        <w:rPr>
          <w:rFonts w:ascii="Times New Roman" w:hAnsi="Times New Roman" w:cs="Times New Roman"/>
        </w:rPr>
        <w:fldChar w:fldCharType="begin">
          <w:fldData xml:space="preserve">PEVuZE5vdGU+PENpdGU+PEF1dGhvcj5QZXJkZXc8L0F1dGhvcj48WWVhcj4xOTk2PC9ZZWFyPjxS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</w:fldData>
        </w:fldChar>
      </w:r>
      <w:r w:rsidR="00B31697">
        <w:rPr>
          <w:rFonts w:ascii="Times New Roman" w:hAnsi="Times New Roman" w:cs="Times New Roman"/>
        </w:rPr>
        <w:instrText xml:space="preserve"> ADDIN EN.CITE </w:instrText>
      </w:r>
      <w:r w:rsidR="00B31697">
        <w:rPr>
          <w:rFonts w:ascii="Times New Roman" w:hAnsi="Times New Roman" w:cs="Times New Roman"/>
        </w:rPr>
        <w:fldChar w:fldCharType="begin">
          <w:fldData xml:space="preserve">PEVuZE5vdGU+PENpdGU+PEF1dGhvcj5QZXJkZXc8L0F1dGhvcj48WWVhcj4xOTk2PC9ZZWFyPjxS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</w:fldData>
        </w:fldChar>
      </w:r>
      <w:r w:rsidR="00B31697">
        <w:rPr>
          <w:rFonts w:ascii="Times New Roman" w:hAnsi="Times New Roman" w:cs="Times New Roman"/>
        </w:rPr>
        <w:instrText xml:space="preserve"> ADDIN EN.CITE.DATA </w:instrText>
      </w:r>
      <w:r w:rsidR="00B31697">
        <w:rPr>
          <w:rFonts w:ascii="Times New Roman" w:hAnsi="Times New Roman" w:cs="Times New Roman"/>
        </w:rPr>
      </w:r>
      <w:r w:rsidR="00B31697">
        <w:rPr>
          <w:rFonts w:ascii="Times New Roman" w:hAnsi="Times New Roman" w:cs="Times New Roman"/>
        </w:rPr>
        <w:fldChar w:fldCharType="end"/>
      </w:r>
      <w:r w:rsidR="004F2525">
        <w:rPr>
          <w:rFonts w:ascii="Times New Roman" w:hAnsi="Times New Roman" w:cs="Times New Roman"/>
        </w:rPr>
      </w:r>
      <w:r w:rsidR="004F2525">
        <w:rPr>
          <w:rFonts w:ascii="Times New Roman" w:hAnsi="Times New Roman" w:cs="Times New Roman"/>
        </w:rPr>
        <w:fldChar w:fldCharType="separate"/>
      </w:r>
      <w:r w:rsidR="00B31697">
        <w:rPr>
          <w:rFonts w:ascii="Times New Roman" w:hAnsi="Times New Roman" w:cs="Times New Roman"/>
          <w:noProof/>
        </w:rPr>
        <w:t>[22, 23]</w:t>
      </w:r>
      <w:r w:rsidR="004F2525">
        <w:rPr>
          <w:rFonts w:ascii="Times New Roman" w:hAnsi="Times New Roman" w:cs="Times New Roman"/>
        </w:rPr>
        <w:fldChar w:fldCharType="end"/>
      </w:r>
      <w:r w:rsidR="004F2525">
        <w:rPr>
          <w:rFonts w:ascii="Times New Roman" w:hAnsi="Times New Roman" w:cs="Times New Roman"/>
        </w:rPr>
        <w:t>.</w:t>
      </w:r>
    </w:p>
    <w:p w14:paraId="0C2727D1" w14:textId="321DAE0D" w:rsidR="00EE0A31" w:rsidRDefault="00EE0A31" w:rsidP="00807DD6">
      <w:pPr>
        <w:spacing w:line="360" w:lineRule="auto"/>
        <w:jc w:val="both"/>
        <w:rPr>
          <w:rFonts w:ascii="Times New Roman" w:hAnsi="Times New Roman" w:cs="Times New Roman"/>
        </w:rPr>
      </w:pPr>
      <w:r>
        <w:rPr>
          <w:rFonts w:ascii="Times New Roman" w:hAnsi="Times New Roman" w:cs="Times New Roman"/>
        </w:rPr>
        <w:t>Th</w:t>
      </w:r>
      <w:r>
        <w:rPr>
          <w:rFonts w:ascii="Times New Roman" w:hAnsi="Times New Roman" w:cs="Times New Roman" w:hint="eastAsia"/>
        </w:rPr>
        <w:t xml:space="preserve">e adsorption </w:t>
      </w:r>
      <w:r>
        <w:rPr>
          <w:rFonts w:ascii="Times New Roman" w:hAnsi="Times New Roman" w:cs="Times New Roman"/>
        </w:rPr>
        <w:t>energy</w:t>
      </w:r>
      <w:r>
        <w:rPr>
          <w:rFonts w:ascii="Times New Roman" w:hAnsi="Times New Roman" w:cs="Times New Roman" w:hint="eastAsia"/>
        </w:rPr>
        <w:t xml:space="preserve"> is calculated by:</w:t>
      </w:r>
    </w:p>
    <w:p w14:paraId="34355B04" w14:textId="38A42F40" w:rsidR="00EE0A31" w:rsidRPr="00546B33" w:rsidRDefault="00000000" w:rsidP="00546B33">
      <w:pPr>
        <w:spacing w:line="36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ad</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tot</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sub</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a</m:t>
            </m:r>
          </m:sub>
        </m:sSub>
      </m:oMath>
      <w:r w:rsidR="00546B33" w:rsidRPr="00546B33">
        <w:rPr>
          <w:rFonts w:ascii="Times New Roman" w:hAnsi="Times New Roman" w:cs="Times New Roman" w:hint="eastAsia"/>
        </w:rPr>
        <w:t xml:space="preserve">     (1)</w:t>
      </w:r>
    </w:p>
    <w:p w14:paraId="4C58F77A" w14:textId="4F9A6D51" w:rsidR="0078010C" w:rsidRPr="0078010C" w:rsidRDefault="00EE0A31" w:rsidP="0078010C">
      <w:pPr>
        <w:spacing w:line="360" w:lineRule="auto"/>
        <w:jc w:val="both"/>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here E</w:t>
      </w:r>
      <w:r w:rsidRPr="00EE0A31">
        <w:rPr>
          <w:rFonts w:ascii="Times New Roman" w:hAnsi="Times New Roman" w:cs="Times New Roman" w:hint="eastAsia"/>
          <w:vertAlign w:val="subscript"/>
        </w:rPr>
        <w:t>a</w:t>
      </w:r>
      <w:r>
        <w:rPr>
          <w:rFonts w:ascii="Times New Roman" w:hAnsi="Times New Roman" w:cs="Times New Roman" w:hint="eastAsia"/>
          <w:vertAlign w:val="subscript"/>
        </w:rPr>
        <w:t>d</w:t>
      </w:r>
      <w:r>
        <w:rPr>
          <w:rFonts w:ascii="Times New Roman" w:hAnsi="Times New Roman" w:cs="Times New Roman" w:hint="eastAsia"/>
        </w:rPr>
        <w:t xml:space="preserve"> is adsorption energy, </w:t>
      </w:r>
      <w:proofErr w:type="spellStart"/>
      <w:r>
        <w:rPr>
          <w:rFonts w:ascii="Times New Roman" w:hAnsi="Times New Roman" w:cs="Times New Roman" w:hint="eastAsia"/>
        </w:rPr>
        <w:t>E</w:t>
      </w:r>
      <w:r w:rsidRPr="00EE0A31">
        <w:rPr>
          <w:rFonts w:ascii="Times New Roman" w:hAnsi="Times New Roman" w:cs="Times New Roman" w:hint="eastAsia"/>
          <w:vertAlign w:val="subscript"/>
        </w:rPr>
        <w:t>tot</w:t>
      </w:r>
      <w:proofErr w:type="spellEnd"/>
      <w:r>
        <w:rPr>
          <w:rFonts w:ascii="Times New Roman" w:hAnsi="Times New Roman" w:cs="Times New Roman" w:hint="eastAsia"/>
        </w:rPr>
        <w:t xml:space="preserve"> is the </w:t>
      </w:r>
      <w:r>
        <w:rPr>
          <w:rFonts w:ascii="Times New Roman" w:hAnsi="Times New Roman" w:cs="Times New Roman"/>
        </w:rPr>
        <w:t>total</w:t>
      </w:r>
      <w:r>
        <w:rPr>
          <w:rFonts w:ascii="Times New Roman" w:hAnsi="Times New Roman" w:cs="Times New Roman" w:hint="eastAsia"/>
        </w:rPr>
        <w:t xml:space="preserve"> energy, </w:t>
      </w:r>
      <w:proofErr w:type="spellStart"/>
      <w:r>
        <w:rPr>
          <w:rFonts w:ascii="Times New Roman" w:hAnsi="Times New Roman" w:cs="Times New Roman" w:hint="eastAsia"/>
        </w:rPr>
        <w:t>E</w:t>
      </w:r>
      <w:r w:rsidRPr="00EE0A31">
        <w:rPr>
          <w:rFonts w:ascii="Times New Roman" w:hAnsi="Times New Roman" w:cs="Times New Roman" w:hint="eastAsia"/>
          <w:vertAlign w:val="subscript"/>
        </w:rPr>
        <w:t>sub</w:t>
      </w:r>
      <w:proofErr w:type="spellEnd"/>
      <w:r>
        <w:rPr>
          <w:rFonts w:ascii="Times New Roman" w:hAnsi="Times New Roman" w:cs="Times New Roman" w:hint="eastAsia"/>
        </w:rPr>
        <w:t xml:space="preserve"> is energy of </w:t>
      </w:r>
      <w:r>
        <w:rPr>
          <w:rFonts w:ascii="Times New Roman" w:hAnsi="Times New Roman" w:cs="Times New Roman"/>
        </w:rPr>
        <w:t>system</w:t>
      </w:r>
      <w:r>
        <w:rPr>
          <w:rFonts w:ascii="Times New Roman" w:hAnsi="Times New Roman" w:cs="Times New Roman" w:hint="eastAsia"/>
        </w:rPr>
        <w:t xml:space="preserve"> without adsorptive </w:t>
      </w:r>
      <w:proofErr w:type="spellStart"/>
      <w:r>
        <w:rPr>
          <w:rFonts w:ascii="Times New Roman" w:hAnsi="Times New Roman" w:cs="Times New Roman" w:hint="eastAsia"/>
        </w:rPr>
        <w:t>molecure</w:t>
      </w:r>
      <w:proofErr w:type="spellEnd"/>
      <w:r>
        <w:rPr>
          <w:rFonts w:ascii="Times New Roman" w:hAnsi="Times New Roman" w:cs="Times New Roman" w:hint="eastAsia"/>
        </w:rPr>
        <w:t xml:space="preserve">, and </w:t>
      </w:r>
      <w:proofErr w:type="spellStart"/>
      <w:r>
        <w:rPr>
          <w:rFonts w:ascii="Times New Roman" w:hAnsi="Times New Roman" w:cs="Times New Roman" w:hint="eastAsia"/>
        </w:rPr>
        <w:t>Ea</w:t>
      </w:r>
      <w:proofErr w:type="spellEnd"/>
      <w:r>
        <w:rPr>
          <w:rFonts w:ascii="Times New Roman" w:hAnsi="Times New Roman" w:cs="Times New Roman" w:hint="eastAsia"/>
        </w:rPr>
        <w:t xml:space="preserve"> is the </w:t>
      </w:r>
      <w:r>
        <w:rPr>
          <w:rFonts w:ascii="Times New Roman" w:hAnsi="Times New Roman" w:cs="Times New Roman"/>
        </w:rPr>
        <w:t>energy</w:t>
      </w:r>
      <w:r>
        <w:rPr>
          <w:rFonts w:ascii="Times New Roman" w:hAnsi="Times New Roman" w:cs="Times New Roman" w:hint="eastAsia"/>
        </w:rPr>
        <w:t xml:space="preserve"> of the adsorptive </w:t>
      </w:r>
      <w:r>
        <w:rPr>
          <w:rFonts w:ascii="Times New Roman" w:hAnsi="Times New Roman" w:cs="Times New Roman"/>
        </w:rPr>
        <w:t>molecule</w:t>
      </w:r>
      <w:r>
        <w:rPr>
          <w:rFonts w:ascii="Times New Roman" w:hAnsi="Times New Roman" w:cs="Times New Roman" w:hint="eastAsia"/>
        </w:rPr>
        <w:t xml:space="preserve">. </w:t>
      </w:r>
      <w:r w:rsidRPr="00B87FAC">
        <w:rPr>
          <w:rFonts w:ascii="Times New Roman" w:hAnsi="Times New Roman" w:cs="Times New Roman" w:hint="eastAsia"/>
        </w:rPr>
        <w:t xml:space="preserve">HOMO-LUMO energy </w:t>
      </w:r>
      <w:r w:rsidR="00B87FAC" w:rsidRPr="00B87FAC">
        <w:rPr>
          <w:rFonts w:ascii="Times New Roman" w:hAnsi="Times New Roman" w:cs="Times New Roman"/>
        </w:rPr>
        <w:t>Δ</w:t>
      </w:r>
      <w:r w:rsidR="00B87FAC" w:rsidRPr="00B87FAC">
        <w:rPr>
          <w:rFonts w:ascii="Times New Roman" w:hAnsi="Times New Roman" w:cs="Times New Roman" w:hint="eastAsia"/>
        </w:rPr>
        <w:t xml:space="preserve">E is calculated by </w:t>
      </w:r>
      <w:r w:rsidR="00B87FAC">
        <w:rPr>
          <w:rFonts w:ascii="Times New Roman" w:hAnsi="Times New Roman" w:cs="Times New Roman" w:hint="eastAsia"/>
        </w:rPr>
        <w:t xml:space="preserve">subtracting HOMO energy from LUMO </w:t>
      </w:r>
      <w:r w:rsidR="00B87FAC">
        <w:rPr>
          <w:rFonts w:ascii="Times New Roman" w:hAnsi="Times New Roman" w:cs="Times New Roman"/>
        </w:rPr>
        <w:t>energy</w:t>
      </w:r>
      <w:r w:rsidR="0078010C">
        <w:rPr>
          <w:rFonts w:ascii="Times New Roman" w:hAnsi="Times New Roman" w:cs="Times New Roman" w:hint="eastAsia"/>
        </w:rPr>
        <w:t xml:space="preserve">, </w:t>
      </w:r>
      <w:r w:rsidR="0078010C">
        <w:rPr>
          <w:rFonts w:ascii="Times New Roman" w:hAnsi="Times New Roman" w:cs="Times New Roman"/>
        </w:rPr>
        <w:t>which</w:t>
      </w:r>
      <w:r w:rsidR="0078010C">
        <w:rPr>
          <w:rFonts w:ascii="Times New Roman" w:hAnsi="Times New Roman" w:cs="Times New Roman" w:hint="eastAsia"/>
        </w:rPr>
        <w:t xml:space="preserve"> can be </w:t>
      </w:r>
      <w:r w:rsidR="0078010C">
        <w:rPr>
          <w:rFonts w:ascii="Times New Roman" w:hAnsi="Times New Roman" w:cs="Times New Roman"/>
        </w:rPr>
        <w:t>written</w:t>
      </w:r>
      <w:r w:rsidR="0078010C">
        <w:rPr>
          <w:rFonts w:ascii="Times New Roman" w:hAnsi="Times New Roman" w:cs="Times New Roman" w:hint="eastAsia"/>
        </w:rPr>
        <w:t xml:space="preserve"> as</w:t>
      </w:r>
      <w:r w:rsidR="00716C1E">
        <w:rPr>
          <w:rFonts w:ascii="Times New Roman" w:hAnsi="Times New Roman" w:cs="Times New Roman" w:hint="eastAsia"/>
        </w:rPr>
        <w:t xml:space="preserve"> </w:t>
      </w:r>
      <w:r w:rsidR="003941C2">
        <w:rPr>
          <w:rFonts w:ascii="Times New Roman" w:hAnsi="Times New Roman" w:cs="Times New Roman"/>
          <w:color w:val="C00000"/>
        </w:rPr>
        <w:fldChar w:fldCharType="begin">
          <w:fldData xml:space="preserve">PEVuZE5vdGU+PENpdGU+PEF1dGhvcj5Fc21lPC9BdXRob3I+PFllYXI+MjAxNzwvWWVhcj48UmVj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</w:fldData>
        </w:fldChar>
      </w:r>
      <w:r w:rsidR="00B31697">
        <w:rPr>
          <w:rFonts w:ascii="Times New Roman" w:hAnsi="Times New Roman" w:cs="Times New Roman"/>
          <w:color w:val="C00000"/>
        </w:rPr>
        <w:instrText xml:space="preserve"> ADDIN EN.CITE </w:instrText>
      </w:r>
      <w:r w:rsidR="00B31697">
        <w:rPr>
          <w:rFonts w:ascii="Times New Roman" w:hAnsi="Times New Roman" w:cs="Times New Roman"/>
          <w:color w:val="C00000"/>
        </w:rPr>
        <w:fldChar w:fldCharType="begin">
          <w:fldData xml:space="preserve">PEVuZE5vdGU+PENpdGU+PEF1dGhvcj5Fc21lPC9BdXRob3I+PFllYXI+MjAxNzwvWWVhcj48UmVj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</w:fldData>
        </w:fldChar>
      </w:r>
      <w:r w:rsidR="00B31697">
        <w:rPr>
          <w:rFonts w:ascii="Times New Roman" w:hAnsi="Times New Roman" w:cs="Times New Roman"/>
          <w:color w:val="C00000"/>
        </w:rPr>
        <w:instrText xml:space="preserve"> ADDIN EN.CITE.DATA </w:instrText>
      </w:r>
      <w:r w:rsidR="00B31697">
        <w:rPr>
          <w:rFonts w:ascii="Times New Roman" w:hAnsi="Times New Roman" w:cs="Times New Roman"/>
          <w:color w:val="C00000"/>
        </w:rPr>
      </w:r>
      <w:r w:rsidR="00B31697">
        <w:rPr>
          <w:rFonts w:ascii="Times New Roman" w:hAnsi="Times New Roman" w:cs="Times New Roman"/>
          <w:color w:val="C00000"/>
        </w:rPr>
        <w:fldChar w:fldCharType="end"/>
      </w:r>
      <w:r w:rsidR="003941C2">
        <w:rPr>
          <w:rFonts w:ascii="Times New Roman" w:hAnsi="Times New Roman" w:cs="Times New Roman"/>
          <w:color w:val="C00000"/>
        </w:rPr>
      </w:r>
      <w:r w:rsidR="003941C2">
        <w:rPr>
          <w:rFonts w:ascii="Times New Roman" w:hAnsi="Times New Roman" w:cs="Times New Roman"/>
          <w:color w:val="C00000"/>
        </w:rPr>
        <w:fldChar w:fldCharType="separate"/>
      </w:r>
      <w:r w:rsidR="00B31697">
        <w:rPr>
          <w:rFonts w:ascii="Times New Roman" w:hAnsi="Times New Roman" w:cs="Times New Roman"/>
          <w:noProof/>
          <w:color w:val="C00000"/>
        </w:rPr>
        <w:t>[24]</w:t>
      </w:r>
      <w:r w:rsidR="003941C2">
        <w:rPr>
          <w:rFonts w:ascii="Times New Roman" w:hAnsi="Times New Roman" w:cs="Times New Roman"/>
          <w:color w:val="C00000"/>
        </w:rPr>
        <w:fldChar w:fldCharType="end"/>
      </w:r>
      <w:r w:rsidR="0078010C">
        <w:rPr>
          <w:rFonts w:ascii="Times New Roman" w:hAnsi="Times New Roman" w:cs="Times New Roman" w:hint="eastAsia"/>
        </w:rPr>
        <w:t>:</w:t>
      </w:r>
    </w:p>
    <w:p w14:paraId="67A4B4E3" w14:textId="32A0A07E" w:rsidR="0078010C" w:rsidRPr="0078010C" w:rsidRDefault="0078010C" w:rsidP="0078010C">
      <w:pPr>
        <w:spacing w:line="360" w:lineRule="auto"/>
        <w:jc w:val="center"/>
        <w:rPr>
          <w:rFonts w:ascii="Times New Roman" w:hAnsi="Times New Roman" w:cs="Times New Roman"/>
          <w:i/>
          <w:iCs/>
        </w:rPr>
      </w:pPr>
      <m:oMath>
        <m:r>
          <m:rPr>
            <m:sty m:val="p"/>
          </m:rPr>
          <w:rPr>
            <w:rFonts w:ascii="Cambria Math" w:hAnsi="Cambria Math" w:cs="Times New Roman"/>
          </w:rPr>
          <m:t>Δ</m:t>
        </m:r>
        <m:r>
          <w:rPr>
            <w:rFonts w:ascii="Cambria Math" w:hAnsi="Times New Roman" w:cs="Times New Roman"/>
          </w:rPr>
          <m:t xml:space="preserve">E= </m:t>
        </m:r>
        <m:sSub>
          <m:sSubPr>
            <m:ctrlPr>
              <w:rPr>
                <w:rFonts w:ascii="Cambria Math" w:hAnsi="Times New Roman" w:cs="Times New Roman"/>
                <w:i/>
                <w:iCs/>
              </w:rPr>
            </m:ctrlPr>
          </m:sSubPr>
          <m:e>
            <m:r>
              <w:rPr>
                <w:rFonts w:ascii="Cambria Math" w:hAnsi="Cambria Math" w:cs="Times New Roman"/>
              </w:rPr>
              <m:t>E</m:t>
            </m:r>
          </m:e>
          <m:sub>
            <m:r>
              <w:rPr>
                <w:rFonts w:ascii="Cambria Math" w:hAnsi="Cambria Math" w:cs="Times New Roman"/>
                <w:vertAlign w:val="subscript"/>
              </w:rPr>
              <m:t>LUMO</m:t>
            </m:r>
          </m:sub>
        </m:sSub>
        <m:r>
          <w:rPr>
            <w:rFonts w:ascii="Cambria Math" w:hAnsi="Times New Roman" w:cs="Times New Roman"/>
          </w:rPr>
          <m:t>-</m:t>
        </m:r>
        <m:r>
          <w:rPr>
            <w:rFonts w:ascii="Cambria Math" w:hAnsi="Times New Roman" w:cs="Times New Roman"/>
          </w:rPr>
          <m:t xml:space="preserve"> </m:t>
        </m:r>
        <m:sSub>
          <m:sSubPr>
            <m:ctrlPr>
              <w:rPr>
                <w:rFonts w:ascii="Cambria Math" w:hAnsi="Times New Roman" w:cs="Times New Roman"/>
                <w:i/>
                <w:iCs/>
              </w:rPr>
            </m:ctrlPr>
          </m:sSubPr>
          <m:e>
            <m:r>
              <w:rPr>
                <w:rFonts w:ascii="Cambria Math" w:hAnsi="Cambria Math" w:cs="Times New Roman"/>
              </w:rPr>
              <m:t>E</m:t>
            </m:r>
          </m:e>
          <m:sub>
            <m:r>
              <w:rPr>
                <w:rFonts w:ascii="Cambria Math" w:hAnsi="Cambria Math" w:cs="Times New Roman"/>
                <w:vertAlign w:val="subscript"/>
              </w:rPr>
              <m:t>HOMO</m:t>
            </m:r>
          </m:sub>
        </m:sSub>
      </m:oMath>
      <w:r>
        <w:rPr>
          <w:rFonts w:ascii="Times New Roman" w:hAnsi="Times New Roman" w:cs="Times New Roman" w:hint="eastAsia"/>
          <w:i/>
          <w:iCs/>
        </w:rPr>
        <w:t xml:space="preserve">               </w:t>
      </w:r>
      <w:r w:rsidRPr="0078010C">
        <w:rPr>
          <w:rFonts w:ascii="Times New Roman" w:hAnsi="Times New Roman" w:cs="Times New Roman" w:hint="eastAsia"/>
        </w:rPr>
        <w:t>(2)</w:t>
      </w:r>
    </w:p>
    <w:bookmarkEnd w:id="19"/>
    <w:p w14:paraId="549B8BB1" w14:textId="77777777" w:rsidR="0078010C" w:rsidRPr="00B87FAC" w:rsidRDefault="0078010C" w:rsidP="00807DD6">
      <w:pPr>
        <w:spacing w:line="360" w:lineRule="auto"/>
        <w:jc w:val="both"/>
        <w:rPr>
          <w:rFonts w:ascii="Times New Roman" w:hAnsi="Times New Roman" w:cs="Times New Roman"/>
        </w:rPr>
      </w:pPr>
    </w:p>
    <w:p w14:paraId="485D7FDD" w14:textId="04D267D8" w:rsidR="00957748" w:rsidRPr="00B87FAC" w:rsidRDefault="00957748" w:rsidP="00807DD6">
      <w:pPr>
        <w:spacing w:line="360" w:lineRule="auto"/>
        <w:jc w:val="both"/>
        <w:rPr>
          <w:rFonts w:ascii="Times New Roman" w:hAnsi="Times New Roman" w:cs="Times New Roman"/>
          <w:b/>
          <w:bCs/>
        </w:rPr>
      </w:pPr>
      <w:r w:rsidRPr="00B87FAC">
        <w:rPr>
          <w:rFonts w:ascii="Times New Roman" w:hAnsi="Times New Roman" w:cs="Times New Roman" w:hint="eastAsia"/>
          <w:b/>
          <w:bCs/>
        </w:rPr>
        <w:t xml:space="preserve">3. </w:t>
      </w:r>
      <w:r w:rsidRPr="00B87FAC">
        <w:rPr>
          <w:rFonts w:ascii="Times New Roman" w:hAnsi="Times New Roman" w:cs="Times New Roman"/>
          <w:b/>
          <w:bCs/>
        </w:rPr>
        <w:t>R</w:t>
      </w:r>
      <w:r w:rsidRPr="00B87FAC">
        <w:rPr>
          <w:rFonts w:ascii="Times New Roman" w:hAnsi="Times New Roman" w:cs="Times New Roman" w:hint="eastAsia"/>
          <w:b/>
          <w:bCs/>
        </w:rPr>
        <w:t>esults</w:t>
      </w:r>
    </w:p>
    <w:p w14:paraId="68BD3567" w14:textId="0F6B3226" w:rsidR="00957748" w:rsidRDefault="00957748" w:rsidP="00807DD6">
      <w:pPr>
        <w:spacing w:line="360" w:lineRule="auto"/>
        <w:jc w:val="both"/>
        <w:rPr>
          <w:rFonts w:ascii="Times New Roman" w:hAnsi="Times New Roman" w:cs="Times New Roman"/>
          <w:b/>
          <w:bCs/>
        </w:rPr>
      </w:pPr>
      <w:r>
        <w:rPr>
          <w:rFonts w:ascii="Times New Roman" w:hAnsi="Times New Roman" w:cs="Times New Roman" w:hint="eastAsia"/>
          <w:b/>
          <w:bCs/>
        </w:rPr>
        <w:t xml:space="preserve">3.1 </w:t>
      </w:r>
      <w:r w:rsidR="00767282">
        <w:rPr>
          <w:rFonts w:ascii="Times New Roman" w:hAnsi="Times New Roman" w:cs="Times New Roman" w:hint="eastAsia"/>
          <w:b/>
          <w:bCs/>
        </w:rPr>
        <w:t>As-sintered m</w:t>
      </w:r>
      <w:r>
        <w:rPr>
          <w:rFonts w:ascii="Times New Roman" w:hAnsi="Times New Roman" w:cs="Times New Roman" w:hint="eastAsia"/>
          <w:b/>
          <w:bCs/>
        </w:rPr>
        <w:t xml:space="preserve">icrostructure and </w:t>
      </w:r>
      <w:r>
        <w:rPr>
          <w:rFonts w:ascii="Times New Roman" w:hAnsi="Times New Roman" w:cs="Times New Roman"/>
          <w:b/>
          <w:bCs/>
        </w:rPr>
        <w:t>chemistry</w:t>
      </w:r>
    </w:p>
    <w:p w14:paraId="777F5565" w14:textId="575F4FCD" w:rsidR="00026CFF" w:rsidRPr="00682F68" w:rsidRDefault="006B11AC" w:rsidP="00807DD6">
      <w:pPr>
        <w:spacing w:line="360" w:lineRule="auto"/>
        <w:jc w:val="both"/>
        <w:rPr>
          <w:rFonts w:ascii="Times New Roman" w:hAnsi="Times New Roman" w:cs="Times New Roman"/>
        </w:rPr>
      </w:pPr>
      <w:r w:rsidRPr="006B11AC">
        <w:rPr>
          <w:rFonts w:ascii="Times New Roman" w:hAnsi="Times New Roman" w:cs="Times New Roman"/>
        </w:rPr>
        <w:lastRenderedPageBreak/>
        <w:t>Fig</w:t>
      </w:r>
      <w:r>
        <w:rPr>
          <w:rFonts w:ascii="Times New Roman" w:hAnsi="Times New Roman" w:cs="Times New Roman" w:hint="eastAsia"/>
        </w:rPr>
        <w:t>.</w:t>
      </w:r>
      <w:r w:rsidRPr="006B11AC">
        <w:rPr>
          <w:rFonts w:ascii="Times New Roman" w:hAnsi="Times New Roman" w:cs="Times New Roman"/>
        </w:rPr>
        <w:t xml:space="preserve"> </w:t>
      </w:r>
      <w:r w:rsidR="003D300A">
        <w:rPr>
          <w:rFonts w:ascii="Times New Roman" w:hAnsi="Times New Roman" w:cs="Times New Roman" w:hint="eastAsia"/>
        </w:rPr>
        <w:t>2</w:t>
      </w:r>
      <w:r w:rsidRPr="006B11AC">
        <w:rPr>
          <w:rFonts w:ascii="Times New Roman" w:hAnsi="Times New Roman" w:cs="Times New Roman"/>
        </w:rPr>
        <w:t xml:space="preserve"> illustrates the initial microstructure and chemical composition of the samples. </w:t>
      </w:r>
      <w:r w:rsidR="009F0033">
        <w:rPr>
          <w:rFonts w:ascii="Times New Roman" w:hAnsi="Times New Roman" w:cs="Times New Roman"/>
        </w:rPr>
        <w:t>T</w:t>
      </w:r>
      <w:r w:rsidRPr="006B11AC">
        <w:rPr>
          <w:rFonts w:ascii="Times New Roman" w:hAnsi="Times New Roman" w:cs="Times New Roman"/>
        </w:rPr>
        <w:t xml:space="preserve">he brighter particles in the secondary electron mode SEM image </w:t>
      </w:r>
      <w:r w:rsidR="00A419F3">
        <w:rPr>
          <w:rFonts w:ascii="Times New Roman" w:hAnsi="Times New Roman" w:cs="Times New Roman" w:hint="eastAsia"/>
        </w:rPr>
        <w:t xml:space="preserve">in </w:t>
      </w:r>
      <w:r w:rsidRPr="006B11AC">
        <w:rPr>
          <w:rFonts w:ascii="Times New Roman" w:hAnsi="Times New Roman" w:cs="Times New Roman"/>
        </w:rPr>
        <w:t xml:space="preserve">Fig. </w:t>
      </w:r>
      <w:r w:rsidR="003D300A">
        <w:rPr>
          <w:rFonts w:ascii="Times New Roman" w:hAnsi="Times New Roman" w:cs="Times New Roman" w:hint="eastAsia"/>
        </w:rPr>
        <w:t>2</w:t>
      </w:r>
      <w:r w:rsidR="00A419F3">
        <w:rPr>
          <w:rFonts w:ascii="Times New Roman" w:hAnsi="Times New Roman" w:cs="Times New Roman" w:hint="eastAsia"/>
        </w:rPr>
        <w:t>(</w:t>
      </w:r>
      <w:r w:rsidRPr="006B11AC">
        <w:rPr>
          <w:rFonts w:ascii="Times New Roman" w:hAnsi="Times New Roman" w:cs="Times New Roman"/>
        </w:rPr>
        <w:t xml:space="preserve">a) correspond to metal oxide additives. This observation is corroborated by the SEM-EDX mapping </w:t>
      </w:r>
      <w:r w:rsidR="00A419F3">
        <w:rPr>
          <w:rFonts w:ascii="Times New Roman" w:hAnsi="Times New Roman" w:cs="Times New Roman" w:hint="eastAsia"/>
        </w:rPr>
        <w:t xml:space="preserve">in </w:t>
      </w:r>
      <w:r w:rsidRPr="006B11AC">
        <w:rPr>
          <w:rFonts w:ascii="Times New Roman" w:hAnsi="Times New Roman" w:cs="Times New Roman"/>
        </w:rPr>
        <w:t xml:space="preserve">Fig. </w:t>
      </w:r>
      <w:r w:rsidR="003D300A">
        <w:rPr>
          <w:rFonts w:ascii="Times New Roman" w:hAnsi="Times New Roman" w:cs="Times New Roman" w:hint="eastAsia"/>
        </w:rPr>
        <w:t>2</w:t>
      </w:r>
      <w:r w:rsidR="00A419F3">
        <w:rPr>
          <w:rFonts w:ascii="Times New Roman" w:hAnsi="Times New Roman" w:cs="Times New Roman" w:hint="eastAsia"/>
        </w:rPr>
        <w:t>(</w:t>
      </w:r>
      <w:r w:rsidRPr="006B11AC">
        <w:rPr>
          <w:rFonts w:ascii="Times New Roman" w:hAnsi="Times New Roman" w:cs="Times New Roman"/>
        </w:rPr>
        <w:t xml:space="preserve">b), which reveals the presence of Al, Y, and O elements dispersed throughout the sample, in addition to Si and C. </w:t>
      </w:r>
      <w:r w:rsidR="0000298F" w:rsidRPr="0000298F">
        <w:rPr>
          <w:rFonts w:ascii="Times New Roman" w:hAnsi="Times New Roman" w:cs="Times New Roman"/>
        </w:rPr>
        <w:t xml:space="preserve">These oxides are distributed at the grain boundaries of </w:t>
      </w:r>
      <w:proofErr w:type="spellStart"/>
      <w:r w:rsidR="0000298F" w:rsidRPr="0000298F">
        <w:rPr>
          <w:rFonts w:ascii="Times New Roman" w:hAnsi="Times New Roman" w:cs="Times New Roman"/>
        </w:rPr>
        <w:t>SiC</w:t>
      </w:r>
      <w:proofErr w:type="spellEnd"/>
      <w:r w:rsidR="0000298F" w:rsidRPr="0000298F">
        <w:rPr>
          <w:rFonts w:ascii="Times New Roman" w:hAnsi="Times New Roman" w:cs="Times New Roman"/>
        </w:rPr>
        <w:t xml:space="preserve">, as shown in the zoom-in image in the upper right corner of Fig. </w:t>
      </w:r>
      <w:r w:rsidR="003D300A">
        <w:rPr>
          <w:rFonts w:ascii="Times New Roman" w:hAnsi="Times New Roman" w:cs="Times New Roman" w:hint="eastAsia"/>
        </w:rPr>
        <w:t>2</w:t>
      </w:r>
      <w:r w:rsidR="0000298F" w:rsidRPr="0000298F">
        <w:rPr>
          <w:rFonts w:ascii="Times New Roman" w:hAnsi="Times New Roman" w:cs="Times New Roman"/>
        </w:rPr>
        <w:t>(c), which is an intergranular fracture facet.</w:t>
      </w:r>
      <w:r w:rsidR="0000298F">
        <w:rPr>
          <w:rFonts w:ascii="Times New Roman" w:hAnsi="Times New Roman" w:cs="Times New Roman" w:hint="eastAsia"/>
        </w:rPr>
        <w:t xml:space="preserve"> </w:t>
      </w:r>
      <w:r w:rsidR="00026CFF" w:rsidRPr="00026CFF">
        <w:rPr>
          <w:rFonts w:ascii="Times New Roman" w:hAnsi="Times New Roman" w:cs="Times New Roman"/>
        </w:rPr>
        <w:t xml:space="preserve">They function as bridges between the </w:t>
      </w:r>
      <w:proofErr w:type="spellStart"/>
      <w:r w:rsidR="00026CFF" w:rsidRPr="00026CFF">
        <w:rPr>
          <w:rFonts w:ascii="Times New Roman" w:hAnsi="Times New Roman" w:cs="Times New Roman"/>
        </w:rPr>
        <w:t>SiC</w:t>
      </w:r>
      <w:proofErr w:type="spellEnd"/>
      <w:r w:rsidR="00026CFF" w:rsidRPr="00026CFF">
        <w:rPr>
          <w:rFonts w:ascii="Times New Roman" w:hAnsi="Times New Roman" w:cs="Times New Roman"/>
        </w:rPr>
        <w:t xml:space="preserve"> grains, consistent with previous observations</w:t>
      </w:r>
      <w:r w:rsidR="00026CFF">
        <w:rPr>
          <w:rFonts w:ascii="Times New Roman" w:hAnsi="Times New Roman" w:cs="Times New Roman" w:hint="eastAsia"/>
        </w:rPr>
        <w:t xml:space="preserve"> </w:t>
      </w:r>
      <w:r w:rsidR="00BC24E4">
        <w:rPr>
          <w:rFonts w:ascii="Times New Roman" w:hAnsi="Times New Roman" w:cs="Times New Roman"/>
        </w:rPr>
        <w:fldChar w:fldCharType="begin"/>
      </w:r>
      <w:r w:rsidR="00B31697">
        <w:rPr>
          <w:rFonts w:ascii="Times New Roman" w:hAnsi="Times New Roman" w:cs="Times New Roman"/>
        </w:rPr>
        <w:instrText xml:space="preserve"> ADDIN EN.CITE &lt;EndNote&gt;&lt;Cite&gt;&lt;Author&gt;Frechette&lt;/Author&gt;&lt;Year&gt;1988&lt;/Year&gt;&lt;RecNum&gt;42&lt;/RecNum&gt;&lt;DisplayText&gt;[25, 26]&lt;/DisplayText&gt;&lt;record&gt;&lt;rec-number&gt;42&lt;/rec-number&gt;&lt;foreign-keys&gt;&lt;key app="EN" db-id="5pf99vapuzz0s4exe5b5axpiasxfdvr5fdwz" timestamp="1722537168"&gt;42&lt;/key&gt;&lt;/foreign-keys&gt;&lt;ref-type name="Report"&gt;27&lt;/ref-type&gt;&lt;contributors&gt;&lt;authors&gt;&lt;author&gt;Frechette, Van Derck&lt;/author&gt;&lt;author&gt;Varner, James R&lt;/author&gt;&lt;/authors&gt;&lt;/contributors&gt;&lt;titles&gt;&lt;title&gt;Fractography of glasses and ceramics&lt;/title&gt;&lt;/titles&gt;&lt;dates&gt;&lt;year&gt;1988&lt;/year&gt;&lt;/dates&gt;&lt;publisher&gt;American Ceramic Society Inc., Westerville, OK&lt;/publisher&gt;&lt;urls&gt;&lt;/urls&gt;&lt;/record&gt;&lt;/Cite&gt;&lt;Cite&gt;&lt;Author&gt;Swanson&lt;/Author&gt;&lt;Year&gt;1987&lt;/Year&gt;&lt;RecNum&gt;41&lt;/RecNum&gt;&lt;record&gt;&lt;rec-number&gt;41&lt;/rec-number&gt;&lt;foreign-keys&gt;&lt;key app="EN" db-id="5pf99vapuzz0s4exe5b5axpiasxfdvr5fdwz" timestamp="1722537131"&gt;41&lt;/key&gt;&lt;/foreign-keys&gt;&lt;ref-type name="Journal Article"&gt;17&lt;/ref-type&gt;&lt;contributors&gt;&lt;authors&gt;&lt;author&gt;Swanson, Peter L&lt;/author&gt;&lt;author&gt;Fairbanks, Carolyn J&lt;/author&gt;&lt;author&gt;Lawn, Brian R&lt;/autho</w:instrText>
      </w:r>
      <w:r w:rsidR="00B31697">
        <w:rPr>
          <w:rFonts w:ascii="Times New Roman" w:hAnsi="Times New Roman" w:cs="Times New Roman" w:hint="eastAsia"/>
        </w:rPr>
        <w:instrText>r&gt;&lt;author&gt;MAI, YIU</w:instrText>
      </w:r>
      <w:r w:rsidR="00B31697">
        <w:rPr>
          <w:rFonts w:ascii="Times New Roman" w:hAnsi="Times New Roman" w:cs="Times New Roman" w:hint="eastAsia"/>
        </w:rPr>
        <w:instrText>‐</w:instrText>
      </w:r>
      <w:r w:rsidR="00B31697">
        <w:rPr>
          <w:rFonts w:ascii="Times New Roman" w:hAnsi="Times New Roman" w:cs="Times New Roman" w:hint="eastAsia"/>
        </w:rPr>
        <w:instrText>WING&lt;/author&gt;&lt;author&gt;Hockey, Bernard J&lt;/author&gt;&lt;/authors&gt;&lt;/contributors&gt;&lt;titles&gt;&lt;title&gt;Crack</w:instrText>
      </w:r>
      <w:r w:rsidR="00B31697">
        <w:rPr>
          <w:rFonts w:ascii="Times New Roman" w:hAnsi="Times New Roman" w:cs="Times New Roman" w:hint="eastAsia"/>
        </w:rPr>
        <w:instrText>‐</w:instrText>
      </w:r>
      <w:r w:rsidR="00B31697">
        <w:rPr>
          <w:rFonts w:ascii="Times New Roman" w:hAnsi="Times New Roman" w:cs="Times New Roman" w:hint="eastAsia"/>
        </w:rPr>
        <w:instrText>interface grain bridging as a fracture resistance I, mechanism in ceramics: I, experimental study on alumina&lt;/title&gt;&lt;secondary-title&gt;Journal of</w:instrText>
      </w:r>
      <w:r w:rsidR="00B31697">
        <w:rPr>
          <w:rFonts w:ascii="Times New Roman" w:hAnsi="Times New Roman" w:cs="Times New Roman"/>
        </w:rPr>
        <w:instrText xml:space="preserve"> the American Ceramic Society&lt;/secondary-title&gt;&lt;/titles&gt;&lt;periodical&gt;&lt;full-title&gt;Journal of the American Ceramic Society&lt;/full-title&gt;&lt;/periodical&gt;&lt;pages&gt;279-289&lt;/pages&gt;&lt;volume&gt;70&lt;/volume&gt;&lt;number&gt;4&lt;/number&gt;&lt;dates&gt;&lt;year&gt;1987&lt;/year&gt;&lt;/dates&gt;&lt;isbn&gt;0002-7820&lt;/isbn&gt;&lt;urls&gt;&lt;/urls&gt;&lt;/record&gt;&lt;/Cite&gt;&lt;/EndNote&gt;</w:instrText>
      </w:r>
      <w:r w:rsidR="00BC24E4">
        <w:rPr>
          <w:rFonts w:ascii="Times New Roman" w:hAnsi="Times New Roman" w:cs="Times New Roman"/>
        </w:rPr>
        <w:fldChar w:fldCharType="separate"/>
      </w:r>
      <w:r w:rsidR="00B31697">
        <w:rPr>
          <w:rFonts w:ascii="Times New Roman" w:hAnsi="Times New Roman" w:cs="Times New Roman"/>
          <w:noProof/>
        </w:rPr>
        <w:t>[25, 26]</w:t>
      </w:r>
      <w:r w:rsidR="00BC24E4">
        <w:rPr>
          <w:rFonts w:ascii="Times New Roman" w:hAnsi="Times New Roman" w:cs="Times New Roman"/>
        </w:rPr>
        <w:fldChar w:fldCharType="end"/>
      </w:r>
      <w:r w:rsidR="00026CFF" w:rsidRPr="00026CFF">
        <w:rPr>
          <w:rFonts w:ascii="Times New Roman" w:hAnsi="Times New Roman" w:cs="Times New Roman"/>
        </w:rPr>
        <w:t xml:space="preserve">. The XRD results displayed in Fig. </w:t>
      </w:r>
      <w:r w:rsidR="003D300A">
        <w:rPr>
          <w:rFonts w:ascii="Times New Roman" w:hAnsi="Times New Roman" w:cs="Times New Roman" w:hint="eastAsia"/>
        </w:rPr>
        <w:t>2</w:t>
      </w:r>
      <w:r w:rsidR="00026CFF" w:rsidRPr="00026CFF">
        <w:rPr>
          <w:rFonts w:ascii="Times New Roman" w:hAnsi="Times New Roman" w:cs="Times New Roman"/>
        </w:rPr>
        <w:t xml:space="preserve">(d) confirm the polycrystalline </w:t>
      </w:r>
      <w:r w:rsidR="00026CFF">
        <w:rPr>
          <w:rFonts w:ascii="Times New Roman" w:hAnsi="Times New Roman" w:cs="Times New Roman" w:hint="eastAsia"/>
        </w:rPr>
        <w:t>structures</w:t>
      </w:r>
      <w:r w:rsidR="00026CFF" w:rsidRPr="00026CFF">
        <w:rPr>
          <w:rFonts w:ascii="Times New Roman" w:hAnsi="Times New Roman" w:cs="Times New Roman"/>
        </w:rPr>
        <w:t xml:space="preserve"> of both </w:t>
      </w:r>
      <w:proofErr w:type="spellStart"/>
      <w:r w:rsidR="00026CFF" w:rsidRPr="00026CFF">
        <w:rPr>
          <w:rFonts w:ascii="Times New Roman" w:hAnsi="Times New Roman" w:cs="Times New Roman"/>
        </w:rPr>
        <w:t>SiC</w:t>
      </w:r>
      <w:proofErr w:type="spellEnd"/>
      <w:r w:rsidR="00026CFF" w:rsidRPr="00026CFF">
        <w:rPr>
          <w:rFonts w:ascii="Times New Roman" w:hAnsi="Times New Roman" w:cs="Times New Roman"/>
        </w:rPr>
        <w:t xml:space="preserve"> and the metallic oxide additives.</w:t>
      </w:r>
      <w:r w:rsidR="003A4130">
        <w:rPr>
          <w:rFonts w:ascii="Times New Roman" w:hAnsi="Times New Roman" w:cs="Times New Roman" w:hint="eastAsia"/>
        </w:rPr>
        <w:t xml:space="preserve"> </w:t>
      </w:r>
      <w:r w:rsidR="00E12B36" w:rsidRPr="006B11AC">
        <w:rPr>
          <w:rFonts w:ascii="Times New Roman" w:hAnsi="Times New Roman" w:cs="Times New Roman"/>
        </w:rPr>
        <w:t>It is</w:t>
      </w:r>
      <w:r w:rsidR="00E12B36">
        <w:rPr>
          <w:rFonts w:ascii="Times New Roman" w:hAnsi="Times New Roman" w:cs="Times New Roman" w:hint="eastAsia"/>
        </w:rPr>
        <w:t xml:space="preserve"> also</w:t>
      </w:r>
      <w:r w:rsidR="00E12B36" w:rsidRPr="006B11AC">
        <w:rPr>
          <w:rFonts w:ascii="Times New Roman" w:hAnsi="Times New Roman" w:cs="Times New Roman"/>
        </w:rPr>
        <w:t xml:space="preserve"> important to note that the sample exhibits a porous structure, with </w:t>
      </w:r>
      <w:r w:rsidR="00E12B36">
        <w:rPr>
          <w:rFonts w:ascii="Times New Roman" w:hAnsi="Times New Roman" w:cs="Times New Roman" w:hint="eastAsia"/>
        </w:rPr>
        <w:t>many</w:t>
      </w:r>
      <w:r w:rsidR="00E12B36" w:rsidRPr="006B11AC">
        <w:rPr>
          <w:rFonts w:ascii="Times New Roman" w:hAnsi="Times New Roman" w:cs="Times New Roman"/>
        </w:rPr>
        <w:t xml:space="preserve"> cavities visible throughout the microstructu</w:t>
      </w:r>
      <w:r w:rsidR="00E12B36">
        <w:rPr>
          <w:rFonts w:ascii="Times New Roman" w:hAnsi="Times New Roman" w:cs="Times New Roman" w:hint="eastAsia"/>
        </w:rPr>
        <w:t>re.</w:t>
      </w:r>
    </w:p>
    <w:p w14:paraId="0E6A9290" w14:textId="65C429AD" w:rsidR="00312443" w:rsidRPr="0032490F" w:rsidRDefault="00AE0149" w:rsidP="00EF029F">
      <w:pPr>
        <w:spacing w:line="360" w:lineRule="auto"/>
        <w:jc w:val="both"/>
        <w:rPr>
          <w:rFonts w:ascii="Times New Roman" w:hAnsi="Times New Roman" w:cs="Times New Roman"/>
        </w:rPr>
      </w:pPr>
      <w:r w:rsidRPr="00AE0149">
        <w:rPr>
          <w:rFonts w:ascii="Times New Roman" w:hAnsi="Times New Roman" w:cs="Times New Roman"/>
          <w:noProof/>
        </w:rPr>
        <w:drawing>
          <wp:inline distT="0" distB="0" distL="0" distR="0" wp14:anchorId="13F28EB7" wp14:editId="06984A14">
            <wp:extent cx="5943600" cy="3804285"/>
            <wp:effectExtent l="0" t="0" r="0" b="5715"/>
            <wp:docPr id="235403325" name="Picture 1" descr="A collage of images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03325" name="Picture 1" descr="A collage of images of different colors&#10;&#10;Description automatically generated"/>
                    <pic:cNvPicPr/>
                  </pic:nvPicPr>
                  <pic:blipFill>
                    <a:blip r:embed="rId11"/>
                    <a:stretch>
                      <a:fillRect/>
                    </a:stretch>
                  </pic:blipFill>
                  <pic:spPr>
                    <a:xfrm>
                      <a:off x="0" y="0"/>
                      <a:ext cx="5943600" cy="3804285"/>
                    </a:xfrm>
                    <a:prstGeom prst="rect">
                      <a:avLst/>
                    </a:prstGeom>
                  </pic:spPr>
                </pic:pic>
              </a:graphicData>
            </a:graphic>
          </wp:inline>
        </w:drawing>
      </w:r>
      <w:r w:rsidR="00EF029F" w:rsidRPr="0077369F">
        <w:rPr>
          <w:rFonts w:ascii="Times New Roman" w:hAnsi="Times New Roman" w:cs="Times New Roman"/>
          <w:b/>
          <w:bCs/>
          <w:sz w:val="20"/>
          <w:szCs w:val="20"/>
        </w:rPr>
        <w:t xml:space="preserve">Fig. </w:t>
      </w:r>
      <w:r w:rsidR="003D300A">
        <w:rPr>
          <w:rFonts w:ascii="Times New Roman" w:hAnsi="Times New Roman" w:cs="Times New Roman" w:hint="eastAsia"/>
          <w:b/>
          <w:bCs/>
          <w:sz w:val="20"/>
          <w:szCs w:val="20"/>
        </w:rPr>
        <w:t>2</w:t>
      </w:r>
      <w:r w:rsidR="00EF029F" w:rsidRPr="0077369F">
        <w:rPr>
          <w:rFonts w:ascii="Times New Roman" w:hAnsi="Times New Roman" w:cs="Times New Roman"/>
          <w:b/>
          <w:bCs/>
          <w:sz w:val="20"/>
          <w:szCs w:val="20"/>
        </w:rPr>
        <w:t>.</w:t>
      </w:r>
      <w:r w:rsidR="00EF029F" w:rsidRPr="0077369F">
        <w:rPr>
          <w:rFonts w:ascii="Times New Roman" w:hAnsi="Times New Roman" w:cs="Times New Roman"/>
          <w:sz w:val="20"/>
          <w:szCs w:val="20"/>
        </w:rPr>
        <w:t xml:space="preserve"> </w:t>
      </w:r>
      <w:r w:rsidR="0032490F">
        <w:rPr>
          <w:rFonts w:ascii="Times New Roman" w:hAnsi="Times New Roman" w:cs="Times New Roman"/>
          <w:sz w:val="20"/>
          <w:szCs w:val="20"/>
        </w:rPr>
        <w:t>M</w:t>
      </w:r>
      <w:r w:rsidR="0032490F">
        <w:rPr>
          <w:rFonts w:ascii="Times New Roman" w:hAnsi="Times New Roman" w:cs="Times New Roman" w:hint="eastAsia"/>
          <w:sz w:val="20"/>
          <w:szCs w:val="20"/>
        </w:rPr>
        <w:t xml:space="preserve">icrostructure and </w:t>
      </w:r>
      <w:r w:rsidR="0032490F">
        <w:rPr>
          <w:rFonts w:ascii="Times New Roman" w:hAnsi="Times New Roman" w:cs="Times New Roman"/>
          <w:sz w:val="20"/>
          <w:szCs w:val="20"/>
        </w:rPr>
        <w:t>chemistry</w:t>
      </w:r>
      <w:r w:rsidR="0032490F">
        <w:rPr>
          <w:rFonts w:ascii="Times New Roman" w:hAnsi="Times New Roman" w:cs="Times New Roman" w:hint="eastAsia"/>
          <w:sz w:val="20"/>
          <w:szCs w:val="20"/>
        </w:rPr>
        <w:t xml:space="preserve"> of LPS </w:t>
      </w:r>
      <w:proofErr w:type="spellStart"/>
      <w:r w:rsidR="0032490F">
        <w:rPr>
          <w:rFonts w:ascii="Times New Roman" w:hAnsi="Times New Roman" w:cs="Times New Roman" w:hint="eastAsia"/>
          <w:sz w:val="20"/>
          <w:szCs w:val="20"/>
        </w:rPr>
        <w:t>SiC.</w:t>
      </w:r>
      <w:proofErr w:type="spellEnd"/>
      <w:r w:rsidR="0032490F">
        <w:rPr>
          <w:rFonts w:ascii="Times New Roman" w:hAnsi="Times New Roman" w:cs="Times New Roman" w:hint="eastAsia"/>
          <w:sz w:val="20"/>
          <w:szCs w:val="20"/>
        </w:rPr>
        <w:t xml:space="preserve"> </w:t>
      </w:r>
      <w:r w:rsidR="0032490F" w:rsidRPr="0032490F">
        <w:rPr>
          <w:rFonts w:ascii="Times New Roman" w:hAnsi="Times New Roman" w:cs="Times New Roman" w:hint="eastAsia"/>
          <w:sz w:val="20"/>
          <w:szCs w:val="20"/>
        </w:rPr>
        <w:t>(a) SEM-SE image of</w:t>
      </w:r>
      <w:r w:rsidR="0032490F">
        <w:rPr>
          <w:rFonts w:ascii="Times New Roman" w:hAnsi="Times New Roman" w:cs="Times New Roman" w:hint="eastAsia"/>
          <w:sz w:val="20"/>
          <w:szCs w:val="20"/>
        </w:rPr>
        <w:t xml:space="preserve"> </w:t>
      </w:r>
      <w:r w:rsidR="0032490F">
        <w:rPr>
          <w:rFonts w:ascii="Times New Roman" w:hAnsi="Times New Roman" w:cs="Times New Roman"/>
          <w:sz w:val="20"/>
          <w:szCs w:val="20"/>
        </w:rPr>
        <w:t>microstructural</w:t>
      </w:r>
      <w:r w:rsidR="0032490F">
        <w:rPr>
          <w:rFonts w:ascii="Times New Roman" w:hAnsi="Times New Roman" w:cs="Times New Roman" w:hint="eastAsia"/>
          <w:sz w:val="20"/>
          <w:szCs w:val="20"/>
        </w:rPr>
        <w:t xml:space="preserve"> </w:t>
      </w:r>
      <w:r w:rsidR="0032490F">
        <w:rPr>
          <w:rFonts w:ascii="Times New Roman" w:hAnsi="Times New Roman" w:cs="Times New Roman"/>
          <w:sz w:val="20"/>
          <w:szCs w:val="20"/>
        </w:rPr>
        <w:t>morphology</w:t>
      </w:r>
      <w:r w:rsidR="0032490F">
        <w:rPr>
          <w:rFonts w:ascii="Times New Roman" w:hAnsi="Times New Roman" w:cs="Times New Roman" w:hint="eastAsia"/>
          <w:sz w:val="20"/>
          <w:szCs w:val="20"/>
        </w:rPr>
        <w:t xml:space="preserve"> of LPS </w:t>
      </w:r>
      <w:proofErr w:type="spellStart"/>
      <w:r w:rsidR="0032490F">
        <w:rPr>
          <w:rFonts w:ascii="Times New Roman" w:hAnsi="Times New Roman" w:cs="Times New Roman" w:hint="eastAsia"/>
          <w:sz w:val="20"/>
          <w:szCs w:val="20"/>
        </w:rPr>
        <w:t>SiC</w:t>
      </w:r>
      <w:proofErr w:type="spellEnd"/>
      <w:r w:rsidR="0032490F">
        <w:rPr>
          <w:rFonts w:ascii="Times New Roman" w:hAnsi="Times New Roman" w:cs="Times New Roman" w:hint="eastAsia"/>
          <w:sz w:val="20"/>
          <w:szCs w:val="20"/>
        </w:rPr>
        <w:t xml:space="preserve"> cross </w:t>
      </w:r>
      <w:r w:rsidR="0032490F">
        <w:rPr>
          <w:rFonts w:ascii="Times New Roman" w:hAnsi="Times New Roman" w:cs="Times New Roman"/>
          <w:sz w:val="20"/>
          <w:szCs w:val="20"/>
        </w:rPr>
        <w:t>section</w:t>
      </w:r>
      <w:r w:rsidR="0032490F">
        <w:rPr>
          <w:rFonts w:ascii="Times New Roman" w:hAnsi="Times New Roman" w:cs="Times New Roman" w:hint="eastAsia"/>
          <w:sz w:val="20"/>
          <w:szCs w:val="20"/>
        </w:rPr>
        <w:t xml:space="preserve"> and its corresponding (b) EDX mapping. (c) fractural facet showing the metallic additives at grain </w:t>
      </w:r>
      <w:r w:rsidR="0032490F">
        <w:rPr>
          <w:rFonts w:ascii="Times New Roman" w:hAnsi="Times New Roman" w:cs="Times New Roman"/>
          <w:sz w:val="20"/>
          <w:szCs w:val="20"/>
        </w:rPr>
        <w:t>boundary</w:t>
      </w:r>
      <w:r w:rsidR="0032490F">
        <w:rPr>
          <w:rFonts w:ascii="Times New Roman" w:hAnsi="Times New Roman" w:cs="Times New Roman" w:hint="eastAsia"/>
          <w:sz w:val="20"/>
          <w:szCs w:val="20"/>
        </w:rPr>
        <w:t xml:space="preserve">. (d) XRD pattern showing the crystal structure of LPS </w:t>
      </w:r>
      <w:proofErr w:type="spellStart"/>
      <w:r w:rsidR="0032490F">
        <w:rPr>
          <w:rFonts w:ascii="Times New Roman" w:hAnsi="Times New Roman" w:cs="Times New Roman" w:hint="eastAsia"/>
          <w:sz w:val="20"/>
          <w:szCs w:val="20"/>
        </w:rPr>
        <w:t>SiC</w:t>
      </w:r>
      <w:proofErr w:type="spellEnd"/>
      <w:r w:rsidR="0032490F">
        <w:rPr>
          <w:rFonts w:ascii="Times New Roman" w:hAnsi="Times New Roman" w:cs="Times New Roman" w:hint="eastAsia"/>
          <w:sz w:val="20"/>
          <w:szCs w:val="20"/>
        </w:rPr>
        <w:t xml:space="preserve"> matrix and </w:t>
      </w:r>
      <w:r w:rsidR="0032490F">
        <w:rPr>
          <w:rFonts w:ascii="Times New Roman" w:hAnsi="Times New Roman" w:cs="Times New Roman"/>
          <w:sz w:val="20"/>
          <w:szCs w:val="20"/>
        </w:rPr>
        <w:t>metallic</w:t>
      </w:r>
      <w:r w:rsidR="0032490F">
        <w:rPr>
          <w:rFonts w:ascii="Times New Roman" w:hAnsi="Times New Roman" w:cs="Times New Roman" w:hint="eastAsia"/>
          <w:sz w:val="20"/>
          <w:szCs w:val="20"/>
        </w:rPr>
        <w:t xml:space="preserve"> oxide additives.</w:t>
      </w:r>
    </w:p>
    <w:p w14:paraId="5665E818" w14:textId="77777777" w:rsidR="00BF7325" w:rsidRPr="0032490F" w:rsidRDefault="00BF7325" w:rsidP="00EF029F">
      <w:pPr>
        <w:spacing w:line="360" w:lineRule="auto"/>
        <w:jc w:val="both"/>
        <w:rPr>
          <w:rFonts w:ascii="Times New Roman" w:hAnsi="Times New Roman" w:cs="Times New Roman"/>
        </w:rPr>
      </w:pPr>
    </w:p>
    <w:p w14:paraId="0D1BDD10" w14:textId="20DB137D" w:rsidR="00BF7325" w:rsidRPr="0032490F" w:rsidRDefault="00BF7325" w:rsidP="00EF029F">
      <w:pPr>
        <w:spacing w:line="360" w:lineRule="auto"/>
        <w:jc w:val="both"/>
        <w:rPr>
          <w:rFonts w:ascii="Times New Roman" w:hAnsi="Times New Roman" w:cs="Times New Roman"/>
        </w:rPr>
      </w:pPr>
    </w:p>
    <w:p w14:paraId="481BFEA1" w14:textId="77777777" w:rsidR="00FC012E" w:rsidRPr="0032490F" w:rsidRDefault="00FC012E" w:rsidP="00EF029F">
      <w:pPr>
        <w:spacing w:line="360" w:lineRule="auto"/>
        <w:jc w:val="both"/>
        <w:rPr>
          <w:rFonts w:ascii="Times New Roman" w:hAnsi="Times New Roman" w:cs="Times New Roman"/>
        </w:rPr>
      </w:pPr>
    </w:p>
    <w:p w14:paraId="23295B96" w14:textId="77777777" w:rsidR="00ED3376" w:rsidRPr="0032490F" w:rsidRDefault="00ED3376" w:rsidP="00EF029F">
      <w:pPr>
        <w:spacing w:line="360" w:lineRule="auto"/>
        <w:jc w:val="both"/>
        <w:rPr>
          <w:rFonts w:ascii="Times New Roman" w:hAnsi="Times New Roman" w:cs="Times New Roman"/>
        </w:rPr>
      </w:pPr>
    </w:p>
    <w:p w14:paraId="3B626455" w14:textId="77777777" w:rsidR="00ED3376" w:rsidRPr="0032490F" w:rsidRDefault="00ED3376" w:rsidP="00EF029F">
      <w:pPr>
        <w:spacing w:line="360" w:lineRule="auto"/>
        <w:jc w:val="both"/>
        <w:rPr>
          <w:rFonts w:ascii="Times New Roman" w:hAnsi="Times New Roman" w:cs="Times New Roman"/>
        </w:rPr>
      </w:pPr>
    </w:p>
    <w:p w14:paraId="3EC8AC54" w14:textId="27E4822A" w:rsidR="00FC012E" w:rsidRDefault="00677604" w:rsidP="00EF029F">
      <w:pPr>
        <w:spacing w:line="360" w:lineRule="auto"/>
        <w:jc w:val="both"/>
        <w:rPr>
          <w:rFonts w:ascii="Times New Roman" w:hAnsi="Times New Roman" w:cs="Times New Roman"/>
        </w:rPr>
      </w:pPr>
      <w:r w:rsidRPr="00677604">
        <w:rPr>
          <w:rFonts w:ascii="Times New Roman" w:hAnsi="Times New Roman" w:cs="Times New Roman"/>
          <w:noProof/>
        </w:rPr>
        <w:drawing>
          <wp:inline distT="0" distB="0" distL="0" distR="0" wp14:anchorId="04623F1B" wp14:editId="63B0C219">
            <wp:extent cx="5943600" cy="2973705"/>
            <wp:effectExtent l="0" t="0" r="0" b="0"/>
            <wp:docPr id="1737707076"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07076" name="Picture 1" descr="A collage of images of different shapes and colors&#10;&#10;Description automatically generated"/>
                    <pic:cNvPicPr/>
                  </pic:nvPicPr>
                  <pic:blipFill>
                    <a:blip r:embed="rId12"/>
                    <a:stretch>
                      <a:fillRect/>
                    </a:stretch>
                  </pic:blipFill>
                  <pic:spPr>
                    <a:xfrm>
                      <a:off x="0" y="0"/>
                      <a:ext cx="5943600" cy="2973705"/>
                    </a:xfrm>
                    <a:prstGeom prst="rect">
                      <a:avLst/>
                    </a:prstGeom>
                  </pic:spPr>
                </pic:pic>
              </a:graphicData>
            </a:graphic>
          </wp:inline>
        </w:drawing>
      </w:r>
    </w:p>
    <w:p w14:paraId="39C47E71" w14:textId="7A6F4471" w:rsidR="00FC012E" w:rsidRPr="00567525" w:rsidRDefault="00FC012E" w:rsidP="00EF029F">
      <w:pPr>
        <w:spacing w:line="360" w:lineRule="auto"/>
        <w:jc w:val="both"/>
        <w:rPr>
          <w:rFonts w:ascii="Times New Roman" w:hAnsi="Times New Roman" w:cs="Times New Roman"/>
        </w:rPr>
      </w:pPr>
      <w:r w:rsidRPr="0077369F">
        <w:rPr>
          <w:rFonts w:ascii="Times New Roman" w:hAnsi="Times New Roman" w:cs="Times New Roman"/>
          <w:b/>
          <w:bCs/>
          <w:sz w:val="20"/>
          <w:szCs w:val="20"/>
        </w:rPr>
        <w:t xml:space="preserve">Fig. </w:t>
      </w:r>
      <w:r w:rsidR="00530E0C">
        <w:rPr>
          <w:rFonts w:ascii="Times New Roman" w:hAnsi="Times New Roman" w:cs="Times New Roman"/>
          <w:b/>
          <w:bCs/>
          <w:sz w:val="20"/>
          <w:szCs w:val="20"/>
        </w:rPr>
        <w:t>3</w:t>
      </w:r>
      <w:r w:rsidRPr="0077369F">
        <w:rPr>
          <w:rFonts w:ascii="Times New Roman" w:hAnsi="Times New Roman" w:cs="Times New Roman"/>
          <w:b/>
          <w:bCs/>
          <w:sz w:val="20"/>
          <w:szCs w:val="20"/>
        </w:rPr>
        <w:t>.</w:t>
      </w:r>
      <w:r w:rsidRPr="0077369F">
        <w:rPr>
          <w:rFonts w:ascii="Times New Roman" w:hAnsi="Times New Roman" w:cs="Times New Roman"/>
          <w:sz w:val="20"/>
          <w:szCs w:val="20"/>
        </w:rPr>
        <w:t xml:space="preserve"> </w:t>
      </w:r>
      <w:r w:rsidR="00794C00">
        <w:rPr>
          <w:rFonts w:ascii="Times New Roman" w:hAnsi="Times New Roman" w:cs="Times New Roman"/>
          <w:sz w:val="20"/>
          <w:szCs w:val="20"/>
        </w:rPr>
        <w:t>Det</w:t>
      </w:r>
      <w:r w:rsidR="00727953" w:rsidRPr="00727953">
        <w:rPr>
          <w:rFonts w:ascii="Times New Roman" w:hAnsi="Times New Roman" w:cs="Times New Roman"/>
          <w:sz w:val="20"/>
          <w:szCs w:val="20"/>
        </w:rPr>
        <w:t xml:space="preserve">ermination of chemical composition of oxide additives in LPS </w:t>
      </w:r>
      <w:proofErr w:type="spellStart"/>
      <w:r w:rsidR="00727953" w:rsidRPr="00727953">
        <w:rPr>
          <w:rFonts w:ascii="Times New Roman" w:hAnsi="Times New Roman" w:cs="Times New Roman"/>
          <w:sz w:val="20"/>
          <w:szCs w:val="20"/>
        </w:rPr>
        <w:t>SiC</w:t>
      </w:r>
      <w:proofErr w:type="spellEnd"/>
      <w:r w:rsidR="00727953" w:rsidRPr="00727953">
        <w:rPr>
          <w:rFonts w:ascii="Times New Roman" w:hAnsi="Times New Roman" w:cs="Times New Roman"/>
          <w:sz w:val="20"/>
          <w:szCs w:val="20"/>
        </w:rPr>
        <w:t xml:space="preserve"> by SEM and corresponding EDS point analysis. (a) SEM-</w:t>
      </w:r>
      <w:proofErr w:type="spellStart"/>
      <w:r w:rsidR="00727953" w:rsidRPr="00727953">
        <w:rPr>
          <w:rFonts w:ascii="Times New Roman" w:hAnsi="Times New Roman" w:cs="Times New Roman"/>
          <w:sz w:val="20"/>
          <w:szCs w:val="20"/>
        </w:rPr>
        <w:t>InLens</w:t>
      </w:r>
      <w:proofErr w:type="spellEnd"/>
      <w:r w:rsidR="00727953" w:rsidRPr="00727953">
        <w:rPr>
          <w:rFonts w:ascii="Times New Roman" w:hAnsi="Times New Roman" w:cs="Times New Roman"/>
          <w:sz w:val="20"/>
          <w:szCs w:val="20"/>
        </w:rPr>
        <w:t xml:space="preserve"> image showing a larger area of the cross-section of the sample. (b) and (c) are zoomed-in SEM-</w:t>
      </w:r>
      <w:proofErr w:type="spellStart"/>
      <w:r w:rsidR="00727953" w:rsidRPr="00727953">
        <w:rPr>
          <w:rFonts w:ascii="Times New Roman" w:hAnsi="Times New Roman" w:cs="Times New Roman"/>
          <w:sz w:val="20"/>
          <w:szCs w:val="20"/>
        </w:rPr>
        <w:t>InLens</w:t>
      </w:r>
      <w:proofErr w:type="spellEnd"/>
      <w:r w:rsidR="00727953" w:rsidRPr="00727953">
        <w:rPr>
          <w:rFonts w:ascii="Times New Roman" w:hAnsi="Times New Roman" w:cs="Times New Roman"/>
          <w:sz w:val="20"/>
          <w:szCs w:val="20"/>
        </w:rPr>
        <w:t xml:space="preserve"> and SE images from the rectangular region in (a), respectively. (d) SEM-</w:t>
      </w:r>
      <w:proofErr w:type="spellStart"/>
      <w:r w:rsidR="00727953" w:rsidRPr="00727953">
        <w:rPr>
          <w:rFonts w:ascii="Times New Roman" w:hAnsi="Times New Roman" w:cs="Times New Roman"/>
          <w:sz w:val="20"/>
          <w:szCs w:val="20"/>
        </w:rPr>
        <w:t>InLens</w:t>
      </w:r>
      <w:proofErr w:type="spellEnd"/>
      <w:r w:rsidR="00727953" w:rsidRPr="00727953">
        <w:rPr>
          <w:rFonts w:ascii="Times New Roman" w:hAnsi="Times New Roman" w:cs="Times New Roman"/>
          <w:sz w:val="20"/>
          <w:szCs w:val="20"/>
        </w:rPr>
        <w:t xml:space="preserve"> image showing a localized region where the EDS point analysis was conducted. (e) </w:t>
      </w:r>
      <w:commentRangeStart w:id="22"/>
      <w:commentRangeStart w:id="23"/>
      <w:r w:rsidR="00727953" w:rsidRPr="00727953">
        <w:rPr>
          <w:rFonts w:ascii="Times New Roman" w:hAnsi="Times New Roman" w:cs="Times New Roman"/>
          <w:sz w:val="20"/>
          <w:szCs w:val="20"/>
        </w:rPr>
        <w:t>EDS</w:t>
      </w:r>
      <w:commentRangeEnd w:id="22"/>
      <w:r w:rsidR="00686D23">
        <w:rPr>
          <w:rStyle w:val="CommentReference"/>
        </w:rPr>
        <w:commentReference w:id="22"/>
      </w:r>
      <w:commentRangeEnd w:id="23"/>
      <w:r w:rsidR="00677604">
        <w:rPr>
          <w:rStyle w:val="CommentReference"/>
        </w:rPr>
        <w:commentReference w:id="23"/>
      </w:r>
      <w:r w:rsidR="00727953" w:rsidRPr="00727953">
        <w:rPr>
          <w:rFonts w:ascii="Times New Roman" w:hAnsi="Times New Roman" w:cs="Times New Roman"/>
          <w:sz w:val="20"/>
          <w:szCs w:val="20"/>
        </w:rPr>
        <w:t xml:space="preserve"> spectrum at four locations in (d), and </w:t>
      </w:r>
      <w:commentRangeStart w:id="24"/>
      <w:commentRangeStart w:id="25"/>
      <w:r w:rsidR="00727953" w:rsidRPr="00727953">
        <w:rPr>
          <w:rFonts w:ascii="Times New Roman" w:hAnsi="Times New Roman" w:cs="Times New Roman"/>
          <w:sz w:val="20"/>
          <w:szCs w:val="20"/>
        </w:rPr>
        <w:t>(f)</w:t>
      </w:r>
      <w:commentRangeEnd w:id="24"/>
      <w:r w:rsidR="00686D23">
        <w:rPr>
          <w:rStyle w:val="CommentReference"/>
        </w:rPr>
        <w:commentReference w:id="24"/>
      </w:r>
      <w:commentRangeEnd w:id="25"/>
      <w:r w:rsidR="00677604">
        <w:rPr>
          <w:rStyle w:val="CommentReference"/>
        </w:rPr>
        <w:commentReference w:id="25"/>
      </w:r>
      <w:r w:rsidR="00727953" w:rsidRPr="00727953">
        <w:rPr>
          <w:rFonts w:ascii="Times New Roman" w:hAnsi="Times New Roman" w:cs="Times New Roman"/>
          <w:sz w:val="20"/>
          <w:szCs w:val="20"/>
        </w:rPr>
        <w:t xml:space="preserve"> corresponding atomic percentage for Si, C, Al, O, and Y.</w:t>
      </w:r>
    </w:p>
    <w:p w14:paraId="23446D0D" w14:textId="468A6EAE" w:rsidR="00454BEA" w:rsidRPr="00454BEA" w:rsidRDefault="00514363" w:rsidP="00454BEA">
      <w:pPr>
        <w:spacing w:line="360" w:lineRule="auto"/>
        <w:jc w:val="both"/>
      </w:pPr>
      <w:r w:rsidRPr="00514363">
        <w:rPr>
          <w:rFonts w:ascii="Times New Roman" w:hAnsi="Times New Roman" w:cs="Times New Roman"/>
        </w:rPr>
        <w:t xml:space="preserve">Fig. </w:t>
      </w:r>
      <w:r w:rsidR="00727953">
        <w:rPr>
          <w:rFonts w:ascii="Times New Roman" w:hAnsi="Times New Roman" w:cs="Times New Roman" w:hint="eastAsia"/>
        </w:rPr>
        <w:t>3</w:t>
      </w:r>
      <w:r w:rsidRPr="00514363">
        <w:rPr>
          <w:rFonts w:ascii="Times New Roman" w:hAnsi="Times New Roman" w:cs="Times New Roman"/>
        </w:rPr>
        <w:t xml:space="preserve"> displays the chemical quantification of metallic oxide additives. In Fig. </w:t>
      </w:r>
      <w:r w:rsidR="00727953">
        <w:rPr>
          <w:rFonts w:ascii="Times New Roman" w:hAnsi="Times New Roman" w:cs="Times New Roman" w:hint="eastAsia"/>
        </w:rPr>
        <w:t>3</w:t>
      </w:r>
      <w:r w:rsidRPr="00514363">
        <w:rPr>
          <w:rFonts w:ascii="Times New Roman" w:hAnsi="Times New Roman" w:cs="Times New Roman"/>
        </w:rPr>
        <w:t>(b), an SEM-</w:t>
      </w:r>
      <w:proofErr w:type="spellStart"/>
      <w:r w:rsidRPr="00514363">
        <w:rPr>
          <w:rFonts w:ascii="Times New Roman" w:hAnsi="Times New Roman" w:cs="Times New Roman"/>
        </w:rPr>
        <w:t>InLens</w:t>
      </w:r>
      <w:proofErr w:type="spellEnd"/>
      <w:r w:rsidRPr="00514363">
        <w:rPr>
          <w:rFonts w:ascii="Times New Roman" w:hAnsi="Times New Roman" w:cs="Times New Roman"/>
        </w:rPr>
        <w:t xml:space="preserve"> mode image taken from the rectangular region marked by a red dashed line in Fig. </w:t>
      </w:r>
      <w:r w:rsidR="00727953">
        <w:rPr>
          <w:rFonts w:ascii="Times New Roman" w:hAnsi="Times New Roman" w:cs="Times New Roman" w:hint="eastAsia"/>
        </w:rPr>
        <w:t>3</w:t>
      </w:r>
      <w:r w:rsidRPr="00514363">
        <w:rPr>
          <w:rFonts w:ascii="Times New Roman" w:hAnsi="Times New Roman" w:cs="Times New Roman"/>
        </w:rPr>
        <w:t>(a), it can be observed that the contrast of the oxides differs in various areas</w:t>
      </w:r>
      <w:r w:rsidR="00445B84">
        <w:rPr>
          <w:rFonts w:ascii="Times New Roman" w:hAnsi="Times New Roman" w:cs="Times New Roman"/>
        </w:rPr>
        <w:t xml:space="preserve"> - z</w:t>
      </w:r>
      <w:r w:rsidRPr="00514363">
        <w:rPr>
          <w:rFonts w:ascii="Times New Roman" w:hAnsi="Times New Roman" w:cs="Times New Roman"/>
        </w:rPr>
        <w:t xml:space="preserve">one A, marked by a red circle in Fig. </w:t>
      </w:r>
      <w:r w:rsidR="00727953">
        <w:rPr>
          <w:rFonts w:ascii="Times New Roman" w:hAnsi="Times New Roman" w:cs="Times New Roman" w:hint="eastAsia"/>
        </w:rPr>
        <w:t>3</w:t>
      </w:r>
      <w:r w:rsidRPr="00514363">
        <w:rPr>
          <w:rFonts w:ascii="Times New Roman" w:hAnsi="Times New Roman" w:cs="Times New Roman"/>
        </w:rPr>
        <w:t xml:space="preserve">(b), appears much brighter than zone B, marked by </w:t>
      </w:r>
      <w:r w:rsidR="00677604">
        <w:rPr>
          <w:rFonts w:ascii="Times New Roman" w:hAnsi="Times New Roman" w:cs="Times New Roman"/>
        </w:rPr>
        <w:t>the</w:t>
      </w:r>
      <w:r w:rsidRPr="00514363">
        <w:rPr>
          <w:rFonts w:ascii="Times New Roman" w:hAnsi="Times New Roman" w:cs="Times New Roman"/>
        </w:rPr>
        <w:t xml:space="preserve"> </w:t>
      </w:r>
      <w:r w:rsidR="002A6FFC">
        <w:rPr>
          <w:rFonts w:ascii="Times New Roman" w:hAnsi="Times New Roman" w:cs="Times New Roman" w:hint="eastAsia"/>
        </w:rPr>
        <w:t xml:space="preserve">red </w:t>
      </w:r>
      <w:r w:rsidRPr="00514363">
        <w:rPr>
          <w:rFonts w:ascii="Times New Roman" w:hAnsi="Times New Roman" w:cs="Times New Roman"/>
        </w:rPr>
        <w:t xml:space="preserve">ellipse. Interestingly, the SEM-SE mode image in Fig. </w:t>
      </w:r>
      <w:r w:rsidR="00727953">
        <w:rPr>
          <w:rFonts w:ascii="Times New Roman" w:hAnsi="Times New Roman" w:cs="Times New Roman" w:hint="eastAsia"/>
        </w:rPr>
        <w:t>3</w:t>
      </w:r>
      <w:r w:rsidRPr="00514363">
        <w:rPr>
          <w:rFonts w:ascii="Times New Roman" w:hAnsi="Times New Roman" w:cs="Times New Roman"/>
        </w:rPr>
        <w:t xml:space="preserve">(c), from the same region as Fig. </w:t>
      </w:r>
      <w:r w:rsidR="00727953">
        <w:rPr>
          <w:rFonts w:ascii="Times New Roman" w:hAnsi="Times New Roman" w:cs="Times New Roman" w:hint="eastAsia"/>
        </w:rPr>
        <w:t>3</w:t>
      </w:r>
      <w:r w:rsidRPr="00514363">
        <w:rPr>
          <w:rFonts w:ascii="Times New Roman" w:hAnsi="Times New Roman" w:cs="Times New Roman"/>
        </w:rPr>
        <w:t xml:space="preserve">(a), shows no </w:t>
      </w:r>
      <w:r>
        <w:rPr>
          <w:rFonts w:ascii="Times New Roman" w:hAnsi="Times New Roman" w:cs="Times New Roman" w:hint="eastAsia"/>
        </w:rPr>
        <w:t>contrast on the oxides</w:t>
      </w:r>
      <w:r w:rsidRPr="00514363">
        <w:rPr>
          <w:rFonts w:ascii="Times New Roman" w:hAnsi="Times New Roman" w:cs="Times New Roman"/>
        </w:rPr>
        <w:t xml:space="preserve"> in zone A, while the oxides in zone B remain visible.</w:t>
      </w:r>
      <w:r w:rsidR="00F9251C">
        <w:rPr>
          <w:rFonts w:ascii="Times New Roman" w:hAnsi="Times New Roman" w:cs="Times New Roman" w:hint="eastAsia"/>
        </w:rPr>
        <w:t xml:space="preserve"> </w:t>
      </w:r>
      <w:r w:rsidR="005462AD" w:rsidRPr="005462AD">
        <w:rPr>
          <w:rFonts w:ascii="Times New Roman" w:hAnsi="Times New Roman" w:cs="Times New Roman"/>
        </w:rPr>
        <w:t xml:space="preserve">This suggests that the chemical composition is different in zone A and zone B due to the varying atomic mass contrast to </w:t>
      </w:r>
      <w:r w:rsidR="00794C00">
        <w:rPr>
          <w:rFonts w:ascii="Times New Roman" w:hAnsi="Times New Roman" w:cs="Times New Roman"/>
        </w:rPr>
        <w:t>back scattering electrons</w:t>
      </w:r>
      <w:r w:rsidR="005462AD" w:rsidRPr="005462AD">
        <w:rPr>
          <w:rFonts w:ascii="Times New Roman" w:hAnsi="Times New Roman" w:cs="Times New Roman"/>
        </w:rPr>
        <w:t xml:space="preserve">. </w:t>
      </w:r>
      <w:r w:rsidR="00454BEA" w:rsidRPr="00454BEA">
        <w:rPr>
          <w:rFonts w:ascii="Times New Roman" w:hAnsi="Times New Roman" w:cs="Times New Roman"/>
        </w:rPr>
        <w:t xml:space="preserve">An EDS point analysis was then performed on four regions </w:t>
      </w:r>
      <w:r w:rsidR="00677604" w:rsidRPr="00677604">
        <w:rPr>
          <w:rFonts w:ascii="Times New Roman" w:hAnsi="Times New Roman" w:cs="Times New Roman"/>
          <w:color w:val="FF0000"/>
        </w:rPr>
        <w:t>showing different</w:t>
      </w:r>
      <w:r w:rsidR="00454BEA" w:rsidRPr="00677604">
        <w:rPr>
          <w:rFonts w:ascii="Times New Roman" w:hAnsi="Times New Roman" w:cs="Times New Roman"/>
          <w:color w:val="FF0000"/>
        </w:rPr>
        <w:t xml:space="preserve"> </w:t>
      </w:r>
      <w:r w:rsidR="00677604" w:rsidRPr="00677604">
        <w:rPr>
          <w:rFonts w:ascii="Times New Roman" w:hAnsi="Times New Roman" w:cs="Times New Roman"/>
          <w:color w:val="FF0000"/>
        </w:rPr>
        <w:t>contrast</w:t>
      </w:r>
      <w:r w:rsidR="00454BEA" w:rsidRPr="00677604">
        <w:rPr>
          <w:rFonts w:ascii="Times New Roman" w:hAnsi="Times New Roman" w:cs="Times New Roman"/>
          <w:color w:val="FF0000"/>
        </w:rPr>
        <w:t>,</w:t>
      </w:r>
      <w:r w:rsidR="00454BEA" w:rsidRPr="00454BEA">
        <w:rPr>
          <w:rFonts w:ascii="Times New Roman" w:hAnsi="Times New Roman" w:cs="Times New Roman"/>
        </w:rPr>
        <w:t xml:space="preserve"> indicated by </w:t>
      </w:r>
      <w:commentRangeStart w:id="26"/>
      <w:commentRangeStart w:id="27"/>
      <w:r w:rsidR="00454BEA" w:rsidRPr="00454BEA">
        <w:rPr>
          <w:rFonts w:ascii="Times New Roman" w:hAnsi="Times New Roman" w:cs="Times New Roman"/>
        </w:rPr>
        <w:t xml:space="preserve">#1 to #4 </w:t>
      </w:r>
      <w:commentRangeEnd w:id="26"/>
      <w:r w:rsidR="00445B84">
        <w:rPr>
          <w:rStyle w:val="CommentReference"/>
        </w:rPr>
        <w:commentReference w:id="26"/>
      </w:r>
      <w:commentRangeEnd w:id="27"/>
      <w:r w:rsidR="00677604">
        <w:rPr>
          <w:rStyle w:val="CommentReference"/>
        </w:rPr>
        <w:commentReference w:id="27"/>
      </w:r>
      <w:r w:rsidR="00454BEA" w:rsidRPr="00454BEA">
        <w:rPr>
          <w:rFonts w:ascii="Times New Roman" w:hAnsi="Times New Roman" w:cs="Times New Roman"/>
        </w:rPr>
        <w:t xml:space="preserve">in Fig. </w:t>
      </w:r>
      <w:r w:rsidR="00727953">
        <w:rPr>
          <w:rFonts w:ascii="Times New Roman" w:hAnsi="Times New Roman" w:cs="Times New Roman" w:hint="eastAsia"/>
        </w:rPr>
        <w:t>3</w:t>
      </w:r>
      <w:r w:rsidR="00454BEA" w:rsidRPr="00454BEA">
        <w:rPr>
          <w:rFonts w:ascii="Times New Roman" w:hAnsi="Times New Roman" w:cs="Times New Roman"/>
        </w:rPr>
        <w:t xml:space="preserve">(d). The corresponding energy spectrum in Fig. </w:t>
      </w:r>
      <w:r w:rsidR="00727953">
        <w:rPr>
          <w:rFonts w:ascii="Times New Roman" w:hAnsi="Times New Roman" w:cs="Times New Roman" w:hint="eastAsia"/>
        </w:rPr>
        <w:t>3</w:t>
      </w:r>
      <w:r w:rsidR="00454BEA" w:rsidRPr="00454BEA">
        <w:rPr>
          <w:rFonts w:ascii="Times New Roman" w:hAnsi="Times New Roman" w:cs="Times New Roman"/>
        </w:rPr>
        <w:t xml:space="preserve">(e) shows Al peaks across all four points, while no obvious Y peak appears in the first three points, but a strong peak is present </w:t>
      </w:r>
      <w:r w:rsidR="00454BEA" w:rsidRPr="00454BEA">
        <w:rPr>
          <w:rFonts w:ascii="Times New Roman" w:hAnsi="Times New Roman" w:cs="Times New Roman"/>
        </w:rPr>
        <w:lastRenderedPageBreak/>
        <w:t xml:space="preserve">at point #4. The atomic percentages for different elements are shown in Fig. </w:t>
      </w:r>
      <w:r w:rsidR="00727953">
        <w:rPr>
          <w:rFonts w:ascii="Times New Roman" w:hAnsi="Times New Roman" w:cs="Times New Roman" w:hint="eastAsia"/>
        </w:rPr>
        <w:t>3</w:t>
      </w:r>
      <w:r w:rsidR="00454BEA" w:rsidRPr="00454BEA">
        <w:rPr>
          <w:rFonts w:ascii="Times New Roman" w:hAnsi="Times New Roman" w:cs="Times New Roman"/>
        </w:rPr>
        <w:t>(f). At point #1, the</w:t>
      </w:r>
      <w:r w:rsidR="00454BEA">
        <w:rPr>
          <w:rFonts w:ascii="Times New Roman" w:hAnsi="Times New Roman" w:cs="Times New Roman" w:hint="eastAsia"/>
        </w:rPr>
        <w:t xml:space="preserve"> </w:t>
      </w:r>
      <w:proofErr w:type="gramStart"/>
      <w:r w:rsidR="00454BEA" w:rsidRPr="00454BEA">
        <w:rPr>
          <w:rFonts w:ascii="Times New Roman" w:hAnsi="Times New Roman" w:cs="Times New Roman"/>
        </w:rPr>
        <w:t>Al</w:t>
      </w:r>
      <w:r w:rsidR="00454BEA">
        <w:rPr>
          <w:rFonts w:ascii="Times New Roman" w:hAnsi="Times New Roman" w:cs="Times New Roman" w:hint="eastAsia"/>
        </w:rPr>
        <w:t xml:space="preserve"> </w:t>
      </w:r>
      <w:r w:rsidR="00454BEA" w:rsidRPr="00454BEA">
        <w:rPr>
          <w:rFonts w:ascii="Times New Roman" w:hAnsi="Times New Roman" w:cs="Times New Roman"/>
        </w:rPr>
        <w:t>:</w:t>
      </w:r>
      <w:proofErr w:type="gramEnd"/>
      <w:r w:rsidR="00454BEA">
        <w:rPr>
          <w:rFonts w:ascii="Times New Roman" w:hAnsi="Times New Roman" w:cs="Times New Roman" w:hint="eastAsia"/>
        </w:rPr>
        <w:t xml:space="preserve"> </w:t>
      </w:r>
      <w:r w:rsidR="00677604">
        <w:rPr>
          <w:rFonts w:ascii="Times New Roman" w:hAnsi="Times New Roman" w:cs="Times New Roman"/>
        </w:rPr>
        <w:t>O</w:t>
      </w:r>
      <w:r w:rsidR="00454BEA">
        <w:rPr>
          <w:rFonts w:ascii="Times New Roman" w:hAnsi="Times New Roman" w:cs="Times New Roman" w:hint="eastAsia"/>
        </w:rPr>
        <w:t xml:space="preserve"> </w:t>
      </w:r>
      <w:r w:rsidR="00454BEA" w:rsidRPr="00454BEA">
        <w:rPr>
          <w:rFonts w:ascii="Times New Roman" w:hAnsi="Times New Roman" w:cs="Times New Roman"/>
        </w:rPr>
        <w:t>ratio is 30.2:46.2, which is nearly 2:3, indicating the presence of Al</w:t>
      </w:r>
      <w:r w:rsidR="00454BEA" w:rsidRPr="00A419F3">
        <w:rPr>
          <w:rFonts w:ascii="Times New Roman" w:hAnsi="Times New Roman" w:cs="Times New Roman"/>
          <w:vertAlign w:val="subscript"/>
        </w:rPr>
        <w:t>2</w:t>
      </w:r>
      <w:r w:rsidR="00454BEA" w:rsidRPr="00454BEA">
        <w:rPr>
          <w:rFonts w:ascii="Times New Roman" w:hAnsi="Times New Roman" w:cs="Times New Roman"/>
        </w:rPr>
        <w:t>O</w:t>
      </w:r>
      <w:r w:rsidR="00454BEA" w:rsidRPr="00A419F3">
        <w:rPr>
          <w:rFonts w:ascii="Times New Roman" w:hAnsi="Times New Roman" w:cs="Times New Roman"/>
          <w:vertAlign w:val="subscript"/>
        </w:rPr>
        <w:t>3</w:t>
      </w:r>
      <w:r w:rsidR="00454BEA" w:rsidRPr="00454BEA">
        <w:rPr>
          <w:rFonts w:ascii="Times New Roman" w:hAnsi="Times New Roman" w:cs="Times New Roman"/>
        </w:rPr>
        <w:t xml:space="preserve">. Similar results are found at point #2, where the </w:t>
      </w:r>
      <w:proofErr w:type="gramStart"/>
      <w:r w:rsidR="00454BEA" w:rsidRPr="00454BEA">
        <w:rPr>
          <w:rFonts w:ascii="Times New Roman" w:hAnsi="Times New Roman" w:cs="Times New Roman"/>
        </w:rPr>
        <w:t>Al</w:t>
      </w:r>
      <w:r w:rsidR="00454BEA">
        <w:rPr>
          <w:rFonts w:ascii="Times New Roman" w:hAnsi="Times New Roman" w:cs="Times New Roman" w:hint="eastAsia"/>
        </w:rPr>
        <w:t xml:space="preserve"> :</w:t>
      </w:r>
      <w:proofErr w:type="gramEnd"/>
      <w:r w:rsidR="00454BEA">
        <w:rPr>
          <w:rFonts w:ascii="Times New Roman" w:hAnsi="Times New Roman" w:cs="Times New Roman" w:hint="eastAsia"/>
        </w:rPr>
        <w:t xml:space="preserve"> </w:t>
      </w:r>
      <w:r w:rsidR="00677604">
        <w:rPr>
          <w:rFonts w:ascii="Times New Roman" w:hAnsi="Times New Roman" w:cs="Times New Roman"/>
        </w:rPr>
        <w:t>O</w:t>
      </w:r>
      <w:r w:rsidR="00454BEA">
        <w:rPr>
          <w:rFonts w:ascii="Times New Roman" w:hAnsi="Times New Roman" w:cs="Times New Roman" w:hint="eastAsia"/>
        </w:rPr>
        <w:t xml:space="preserve"> </w:t>
      </w:r>
      <w:r w:rsidR="00454BEA" w:rsidRPr="00454BEA">
        <w:rPr>
          <w:rFonts w:ascii="Times New Roman" w:hAnsi="Times New Roman" w:cs="Times New Roman"/>
        </w:rPr>
        <w:t>ratio is 29.1:46, also approximating 2:3, suggesting Al</w:t>
      </w:r>
      <w:r w:rsidR="00454BEA" w:rsidRPr="00A419F3">
        <w:rPr>
          <w:rFonts w:ascii="Times New Roman" w:hAnsi="Times New Roman" w:cs="Times New Roman"/>
          <w:vertAlign w:val="subscript"/>
        </w:rPr>
        <w:t>2</w:t>
      </w:r>
      <w:r w:rsidR="00454BEA" w:rsidRPr="00454BEA">
        <w:rPr>
          <w:rFonts w:ascii="Times New Roman" w:hAnsi="Times New Roman" w:cs="Times New Roman"/>
        </w:rPr>
        <w:t>O</w:t>
      </w:r>
      <w:r w:rsidR="00454BEA" w:rsidRPr="00A419F3">
        <w:rPr>
          <w:rFonts w:ascii="Times New Roman" w:hAnsi="Times New Roman" w:cs="Times New Roman"/>
          <w:vertAlign w:val="subscript"/>
        </w:rPr>
        <w:t>3</w:t>
      </w:r>
      <w:r w:rsidR="00454BEA" w:rsidRPr="00454BEA">
        <w:rPr>
          <w:rFonts w:ascii="Times New Roman" w:hAnsi="Times New Roman" w:cs="Times New Roman"/>
        </w:rPr>
        <w:t xml:space="preserve">. At point #3, the </w:t>
      </w:r>
      <w:proofErr w:type="gramStart"/>
      <w:r w:rsidR="00454BEA" w:rsidRPr="00454BEA">
        <w:rPr>
          <w:rFonts w:ascii="Times New Roman" w:hAnsi="Times New Roman" w:cs="Times New Roman"/>
        </w:rPr>
        <w:t>Al</w:t>
      </w:r>
      <w:r w:rsidR="00454BEA">
        <w:rPr>
          <w:rFonts w:ascii="Times New Roman" w:hAnsi="Times New Roman" w:cs="Times New Roman" w:hint="eastAsia"/>
        </w:rPr>
        <w:t xml:space="preserve"> </w:t>
      </w:r>
      <w:r w:rsidR="00454BEA" w:rsidRPr="00454BEA">
        <w:rPr>
          <w:rFonts w:ascii="Times New Roman" w:hAnsi="Times New Roman" w:cs="Times New Roman"/>
        </w:rPr>
        <w:t>:</w:t>
      </w:r>
      <w:proofErr w:type="gramEnd"/>
      <w:r w:rsidR="00454BEA">
        <w:rPr>
          <w:rFonts w:ascii="Times New Roman" w:hAnsi="Times New Roman" w:cs="Times New Roman" w:hint="eastAsia"/>
        </w:rPr>
        <w:t xml:space="preserve"> </w:t>
      </w:r>
      <w:r w:rsidR="00677604">
        <w:rPr>
          <w:rFonts w:ascii="Times New Roman" w:hAnsi="Times New Roman" w:cs="Times New Roman"/>
        </w:rPr>
        <w:t>O</w:t>
      </w:r>
      <w:r w:rsidR="00454BEA">
        <w:rPr>
          <w:rFonts w:ascii="Times New Roman" w:hAnsi="Times New Roman" w:cs="Times New Roman" w:hint="eastAsia"/>
        </w:rPr>
        <w:t xml:space="preserve"> </w:t>
      </w:r>
      <w:r w:rsidR="00454BEA" w:rsidRPr="00454BEA">
        <w:rPr>
          <w:rFonts w:ascii="Times New Roman" w:hAnsi="Times New Roman" w:cs="Times New Roman"/>
        </w:rPr>
        <w:t xml:space="preserve">ratio is 11.8:28.3, which is </w:t>
      </w:r>
      <w:r w:rsidR="00677604">
        <w:rPr>
          <w:rFonts w:ascii="Times New Roman" w:hAnsi="Times New Roman" w:cs="Times New Roman"/>
        </w:rPr>
        <w:t>smaller</w:t>
      </w:r>
      <w:r w:rsidR="00454BEA" w:rsidRPr="00454BEA">
        <w:rPr>
          <w:rFonts w:ascii="Times New Roman" w:hAnsi="Times New Roman" w:cs="Times New Roman"/>
        </w:rPr>
        <w:t xml:space="preserve"> than 2:3, indicating that </w:t>
      </w:r>
      <w:r w:rsidR="0043284C">
        <w:rPr>
          <w:rFonts w:ascii="Times New Roman" w:hAnsi="Times New Roman" w:cs="Times New Roman" w:hint="eastAsia"/>
        </w:rPr>
        <w:t xml:space="preserve">excess </w:t>
      </w:r>
      <w:commentRangeStart w:id="28"/>
      <w:commentRangeStart w:id="29"/>
      <w:r w:rsidR="00454BEA" w:rsidRPr="00454BEA">
        <w:rPr>
          <w:rFonts w:ascii="Times New Roman" w:hAnsi="Times New Roman" w:cs="Times New Roman"/>
        </w:rPr>
        <w:t>O</w:t>
      </w:r>
      <w:commentRangeEnd w:id="28"/>
      <w:r w:rsidR="00686D23">
        <w:rPr>
          <w:rStyle w:val="CommentReference"/>
        </w:rPr>
        <w:commentReference w:id="28"/>
      </w:r>
      <w:commentRangeEnd w:id="29"/>
      <w:r w:rsidR="0043284C">
        <w:rPr>
          <w:rStyle w:val="CommentReference"/>
        </w:rPr>
        <w:commentReference w:id="29"/>
      </w:r>
      <w:r w:rsidR="00454BEA" w:rsidRPr="00454BEA">
        <w:rPr>
          <w:rFonts w:ascii="Times New Roman" w:hAnsi="Times New Roman" w:cs="Times New Roman"/>
        </w:rPr>
        <w:t xml:space="preserve"> could be </w:t>
      </w:r>
      <w:r w:rsidR="0043284C">
        <w:rPr>
          <w:rFonts w:ascii="Times New Roman" w:hAnsi="Times New Roman" w:cs="Times New Roman"/>
        </w:rPr>
        <w:t>attributed by</w:t>
      </w:r>
      <w:r w:rsidR="00454BEA" w:rsidRPr="00454BEA">
        <w:rPr>
          <w:rFonts w:ascii="Times New Roman" w:hAnsi="Times New Roman" w:cs="Times New Roman"/>
        </w:rPr>
        <w:t xml:space="preserve"> Y oxides. At point #4, the </w:t>
      </w:r>
      <w:proofErr w:type="gramStart"/>
      <w:r w:rsidR="00454BEA" w:rsidRPr="00454BEA">
        <w:rPr>
          <w:rFonts w:ascii="Times New Roman" w:hAnsi="Times New Roman" w:cs="Times New Roman"/>
        </w:rPr>
        <w:t>Al</w:t>
      </w:r>
      <w:r w:rsidR="00454BEA">
        <w:rPr>
          <w:rFonts w:ascii="Times New Roman" w:hAnsi="Times New Roman" w:cs="Times New Roman" w:hint="eastAsia"/>
        </w:rPr>
        <w:t xml:space="preserve"> </w:t>
      </w:r>
      <w:r w:rsidR="00454BEA" w:rsidRPr="00454BEA">
        <w:rPr>
          <w:rFonts w:ascii="Times New Roman" w:hAnsi="Times New Roman" w:cs="Times New Roman"/>
        </w:rPr>
        <w:t>:</w:t>
      </w:r>
      <w:proofErr w:type="gramEnd"/>
      <w:r w:rsidR="00454BEA">
        <w:rPr>
          <w:rFonts w:ascii="Times New Roman" w:hAnsi="Times New Roman" w:cs="Times New Roman" w:hint="eastAsia"/>
        </w:rPr>
        <w:t xml:space="preserve"> O : </w:t>
      </w:r>
      <w:r w:rsidR="00454BEA" w:rsidRPr="00454BEA">
        <w:rPr>
          <w:rFonts w:ascii="Times New Roman" w:hAnsi="Times New Roman" w:cs="Times New Roman"/>
        </w:rPr>
        <w:t>Y</w:t>
      </w:r>
      <w:r w:rsidR="00454BEA">
        <w:rPr>
          <w:rFonts w:ascii="Times New Roman" w:hAnsi="Times New Roman" w:cs="Times New Roman" w:hint="eastAsia"/>
        </w:rPr>
        <w:t xml:space="preserve">  </w:t>
      </w:r>
      <w:r w:rsidR="00454BEA" w:rsidRPr="00454BEA">
        <w:rPr>
          <w:rFonts w:ascii="Times New Roman" w:hAnsi="Times New Roman" w:cs="Times New Roman"/>
        </w:rPr>
        <w:t xml:space="preserve">ratio is 13.8:38.3:9.8. The sum of Al and Y percentages (13.8 × 3 + 9.8 × 3 = 70.8) is nearly equal to the O percentage (38.3 × 2 = 76.6), suggesting a mixture of </w:t>
      </w:r>
      <w:commentRangeStart w:id="30"/>
      <w:commentRangeStart w:id="31"/>
      <w:r w:rsidR="00454BEA" w:rsidRPr="00454BEA">
        <w:rPr>
          <w:rFonts w:ascii="Times New Roman" w:hAnsi="Times New Roman" w:cs="Times New Roman"/>
        </w:rPr>
        <w:t>Al</w:t>
      </w:r>
      <w:r w:rsidR="00454BEA" w:rsidRPr="00A419F3">
        <w:rPr>
          <w:rFonts w:ascii="Times New Roman" w:hAnsi="Times New Roman" w:cs="Times New Roman"/>
          <w:vertAlign w:val="subscript"/>
        </w:rPr>
        <w:t>2</w:t>
      </w:r>
      <w:r w:rsidR="00454BEA" w:rsidRPr="00454BEA">
        <w:rPr>
          <w:rFonts w:ascii="Times New Roman" w:hAnsi="Times New Roman" w:cs="Times New Roman"/>
        </w:rPr>
        <w:t>O</w:t>
      </w:r>
      <w:r w:rsidR="00454BEA" w:rsidRPr="00A419F3">
        <w:rPr>
          <w:rFonts w:ascii="Times New Roman" w:hAnsi="Times New Roman" w:cs="Times New Roman"/>
          <w:vertAlign w:val="subscript"/>
        </w:rPr>
        <w:t>3</w:t>
      </w:r>
      <w:r w:rsidR="00454BEA" w:rsidRPr="00454BEA">
        <w:rPr>
          <w:rFonts w:ascii="Times New Roman" w:hAnsi="Times New Roman" w:cs="Times New Roman"/>
        </w:rPr>
        <w:t xml:space="preserve"> and Y</w:t>
      </w:r>
      <w:r w:rsidR="00454BEA" w:rsidRPr="00A419F3">
        <w:rPr>
          <w:rFonts w:ascii="Times New Roman" w:hAnsi="Times New Roman" w:cs="Times New Roman"/>
          <w:vertAlign w:val="subscript"/>
        </w:rPr>
        <w:t>2</w:t>
      </w:r>
      <w:r w:rsidR="00454BEA" w:rsidRPr="00454BEA">
        <w:rPr>
          <w:rFonts w:ascii="Times New Roman" w:hAnsi="Times New Roman" w:cs="Times New Roman"/>
        </w:rPr>
        <w:t>O</w:t>
      </w:r>
      <w:r w:rsidR="00454BEA" w:rsidRPr="00A419F3">
        <w:rPr>
          <w:rFonts w:ascii="Times New Roman" w:hAnsi="Times New Roman" w:cs="Times New Roman"/>
          <w:vertAlign w:val="subscript"/>
        </w:rPr>
        <w:t>3</w:t>
      </w:r>
      <w:commentRangeEnd w:id="30"/>
      <w:r w:rsidR="00686D23">
        <w:rPr>
          <w:rStyle w:val="CommentReference"/>
        </w:rPr>
        <w:commentReference w:id="30"/>
      </w:r>
      <w:commentRangeEnd w:id="31"/>
      <w:r w:rsidR="0043284C">
        <w:rPr>
          <w:rStyle w:val="CommentReference"/>
        </w:rPr>
        <w:commentReference w:id="31"/>
      </w:r>
      <w:r w:rsidR="00156C1C">
        <w:rPr>
          <w:rFonts w:ascii="Times New Roman" w:hAnsi="Times New Roman" w:cs="Times New Roman" w:hint="eastAsia"/>
        </w:rPr>
        <w:t>.</w:t>
      </w:r>
      <w:r w:rsidR="00E75A83" w:rsidRPr="00E75A83">
        <w:rPr>
          <w:rFonts w:ascii="Times New Roman" w:hAnsi="Times New Roman" w:cs="Times New Roman"/>
        </w:rPr>
        <w:t xml:space="preserve">This difference in oxide chemistry can be further verified by the SEM-EDX line scan, as displayed in Fig. </w:t>
      </w:r>
      <w:r w:rsidR="00727953">
        <w:rPr>
          <w:rFonts w:ascii="Times New Roman" w:hAnsi="Times New Roman" w:cs="Times New Roman" w:hint="eastAsia"/>
        </w:rPr>
        <w:t>4</w:t>
      </w:r>
      <w:r w:rsidR="00E75A83" w:rsidRPr="00E75A83">
        <w:rPr>
          <w:rFonts w:ascii="Times New Roman" w:hAnsi="Times New Roman" w:cs="Times New Roman"/>
        </w:rPr>
        <w:t>. In the less bright area, confined by the</w:t>
      </w:r>
      <w:r w:rsidR="00156C1C">
        <w:rPr>
          <w:rFonts w:ascii="Times New Roman" w:hAnsi="Times New Roman" w:cs="Times New Roman" w:hint="eastAsia"/>
        </w:rPr>
        <w:t xml:space="preserve"> two parallel red</w:t>
      </w:r>
      <w:r w:rsidR="00E75A83" w:rsidRPr="00E75A83">
        <w:rPr>
          <w:rFonts w:ascii="Times New Roman" w:hAnsi="Times New Roman" w:cs="Times New Roman"/>
        </w:rPr>
        <w:t xml:space="preserve"> </w:t>
      </w:r>
      <w:commentRangeStart w:id="32"/>
      <w:commentRangeStart w:id="33"/>
      <w:r w:rsidR="00E75A83" w:rsidRPr="00E75A83">
        <w:rPr>
          <w:rFonts w:ascii="Times New Roman" w:hAnsi="Times New Roman" w:cs="Times New Roman"/>
        </w:rPr>
        <w:t>dashed line</w:t>
      </w:r>
      <w:commentRangeEnd w:id="32"/>
      <w:r w:rsidR="00686D23">
        <w:rPr>
          <w:rStyle w:val="CommentReference"/>
        </w:rPr>
        <w:commentReference w:id="32"/>
      </w:r>
      <w:commentRangeEnd w:id="33"/>
      <w:r w:rsidR="00156C1C">
        <w:rPr>
          <w:rStyle w:val="CommentReference"/>
        </w:rPr>
        <w:commentReference w:id="33"/>
      </w:r>
      <w:r w:rsidR="00686D23">
        <w:rPr>
          <w:rFonts w:ascii="Times New Roman" w:hAnsi="Times New Roman" w:cs="Times New Roman"/>
        </w:rPr>
        <w:t xml:space="preserve">s </w:t>
      </w:r>
      <w:r w:rsidR="00E75A83" w:rsidRPr="00E75A83">
        <w:rPr>
          <w:rFonts w:ascii="Times New Roman" w:hAnsi="Times New Roman" w:cs="Times New Roman"/>
        </w:rPr>
        <w:t xml:space="preserve">in Fig. </w:t>
      </w:r>
      <w:r w:rsidR="00727953">
        <w:rPr>
          <w:rFonts w:ascii="Times New Roman" w:hAnsi="Times New Roman" w:cs="Times New Roman" w:hint="eastAsia"/>
        </w:rPr>
        <w:t>4</w:t>
      </w:r>
      <w:r w:rsidR="00E75A83" w:rsidRPr="00E75A83">
        <w:rPr>
          <w:rFonts w:ascii="Times New Roman" w:hAnsi="Times New Roman" w:cs="Times New Roman"/>
        </w:rPr>
        <w:t xml:space="preserve">(b), both Al and Y intensities increase while </w:t>
      </w:r>
      <w:proofErr w:type="spellStart"/>
      <w:r w:rsidR="00E75A83" w:rsidRPr="00E75A83">
        <w:rPr>
          <w:rFonts w:ascii="Times New Roman" w:hAnsi="Times New Roman" w:cs="Times New Roman"/>
        </w:rPr>
        <w:t>SiC</w:t>
      </w:r>
      <w:proofErr w:type="spellEnd"/>
      <w:r w:rsidR="00E75A83" w:rsidRPr="00E75A83">
        <w:rPr>
          <w:rFonts w:ascii="Times New Roman" w:hAnsi="Times New Roman" w:cs="Times New Roman"/>
        </w:rPr>
        <w:t xml:space="preserve"> decreases. In the brighter area, confined by the </w:t>
      </w:r>
      <w:r w:rsidR="00156C1C">
        <w:rPr>
          <w:rFonts w:ascii="Times New Roman" w:hAnsi="Times New Roman" w:cs="Times New Roman" w:hint="eastAsia"/>
        </w:rPr>
        <w:t xml:space="preserve">blue </w:t>
      </w:r>
      <w:r w:rsidR="00686D23">
        <w:rPr>
          <w:rFonts w:ascii="Times New Roman" w:hAnsi="Times New Roman" w:cs="Times New Roman"/>
        </w:rPr>
        <w:t>dashed lines</w:t>
      </w:r>
      <w:r w:rsidR="00E75A83" w:rsidRPr="00E75A83">
        <w:rPr>
          <w:rFonts w:ascii="Times New Roman" w:hAnsi="Times New Roman" w:cs="Times New Roman"/>
        </w:rPr>
        <w:t>, a strong Al intensity is observed with nearly zero Y intensity. This is consistent with the point analysis.</w:t>
      </w:r>
    </w:p>
    <w:p w14:paraId="23493666" w14:textId="18EB1484" w:rsidR="00ED273D" w:rsidRPr="005747FD" w:rsidRDefault="00156C1C" w:rsidP="006622DF">
      <w:pPr>
        <w:spacing w:line="360" w:lineRule="auto"/>
        <w:contextualSpacing/>
        <w:jc w:val="both"/>
        <w:rPr>
          <w:rFonts w:ascii="Times New Roman" w:hAnsi="Times New Roman" w:cs="Times New Roman"/>
        </w:rPr>
      </w:pPr>
      <w:r w:rsidRPr="00156C1C">
        <w:rPr>
          <w:rFonts w:ascii="Times New Roman" w:hAnsi="Times New Roman" w:cs="Times New Roman"/>
          <w:noProof/>
        </w:rPr>
        <w:drawing>
          <wp:inline distT="0" distB="0" distL="0" distR="0" wp14:anchorId="0D7ED90F" wp14:editId="33A957EB">
            <wp:extent cx="5943600" cy="2604135"/>
            <wp:effectExtent l="0" t="0" r="0" b="5715"/>
            <wp:docPr id="164938670"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8670" name="Picture 1" descr="A close-up of a graph&#10;&#10;Description automatically generated"/>
                    <pic:cNvPicPr/>
                  </pic:nvPicPr>
                  <pic:blipFill>
                    <a:blip r:embed="rId13"/>
                    <a:stretch>
                      <a:fillRect/>
                    </a:stretch>
                  </pic:blipFill>
                  <pic:spPr>
                    <a:xfrm>
                      <a:off x="0" y="0"/>
                      <a:ext cx="5943600" cy="2604135"/>
                    </a:xfrm>
                    <a:prstGeom prst="rect">
                      <a:avLst/>
                    </a:prstGeom>
                  </pic:spPr>
                </pic:pic>
              </a:graphicData>
            </a:graphic>
          </wp:inline>
        </w:drawing>
      </w:r>
    </w:p>
    <w:p w14:paraId="1AE73378" w14:textId="772E60D5" w:rsidR="00ED273D" w:rsidRPr="00151839" w:rsidRDefault="00FF1FEC" w:rsidP="00807DD6">
      <w:pPr>
        <w:spacing w:line="360" w:lineRule="auto"/>
        <w:jc w:val="both"/>
        <w:rPr>
          <w:rFonts w:ascii="Times New Roman" w:hAnsi="Times New Roman" w:cs="Times New Roman"/>
        </w:rPr>
      </w:pPr>
      <w:r w:rsidRPr="0077369F">
        <w:rPr>
          <w:rFonts w:ascii="Times New Roman" w:hAnsi="Times New Roman" w:cs="Times New Roman"/>
          <w:b/>
          <w:bCs/>
          <w:sz w:val="20"/>
          <w:szCs w:val="20"/>
        </w:rPr>
        <w:t xml:space="preserve">Fig. </w:t>
      </w:r>
      <w:r w:rsidR="00530E0C">
        <w:rPr>
          <w:rFonts w:ascii="Times New Roman" w:hAnsi="Times New Roman" w:cs="Times New Roman"/>
          <w:b/>
          <w:bCs/>
          <w:sz w:val="20"/>
          <w:szCs w:val="20"/>
        </w:rPr>
        <w:t>4</w:t>
      </w:r>
      <w:r w:rsidRPr="0077369F">
        <w:rPr>
          <w:rFonts w:ascii="Times New Roman" w:hAnsi="Times New Roman" w:cs="Times New Roman"/>
          <w:b/>
          <w:bCs/>
          <w:sz w:val="20"/>
          <w:szCs w:val="20"/>
        </w:rPr>
        <w:t>.</w:t>
      </w:r>
      <w:r w:rsidRPr="0077369F">
        <w:rPr>
          <w:rFonts w:ascii="Times New Roman" w:hAnsi="Times New Roman" w:cs="Times New Roman"/>
          <w:sz w:val="20"/>
          <w:szCs w:val="20"/>
        </w:rPr>
        <w:t xml:space="preserve"> </w:t>
      </w:r>
      <w:r w:rsidR="00151839" w:rsidRPr="00151839">
        <w:rPr>
          <w:rFonts w:ascii="Times New Roman" w:hAnsi="Times New Roman" w:cs="Times New Roman"/>
          <w:sz w:val="20"/>
          <w:szCs w:val="20"/>
        </w:rPr>
        <w:t>(a) SEM-</w:t>
      </w:r>
      <w:proofErr w:type="spellStart"/>
      <w:r w:rsidR="00151839" w:rsidRPr="00151839">
        <w:rPr>
          <w:rFonts w:ascii="Times New Roman" w:hAnsi="Times New Roman" w:cs="Times New Roman"/>
          <w:sz w:val="20"/>
          <w:szCs w:val="20"/>
        </w:rPr>
        <w:t>InLens</w:t>
      </w:r>
      <w:proofErr w:type="spellEnd"/>
      <w:r w:rsidR="00151839" w:rsidRPr="00151839">
        <w:rPr>
          <w:rFonts w:ascii="Times New Roman" w:hAnsi="Times New Roman" w:cs="Times New Roman"/>
          <w:sz w:val="20"/>
          <w:szCs w:val="20"/>
        </w:rPr>
        <w:t xml:space="preserve"> image showing the area where the EDS line scan was conducted across the oxide additives. (b) EDS scanline results from the area shown in (a).</w:t>
      </w:r>
    </w:p>
    <w:p w14:paraId="602684AB" w14:textId="0FBBF14D" w:rsidR="00ED273D" w:rsidRDefault="006622DF" w:rsidP="00807DD6">
      <w:pPr>
        <w:spacing w:line="360" w:lineRule="auto"/>
        <w:jc w:val="both"/>
        <w:rPr>
          <w:rFonts w:ascii="Times New Roman" w:hAnsi="Times New Roman" w:cs="Times New Roman"/>
        </w:rPr>
      </w:pPr>
      <w:r w:rsidRPr="00C95B19">
        <w:rPr>
          <w:rFonts w:ascii="Times New Roman" w:hAnsi="Times New Roman" w:cs="Times New Roman"/>
        </w:rPr>
        <w:t>Table 1</w:t>
      </w:r>
      <w:r w:rsidR="00C95B19" w:rsidRPr="00C95B19">
        <w:rPr>
          <w:rFonts w:ascii="Times New Roman" w:hAnsi="Times New Roman" w:cs="Times New Roman"/>
        </w:rPr>
        <w:t xml:space="preserve"> provides the average weight percentage of elements in </w:t>
      </w:r>
      <w:r w:rsidR="00686D23">
        <w:rPr>
          <w:rFonts w:ascii="Times New Roman" w:hAnsi="Times New Roman" w:cs="Times New Roman"/>
        </w:rPr>
        <w:t xml:space="preserve">the </w:t>
      </w:r>
      <w:r w:rsidR="00C95B19" w:rsidRPr="00C95B19">
        <w:rPr>
          <w:rFonts w:ascii="Times New Roman" w:hAnsi="Times New Roman" w:cs="Times New Roman"/>
        </w:rPr>
        <w:t xml:space="preserve">LPS </w:t>
      </w:r>
      <w:proofErr w:type="spellStart"/>
      <w:r w:rsidR="00C95B19" w:rsidRPr="00C95B19">
        <w:rPr>
          <w:rFonts w:ascii="Times New Roman" w:hAnsi="Times New Roman" w:cs="Times New Roman"/>
        </w:rPr>
        <w:t>SiC</w:t>
      </w:r>
      <w:proofErr w:type="spellEnd"/>
      <w:r w:rsidR="00686D23">
        <w:rPr>
          <w:rFonts w:ascii="Times New Roman" w:hAnsi="Times New Roman" w:cs="Times New Roman"/>
        </w:rPr>
        <w:t xml:space="preserve"> used in this study</w:t>
      </w:r>
      <w:r w:rsidR="00C95B19" w:rsidRPr="00C95B19">
        <w:rPr>
          <w:rFonts w:ascii="Times New Roman" w:hAnsi="Times New Roman" w:cs="Times New Roman"/>
        </w:rPr>
        <w:t xml:space="preserve">. The EDS mapping data </w:t>
      </w:r>
      <w:r w:rsidR="00686D23">
        <w:rPr>
          <w:rFonts w:ascii="Times New Roman" w:hAnsi="Times New Roman" w:cs="Times New Roman"/>
        </w:rPr>
        <w:t>was</w:t>
      </w:r>
      <w:r w:rsidR="00686D23" w:rsidRPr="00C95B19">
        <w:rPr>
          <w:rFonts w:ascii="Times New Roman" w:hAnsi="Times New Roman" w:cs="Times New Roman"/>
        </w:rPr>
        <w:t xml:space="preserve"> </w:t>
      </w:r>
      <w:r w:rsidR="00C95B19" w:rsidRPr="00C95B19">
        <w:rPr>
          <w:rFonts w:ascii="Times New Roman" w:hAnsi="Times New Roman" w:cs="Times New Roman"/>
        </w:rPr>
        <w:t xml:space="preserve">collected from three different areas, each with dimensions of approximately 50 x 50 µm, to ensure the regions were large enough to avoid size-related effects. As seen in Table 1, Si and C have average concentrations of 57.97 wt.% and 28.93 wt.%, respectively. This Si to C ratio matches the beta </w:t>
      </w:r>
      <w:proofErr w:type="spellStart"/>
      <w:r w:rsidR="00C95B19" w:rsidRPr="00C95B19">
        <w:rPr>
          <w:rFonts w:ascii="Times New Roman" w:hAnsi="Times New Roman" w:cs="Times New Roman"/>
        </w:rPr>
        <w:t>SiC</w:t>
      </w:r>
      <w:proofErr w:type="spellEnd"/>
      <w:r w:rsidR="00C95B19" w:rsidRPr="00C95B19">
        <w:rPr>
          <w:rFonts w:ascii="Times New Roman" w:hAnsi="Times New Roman" w:cs="Times New Roman"/>
        </w:rPr>
        <w:t xml:space="preserve"> </w:t>
      </w:r>
      <w:r w:rsidR="00C95B19">
        <w:rPr>
          <w:rFonts w:ascii="Times New Roman" w:hAnsi="Times New Roman" w:cs="Times New Roman"/>
        </w:rPr>
        <w:t xml:space="preserve">in its </w:t>
      </w:r>
      <w:r w:rsidR="00C95B19" w:rsidRPr="00C95B19">
        <w:rPr>
          <w:rFonts w:ascii="Times New Roman" w:hAnsi="Times New Roman" w:cs="Times New Roman"/>
        </w:rPr>
        <w:t xml:space="preserve">phase diagram, which indicates 30 wt.% C in the </w:t>
      </w:r>
      <w:proofErr w:type="spellStart"/>
      <w:r w:rsidR="00C95B19" w:rsidRPr="00C95B19">
        <w:rPr>
          <w:rFonts w:ascii="Times New Roman" w:hAnsi="Times New Roman" w:cs="Times New Roman"/>
        </w:rPr>
        <w:t>SiC</w:t>
      </w:r>
      <w:proofErr w:type="spellEnd"/>
      <w:r w:rsidR="00C95B19" w:rsidRPr="00C95B19">
        <w:rPr>
          <w:rFonts w:ascii="Times New Roman" w:hAnsi="Times New Roman" w:cs="Times New Roman"/>
        </w:rPr>
        <w:t xml:space="preserve"> phase</w:t>
      </w:r>
      <w:r w:rsidR="00C95B19" w:rsidRPr="00C95B19">
        <w:t xml:space="preserve"> </w:t>
      </w:r>
      <w:r w:rsidR="00C95B19">
        <w:rPr>
          <w:rFonts w:ascii="Times New Roman" w:hAnsi="Times New Roman" w:cs="Times New Roman"/>
        </w:rPr>
        <w:fldChar w:fldCharType="begin"/>
      </w:r>
      <w:r w:rsidR="00B31697">
        <w:rPr>
          <w:rFonts w:ascii="Times New Roman" w:hAnsi="Times New Roman" w:cs="Times New Roman"/>
        </w:rPr>
        <w:instrText xml:space="preserve"> ADDIN EN.CITE &lt;EndNote&gt;&lt;Cite&gt;&lt;Author&gt;Haase&lt;/Author&gt;&lt;Year&gt;1985&lt;/Year&gt;&lt;RecNum&gt;40&lt;/RecNum&gt;&lt;DisplayText&gt;[27]&lt;/DisplayText&gt;&lt;record&gt;&lt;rec-number&gt;40&lt;/rec-number&gt;&lt;foreign-keys&gt;&lt;key app="EN" db-id="5pf99vapuzz0s4exe5b5axpiasxfdvr5fdwz" timestamp="1722379945"&gt;40&lt;/key&gt;&lt;/foreign-keys&gt;&lt;ref-type name="Book Section"&gt;5&lt;/ref-type&gt;&lt;contributors&gt;&lt;authors&gt;&lt;author&gt;Haase, Vera&lt;/author&gt;&lt;author&gt;Kirschstein, Gerhard&lt;/author&gt;&lt;author&gt;List, Hildegard&lt;/author&gt;&lt;author&gt;Ruprecht, Sigrid&lt;/author&gt;&lt;author&gt;Sangster, Raymond&lt;/author&gt;&lt;author&gt;Schröder, Friedrich&lt;/author&gt;&lt;author&gt;Töpper, Wolfgang&lt;/author&gt;&lt;author&gt;Vanecek, Hans&lt;/author&gt;&lt;author&gt;Heit, Werner&lt;/author&gt;&lt;author&gt;Schlichting, Jürgen&lt;/author&gt;&lt;author&gt;Katscher, Hartmut&lt;/author&gt;&lt;/authors&gt;&lt;secondary-authors&gt;&lt;author&gt;Katscher, Hartmut&lt;/author&gt;&lt;author&gt;Sangster, Raymond&lt;/author&gt;&lt;author&gt;Schröder, Friedrich&lt;/author&gt;&lt;/secondary-authors&gt;&lt;/contributors&gt;&lt;titles&gt;&lt;title&gt;The Si-C Phase Diagram&lt;/title&gt;&lt;secondary-title&gt;Si Silicon: System Si-C. SiC: Natural Occurrence. Preparation and Manufacturing Chemistry. Special Forms. Manufacture. Electrochemical Properties. Chemical Reactions. Applications. Ternary and Higher Systems with Si and C&lt;/secondary-title&gt;&lt;/titles&gt;&lt;pages&gt;1-5&lt;/pages&gt;&lt;dates&gt;&lt;year&gt;1985&lt;/year&gt;&lt;/dates&gt;&lt;pub-location&gt;Berlin, Heidelberg&lt;/pub-location&gt;&lt;publisher&gt;Springer Berlin Heidelberg&lt;/publisher&gt;&lt;isbn&gt;978-3-662-06994-3&lt;/isbn&gt;&lt;label&gt;Haase1985&lt;/label&gt;&lt;urls&gt;&lt;related-urls&gt;&lt;url&gt;https://doi.org/10.1007/978-3-662-06994-3_1&lt;/url&gt;&lt;url&gt;https://link.springer.com/content/pdf/10.1007/978-3-662-06994-3_1.pdf&lt;/url&gt;&lt;/related-urls&gt;&lt;/urls&gt;&lt;electronic-resource-num&gt;10.1007/978-3-662-06994-3_1&lt;/electronic-resource-num&gt;&lt;/record&gt;&lt;/Cite&gt;&lt;/EndNote&gt;</w:instrText>
      </w:r>
      <w:r w:rsidR="00C95B19">
        <w:rPr>
          <w:rFonts w:ascii="Times New Roman" w:hAnsi="Times New Roman" w:cs="Times New Roman"/>
        </w:rPr>
        <w:fldChar w:fldCharType="separate"/>
      </w:r>
      <w:r w:rsidR="00B31697">
        <w:rPr>
          <w:rFonts w:ascii="Times New Roman" w:hAnsi="Times New Roman" w:cs="Times New Roman"/>
          <w:noProof/>
        </w:rPr>
        <w:t>[27]</w:t>
      </w:r>
      <w:r w:rsidR="00C95B19">
        <w:rPr>
          <w:rFonts w:ascii="Times New Roman" w:hAnsi="Times New Roman" w:cs="Times New Roman"/>
        </w:rPr>
        <w:fldChar w:fldCharType="end"/>
      </w:r>
      <w:r w:rsidR="00C95B19" w:rsidRPr="00C95B19">
        <w:rPr>
          <w:rFonts w:ascii="Times New Roman" w:hAnsi="Times New Roman" w:cs="Times New Roman"/>
        </w:rPr>
        <w:t>.</w:t>
      </w:r>
      <w:r w:rsidR="00C95B19">
        <w:rPr>
          <w:rFonts w:ascii="Times New Roman" w:hAnsi="Times New Roman" w:cs="Times New Roman"/>
        </w:rPr>
        <w:t xml:space="preserve"> </w:t>
      </w:r>
      <w:r w:rsidR="00C95B19" w:rsidRPr="00C95B19">
        <w:rPr>
          <w:rFonts w:ascii="Times New Roman" w:hAnsi="Times New Roman" w:cs="Times New Roman"/>
        </w:rPr>
        <w:t>Additionally, Al and Y have average concentrations of 3.6 wt.% and 4.2 wt.%, respectively.</w:t>
      </w:r>
    </w:p>
    <w:p w14:paraId="41EAD119" w14:textId="187D2DE5" w:rsidR="006622DF" w:rsidRPr="006622DF" w:rsidRDefault="006622DF" w:rsidP="00F3796F">
      <w:pPr>
        <w:spacing w:line="360" w:lineRule="auto"/>
        <w:contextualSpacing/>
        <w:jc w:val="center"/>
        <w:rPr>
          <w:rFonts w:ascii="Times New Roman" w:hAnsi="Times New Roman" w:cs="Times New Roman"/>
          <w:sz w:val="20"/>
          <w:szCs w:val="20"/>
        </w:rPr>
      </w:pPr>
      <w:r w:rsidRPr="006622DF">
        <w:rPr>
          <w:rFonts w:ascii="Times New Roman" w:hAnsi="Times New Roman" w:cs="Times New Roman"/>
          <w:sz w:val="20"/>
          <w:szCs w:val="20"/>
        </w:rPr>
        <w:lastRenderedPageBreak/>
        <w:t>Table 1</w:t>
      </w:r>
    </w:p>
    <w:tbl>
      <w:tblPr>
        <w:tblStyle w:val="TableGrid"/>
        <w:tblW w:w="9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1246"/>
        <w:gridCol w:w="1364"/>
        <w:gridCol w:w="1350"/>
        <w:gridCol w:w="1710"/>
        <w:gridCol w:w="1350"/>
        <w:gridCol w:w="2250"/>
      </w:tblGrid>
      <w:tr w:rsidR="00C95B19" w:rsidRPr="00E75A83" w14:paraId="5273FBB1" w14:textId="77777777" w:rsidTr="00C95B19">
        <w:trPr>
          <w:trHeight w:val="423"/>
        </w:trPr>
        <w:tc>
          <w:tcPr>
            <w:tcW w:w="1246" w:type="dxa"/>
            <w:tcBorders>
              <w:top w:val="single" w:sz="4" w:space="0" w:color="auto"/>
              <w:bottom w:val="single" w:sz="4" w:space="0" w:color="auto"/>
            </w:tcBorders>
            <w:vAlign w:val="center"/>
            <w:hideMark/>
          </w:tcPr>
          <w:p w14:paraId="7AE695DA"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Elements</w:t>
            </w:r>
          </w:p>
        </w:tc>
        <w:tc>
          <w:tcPr>
            <w:tcW w:w="1364" w:type="dxa"/>
            <w:tcBorders>
              <w:top w:val="single" w:sz="4" w:space="0" w:color="auto"/>
              <w:bottom w:val="single" w:sz="4" w:space="0" w:color="auto"/>
            </w:tcBorders>
            <w:vAlign w:val="center"/>
            <w:hideMark/>
          </w:tcPr>
          <w:p w14:paraId="7B0FD529"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Area 1 (wt.%)</w:t>
            </w:r>
          </w:p>
        </w:tc>
        <w:tc>
          <w:tcPr>
            <w:tcW w:w="1350" w:type="dxa"/>
            <w:tcBorders>
              <w:top w:val="single" w:sz="4" w:space="0" w:color="auto"/>
              <w:bottom w:val="single" w:sz="4" w:space="0" w:color="auto"/>
            </w:tcBorders>
            <w:vAlign w:val="center"/>
            <w:hideMark/>
          </w:tcPr>
          <w:p w14:paraId="29718799"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Area 2 (wt.%)</w:t>
            </w:r>
          </w:p>
        </w:tc>
        <w:tc>
          <w:tcPr>
            <w:tcW w:w="1710" w:type="dxa"/>
            <w:tcBorders>
              <w:top w:val="single" w:sz="4" w:space="0" w:color="auto"/>
              <w:bottom w:val="single" w:sz="4" w:space="0" w:color="auto"/>
            </w:tcBorders>
            <w:vAlign w:val="center"/>
            <w:hideMark/>
          </w:tcPr>
          <w:p w14:paraId="036BBC3F"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Area 3 (wt.%)</w:t>
            </w:r>
          </w:p>
        </w:tc>
        <w:tc>
          <w:tcPr>
            <w:tcW w:w="1350" w:type="dxa"/>
            <w:tcBorders>
              <w:top w:val="single" w:sz="4" w:space="0" w:color="auto"/>
              <w:bottom w:val="single" w:sz="4" w:space="0" w:color="auto"/>
            </w:tcBorders>
            <w:vAlign w:val="center"/>
            <w:hideMark/>
          </w:tcPr>
          <w:p w14:paraId="57217130" w14:textId="41C304BF"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Average (wt.%)</w:t>
            </w:r>
          </w:p>
        </w:tc>
        <w:tc>
          <w:tcPr>
            <w:tcW w:w="2250" w:type="dxa"/>
            <w:tcBorders>
              <w:top w:val="single" w:sz="4" w:space="0" w:color="auto"/>
              <w:bottom w:val="single" w:sz="4" w:space="0" w:color="auto"/>
            </w:tcBorders>
            <w:vAlign w:val="center"/>
            <w:hideMark/>
          </w:tcPr>
          <w:p w14:paraId="39001009" w14:textId="2AB7C3D3" w:rsidR="00E75A83" w:rsidRPr="00E75A83" w:rsidRDefault="002A6FFC" w:rsidP="00C95B19">
            <w:pPr>
              <w:adjustRightInd w:val="0"/>
              <w:snapToGrid w:val="0"/>
              <w:spacing w:after="160" w:line="360" w:lineRule="auto"/>
              <w:jc w:val="center"/>
              <w:rPr>
                <w:rFonts w:ascii="Times New Roman" w:hAnsi="Times New Roman" w:cs="Times New Roman"/>
                <w:sz w:val="18"/>
                <w:szCs w:val="18"/>
              </w:rPr>
            </w:pPr>
            <w:r>
              <w:rPr>
                <w:rFonts w:ascii="Times New Roman" w:hAnsi="Times New Roman" w:cs="Times New Roman" w:hint="eastAsia"/>
                <w:sz w:val="18"/>
                <w:szCs w:val="18"/>
              </w:rPr>
              <w:t>Standard d</w:t>
            </w:r>
            <w:commentRangeStart w:id="34"/>
            <w:commentRangeStart w:id="35"/>
            <w:r w:rsidR="00E75A83" w:rsidRPr="00E75A83">
              <w:rPr>
                <w:rFonts w:ascii="Times New Roman" w:hAnsi="Times New Roman" w:cs="Times New Roman"/>
                <w:sz w:val="18"/>
                <w:szCs w:val="18"/>
              </w:rPr>
              <w:t>eviation</w:t>
            </w:r>
            <w:commentRangeEnd w:id="34"/>
            <w:r w:rsidR="00686D23">
              <w:rPr>
                <w:rStyle w:val="CommentReference"/>
              </w:rPr>
              <w:commentReference w:id="34"/>
            </w:r>
            <w:commentRangeEnd w:id="35"/>
            <w:r>
              <w:rPr>
                <w:rStyle w:val="CommentReference"/>
              </w:rPr>
              <w:commentReference w:id="35"/>
            </w:r>
          </w:p>
        </w:tc>
      </w:tr>
      <w:tr w:rsidR="00E75A83" w:rsidRPr="00E75A83" w14:paraId="70A68384" w14:textId="77777777" w:rsidTr="00C95B19">
        <w:trPr>
          <w:trHeight w:val="423"/>
        </w:trPr>
        <w:tc>
          <w:tcPr>
            <w:tcW w:w="1246" w:type="dxa"/>
            <w:tcBorders>
              <w:top w:val="single" w:sz="4" w:space="0" w:color="auto"/>
            </w:tcBorders>
            <w:vAlign w:val="center"/>
            <w:hideMark/>
          </w:tcPr>
          <w:p w14:paraId="468B87A6"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Si</w:t>
            </w:r>
          </w:p>
        </w:tc>
        <w:tc>
          <w:tcPr>
            <w:tcW w:w="1364" w:type="dxa"/>
            <w:tcBorders>
              <w:top w:val="single" w:sz="4" w:space="0" w:color="auto"/>
            </w:tcBorders>
            <w:vAlign w:val="center"/>
            <w:hideMark/>
          </w:tcPr>
          <w:p w14:paraId="71DFB6AE"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58.8</w:t>
            </w:r>
          </w:p>
        </w:tc>
        <w:tc>
          <w:tcPr>
            <w:tcW w:w="1350" w:type="dxa"/>
            <w:tcBorders>
              <w:top w:val="single" w:sz="4" w:space="0" w:color="auto"/>
            </w:tcBorders>
            <w:vAlign w:val="center"/>
            <w:hideMark/>
          </w:tcPr>
          <w:p w14:paraId="2E702713"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58.8</w:t>
            </w:r>
          </w:p>
        </w:tc>
        <w:tc>
          <w:tcPr>
            <w:tcW w:w="1710" w:type="dxa"/>
            <w:tcBorders>
              <w:top w:val="single" w:sz="4" w:space="0" w:color="auto"/>
            </w:tcBorders>
            <w:vAlign w:val="center"/>
            <w:hideMark/>
          </w:tcPr>
          <w:p w14:paraId="1F97D31B"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56.3</w:t>
            </w:r>
          </w:p>
        </w:tc>
        <w:tc>
          <w:tcPr>
            <w:tcW w:w="1350" w:type="dxa"/>
            <w:tcBorders>
              <w:top w:val="single" w:sz="4" w:space="0" w:color="auto"/>
            </w:tcBorders>
            <w:vAlign w:val="center"/>
            <w:hideMark/>
          </w:tcPr>
          <w:p w14:paraId="1E8A6610"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57.96667</w:t>
            </w:r>
          </w:p>
        </w:tc>
        <w:tc>
          <w:tcPr>
            <w:tcW w:w="2250" w:type="dxa"/>
            <w:tcBorders>
              <w:top w:val="single" w:sz="4" w:space="0" w:color="auto"/>
            </w:tcBorders>
            <w:vAlign w:val="center"/>
            <w:hideMark/>
          </w:tcPr>
          <w:p w14:paraId="3E7A3094"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1.443376</w:t>
            </w:r>
          </w:p>
        </w:tc>
      </w:tr>
      <w:tr w:rsidR="00E75A83" w:rsidRPr="00E75A83" w14:paraId="6C69E5B0" w14:textId="77777777" w:rsidTr="00C95B19">
        <w:trPr>
          <w:trHeight w:val="423"/>
        </w:trPr>
        <w:tc>
          <w:tcPr>
            <w:tcW w:w="1246" w:type="dxa"/>
            <w:vAlign w:val="center"/>
            <w:hideMark/>
          </w:tcPr>
          <w:p w14:paraId="3F10526B"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C</w:t>
            </w:r>
          </w:p>
        </w:tc>
        <w:tc>
          <w:tcPr>
            <w:tcW w:w="1364" w:type="dxa"/>
            <w:vAlign w:val="center"/>
            <w:hideMark/>
          </w:tcPr>
          <w:p w14:paraId="7036A943"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29.4</w:t>
            </w:r>
          </w:p>
        </w:tc>
        <w:tc>
          <w:tcPr>
            <w:tcW w:w="1350" w:type="dxa"/>
            <w:vAlign w:val="center"/>
            <w:hideMark/>
          </w:tcPr>
          <w:p w14:paraId="7C0859BC"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28.9</w:t>
            </w:r>
          </w:p>
        </w:tc>
        <w:tc>
          <w:tcPr>
            <w:tcW w:w="1710" w:type="dxa"/>
            <w:vAlign w:val="center"/>
            <w:hideMark/>
          </w:tcPr>
          <w:p w14:paraId="67677ECD"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28.5</w:t>
            </w:r>
          </w:p>
        </w:tc>
        <w:tc>
          <w:tcPr>
            <w:tcW w:w="1350" w:type="dxa"/>
            <w:vAlign w:val="center"/>
            <w:hideMark/>
          </w:tcPr>
          <w:p w14:paraId="087861E8"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28.93333</w:t>
            </w:r>
          </w:p>
        </w:tc>
        <w:tc>
          <w:tcPr>
            <w:tcW w:w="2250" w:type="dxa"/>
            <w:vAlign w:val="center"/>
            <w:hideMark/>
          </w:tcPr>
          <w:p w14:paraId="0D50B62F"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0.450925</w:t>
            </w:r>
          </w:p>
        </w:tc>
      </w:tr>
      <w:tr w:rsidR="00E75A83" w:rsidRPr="00E75A83" w14:paraId="114590BE" w14:textId="77777777" w:rsidTr="00C95B19">
        <w:trPr>
          <w:trHeight w:val="491"/>
        </w:trPr>
        <w:tc>
          <w:tcPr>
            <w:tcW w:w="1246" w:type="dxa"/>
            <w:vAlign w:val="center"/>
            <w:hideMark/>
          </w:tcPr>
          <w:p w14:paraId="359D8F1E"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Al</w:t>
            </w:r>
          </w:p>
        </w:tc>
        <w:tc>
          <w:tcPr>
            <w:tcW w:w="1364" w:type="dxa"/>
            <w:vAlign w:val="center"/>
            <w:hideMark/>
          </w:tcPr>
          <w:p w14:paraId="7888473D"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2.8</w:t>
            </w:r>
          </w:p>
        </w:tc>
        <w:tc>
          <w:tcPr>
            <w:tcW w:w="1350" w:type="dxa"/>
            <w:vAlign w:val="center"/>
            <w:hideMark/>
          </w:tcPr>
          <w:p w14:paraId="1F21EB18"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3.9</w:t>
            </w:r>
          </w:p>
        </w:tc>
        <w:tc>
          <w:tcPr>
            <w:tcW w:w="1710" w:type="dxa"/>
            <w:vAlign w:val="center"/>
            <w:hideMark/>
          </w:tcPr>
          <w:p w14:paraId="7344BBFA"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4.1</w:t>
            </w:r>
          </w:p>
        </w:tc>
        <w:tc>
          <w:tcPr>
            <w:tcW w:w="1350" w:type="dxa"/>
            <w:vAlign w:val="center"/>
            <w:hideMark/>
          </w:tcPr>
          <w:p w14:paraId="2EEC51DE"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3.6</w:t>
            </w:r>
          </w:p>
        </w:tc>
        <w:tc>
          <w:tcPr>
            <w:tcW w:w="2250" w:type="dxa"/>
            <w:vAlign w:val="center"/>
            <w:hideMark/>
          </w:tcPr>
          <w:p w14:paraId="3B0D88CA"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0.7</w:t>
            </w:r>
          </w:p>
        </w:tc>
      </w:tr>
      <w:tr w:rsidR="00E75A83" w:rsidRPr="00E75A83" w14:paraId="36F1F585" w14:textId="77777777" w:rsidTr="00C95B19">
        <w:trPr>
          <w:trHeight w:val="423"/>
        </w:trPr>
        <w:tc>
          <w:tcPr>
            <w:tcW w:w="1246" w:type="dxa"/>
            <w:vAlign w:val="center"/>
            <w:hideMark/>
          </w:tcPr>
          <w:p w14:paraId="34CE76F5"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Y</w:t>
            </w:r>
          </w:p>
        </w:tc>
        <w:tc>
          <w:tcPr>
            <w:tcW w:w="1364" w:type="dxa"/>
            <w:vAlign w:val="center"/>
            <w:hideMark/>
          </w:tcPr>
          <w:p w14:paraId="6FB655BD"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4.7</w:t>
            </w:r>
          </w:p>
        </w:tc>
        <w:tc>
          <w:tcPr>
            <w:tcW w:w="1350" w:type="dxa"/>
            <w:vAlign w:val="center"/>
            <w:hideMark/>
          </w:tcPr>
          <w:p w14:paraId="41043177"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2.8</w:t>
            </w:r>
          </w:p>
        </w:tc>
        <w:tc>
          <w:tcPr>
            <w:tcW w:w="1710" w:type="dxa"/>
            <w:vAlign w:val="center"/>
            <w:hideMark/>
          </w:tcPr>
          <w:p w14:paraId="58EA7B2B"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5.2</w:t>
            </w:r>
          </w:p>
        </w:tc>
        <w:tc>
          <w:tcPr>
            <w:tcW w:w="1350" w:type="dxa"/>
            <w:vAlign w:val="center"/>
            <w:hideMark/>
          </w:tcPr>
          <w:p w14:paraId="368411C4"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4.233333</w:t>
            </w:r>
          </w:p>
        </w:tc>
        <w:tc>
          <w:tcPr>
            <w:tcW w:w="2250" w:type="dxa"/>
            <w:vAlign w:val="center"/>
            <w:hideMark/>
          </w:tcPr>
          <w:p w14:paraId="03AA4A53"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1.266228</w:t>
            </w:r>
          </w:p>
        </w:tc>
      </w:tr>
      <w:tr w:rsidR="00E75A83" w:rsidRPr="00E75A83" w14:paraId="281EC6E3" w14:textId="77777777" w:rsidTr="00C95B19">
        <w:trPr>
          <w:trHeight w:val="423"/>
        </w:trPr>
        <w:tc>
          <w:tcPr>
            <w:tcW w:w="1246" w:type="dxa"/>
            <w:tcBorders>
              <w:bottom w:val="single" w:sz="4" w:space="0" w:color="auto"/>
            </w:tcBorders>
            <w:vAlign w:val="center"/>
            <w:hideMark/>
          </w:tcPr>
          <w:p w14:paraId="7B64BEF6"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O</w:t>
            </w:r>
          </w:p>
        </w:tc>
        <w:tc>
          <w:tcPr>
            <w:tcW w:w="1364" w:type="dxa"/>
            <w:tcBorders>
              <w:bottom w:val="single" w:sz="4" w:space="0" w:color="auto"/>
            </w:tcBorders>
            <w:vAlign w:val="center"/>
            <w:hideMark/>
          </w:tcPr>
          <w:p w14:paraId="62FEE6CA"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4.4</w:t>
            </w:r>
          </w:p>
        </w:tc>
        <w:tc>
          <w:tcPr>
            <w:tcW w:w="1350" w:type="dxa"/>
            <w:tcBorders>
              <w:bottom w:val="single" w:sz="4" w:space="0" w:color="auto"/>
            </w:tcBorders>
            <w:vAlign w:val="center"/>
            <w:hideMark/>
          </w:tcPr>
          <w:p w14:paraId="67E8C44C"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5.6</w:t>
            </w:r>
          </w:p>
        </w:tc>
        <w:tc>
          <w:tcPr>
            <w:tcW w:w="1710" w:type="dxa"/>
            <w:tcBorders>
              <w:bottom w:val="single" w:sz="4" w:space="0" w:color="auto"/>
            </w:tcBorders>
            <w:vAlign w:val="center"/>
            <w:hideMark/>
          </w:tcPr>
          <w:p w14:paraId="67BF8D8B"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5.9</w:t>
            </w:r>
          </w:p>
        </w:tc>
        <w:tc>
          <w:tcPr>
            <w:tcW w:w="1350" w:type="dxa"/>
            <w:tcBorders>
              <w:bottom w:val="single" w:sz="4" w:space="0" w:color="auto"/>
            </w:tcBorders>
            <w:vAlign w:val="center"/>
            <w:hideMark/>
          </w:tcPr>
          <w:p w14:paraId="3AA609F4"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5.3</w:t>
            </w:r>
          </w:p>
        </w:tc>
        <w:tc>
          <w:tcPr>
            <w:tcW w:w="2250" w:type="dxa"/>
            <w:tcBorders>
              <w:bottom w:val="single" w:sz="4" w:space="0" w:color="auto"/>
            </w:tcBorders>
            <w:vAlign w:val="center"/>
            <w:hideMark/>
          </w:tcPr>
          <w:p w14:paraId="0ED8A42B" w14:textId="77777777" w:rsidR="00E75A83" w:rsidRPr="00E75A83" w:rsidRDefault="00E75A83" w:rsidP="00C95B19">
            <w:pPr>
              <w:adjustRightInd w:val="0"/>
              <w:snapToGrid w:val="0"/>
              <w:spacing w:after="160" w:line="360" w:lineRule="auto"/>
              <w:jc w:val="center"/>
              <w:rPr>
                <w:rFonts w:ascii="Times New Roman" w:hAnsi="Times New Roman" w:cs="Times New Roman"/>
                <w:sz w:val="18"/>
                <w:szCs w:val="18"/>
              </w:rPr>
            </w:pPr>
            <w:r w:rsidRPr="00E75A83">
              <w:rPr>
                <w:rFonts w:ascii="Times New Roman" w:hAnsi="Times New Roman" w:cs="Times New Roman"/>
                <w:sz w:val="18"/>
                <w:szCs w:val="18"/>
              </w:rPr>
              <w:t>0.793725</w:t>
            </w:r>
          </w:p>
        </w:tc>
      </w:tr>
    </w:tbl>
    <w:p w14:paraId="17FE661A" w14:textId="77777777" w:rsidR="00ED273D" w:rsidRDefault="00ED273D" w:rsidP="00807DD6">
      <w:pPr>
        <w:spacing w:line="360" w:lineRule="auto"/>
        <w:jc w:val="both"/>
        <w:rPr>
          <w:rFonts w:ascii="Times New Roman" w:hAnsi="Times New Roman" w:cs="Times New Roman"/>
        </w:rPr>
      </w:pPr>
    </w:p>
    <w:p w14:paraId="1A934258" w14:textId="1E64F918" w:rsidR="00E8642B" w:rsidRDefault="00C95B19" w:rsidP="00807DD6">
      <w:pPr>
        <w:spacing w:line="360" w:lineRule="auto"/>
        <w:jc w:val="both"/>
        <w:rPr>
          <w:rFonts w:ascii="Times New Roman" w:hAnsi="Times New Roman" w:cs="Times New Roman"/>
          <w:b/>
          <w:bCs/>
        </w:rPr>
      </w:pPr>
      <w:r>
        <w:rPr>
          <w:rFonts w:ascii="Times New Roman" w:hAnsi="Times New Roman" w:cs="Times New Roman" w:hint="eastAsia"/>
          <w:b/>
          <w:bCs/>
        </w:rPr>
        <w:t>3.</w:t>
      </w:r>
      <w:r>
        <w:rPr>
          <w:rFonts w:ascii="Times New Roman" w:hAnsi="Times New Roman" w:cs="Times New Roman"/>
          <w:b/>
          <w:bCs/>
        </w:rPr>
        <w:t>2</w:t>
      </w:r>
      <w:r w:rsidR="00347703">
        <w:rPr>
          <w:rFonts w:ascii="Times New Roman" w:hAnsi="Times New Roman" w:cs="Times New Roman"/>
          <w:b/>
          <w:bCs/>
        </w:rPr>
        <w:t xml:space="preserve"> Microstructure and chemistry after </w:t>
      </w:r>
      <w:r w:rsidR="006622DF">
        <w:rPr>
          <w:rFonts w:ascii="Times New Roman" w:hAnsi="Times New Roman" w:cs="Times New Roman"/>
          <w:b/>
          <w:bCs/>
        </w:rPr>
        <w:t>molten salt corrosio</w:t>
      </w:r>
      <w:r w:rsidR="00E8642B">
        <w:rPr>
          <w:rFonts w:ascii="Times New Roman" w:hAnsi="Times New Roman" w:cs="Times New Roman"/>
          <w:b/>
          <w:bCs/>
        </w:rPr>
        <w:t xml:space="preserve">n </w:t>
      </w:r>
    </w:p>
    <w:p w14:paraId="3BB2C54C" w14:textId="115DA813" w:rsidR="00A16357" w:rsidRDefault="005E7B79" w:rsidP="00807DD6">
      <w:pPr>
        <w:spacing w:line="360" w:lineRule="auto"/>
        <w:jc w:val="both"/>
        <w:rPr>
          <w:rFonts w:ascii="Times New Roman" w:hAnsi="Times New Roman" w:cs="Times New Roman"/>
        </w:rPr>
      </w:pPr>
      <w:r w:rsidRPr="005E7B79">
        <w:rPr>
          <w:rFonts w:ascii="Times New Roman" w:hAnsi="Times New Roman" w:cs="Times New Roman"/>
        </w:rPr>
        <w:t xml:space="preserve">Fig. </w:t>
      </w:r>
      <w:r w:rsidR="00530E0C">
        <w:rPr>
          <w:rFonts w:ascii="Times New Roman" w:hAnsi="Times New Roman" w:cs="Times New Roman"/>
        </w:rPr>
        <w:t>5</w:t>
      </w:r>
      <w:r w:rsidRPr="005E7B79">
        <w:rPr>
          <w:rFonts w:ascii="Times New Roman" w:hAnsi="Times New Roman" w:cs="Times New Roman"/>
        </w:rPr>
        <w:t xml:space="preserve">(a) displays an intact LPS </w:t>
      </w:r>
      <w:proofErr w:type="spellStart"/>
      <w:r w:rsidRPr="005E7B79">
        <w:rPr>
          <w:rFonts w:ascii="Times New Roman" w:hAnsi="Times New Roman" w:cs="Times New Roman"/>
        </w:rPr>
        <w:t>SiC</w:t>
      </w:r>
      <w:proofErr w:type="spellEnd"/>
      <w:r w:rsidRPr="005E7B79">
        <w:rPr>
          <w:rFonts w:ascii="Times New Roman" w:hAnsi="Times New Roman" w:cs="Times New Roman"/>
        </w:rPr>
        <w:t xml:space="preserve"> sample foil with a diameter of 20 mm before exposure to molten </w:t>
      </w:r>
      <w:proofErr w:type="spellStart"/>
      <w:r w:rsidRPr="005E7B79">
        <w:rPr>
          <w:rFonts w:ascii="Times New Roman" w:hAnsi="Times New Roman" w:cs="Times New Roman"/>
        </w:rPr>
        <w:t>FLiNaK</w:t>
      </w:r>
      <w:proofErr w:type="spellEnd"/>
      <w:r w:rsidRPr="005E7B79">
        <w:rPr>
          <w:rFonts w:ascii="Times New Roman" w:hAnsi="Times New Roman" w:cs="Times New Roman"/>
        </w:rPr>
        <w:t xml:space="preserve">. Fig. </w:t>
      </w:r>
      <w:r w:rsidR="00530E0C">
        <w:rPr>
          <w:rFonts w:ascii="Times New Roman" w:hAnsi="Times New Roman" w:cs="Times New Roman"/>
        </w:rPr>
        <w:t>5</w:t>
      </w:r>
      <w:r w:rsidRPr="005E7B79">
        <w:rPr>
          <w:rFonts w:ascii="Times New Roman" w:hAnsi="Times New Roman" w:cs="Times New Roman"/>
        </w:rPr>
        <w:t xml:space="preserve">(b) shows the corrosion cell after exposure to molten </w:t>
      </w:r>
      <w:proofErr w:type="spellStart"/>
      <w:r w:rsidRPr="005E7B79">
        <w:rPr>
          <w:rFonts w:ascii="Times New Roman" w:hAnsi="Times New Roman" w:cs="Times New Roman"/>
        </w:rPr>
        <w:t>FLiNaK</w:t>
      </w:r>
      <w:proofErr w:type="spellEnd"/>
      <w:r w:rsidRPr="005E7B79">
        <w:rPr>
          <w:rFonts w:ascii="Times New Roman" w:hAnsi="Times New Roman" w:cs="Times New Roman"/>
        </w:rPr>
        <w:t xml:space="preserve"> for 4 hours</w:t>
      </w:r>
      <w:ins w:id="36" w:author="Keshav Vasudeva" w:date="2024-08-31T22:30:00Z" w16du:dateUtc="2024-09-01T02:30:00Z">
        <w:r w:rsidR="001C0D41">
          <w:rPr>
            <w:rFonts w:ascii="Times New Roman" w:hAnsi="Times New Roman" w:cs="Times New Roman"/>
          </w:rPr>
          <w:t xml:space="preserve"> </w:t>
        </w:r>
      </w:ins>
      <w:r w:rsidR="001C0D41">
        <w:rPr>
          <w:rFonts w:ascii="Times New Roman" w:hAnsi="Times New Roman" w:cs="Times New Roman"/>
        </w:rPr>
        <w:t>at 650°C</w:t>
      </w:r>
      <w:r w:rsidRPr="005E7B79">
        <w:rPr>
          <w:rFonts w:ascii="Times New Roman" w:hAnsi="Times New Roman" w:cs="Times New Roman"/>
        </w:rPr>
        <w:t xml:space="preserve">, where the salt appears to have leaked and solidified at the bottom of the corrosion cell. </w:t>
      </w:r>
      <w:r w:rsidR="00EC46F0" w:rsidRPr="00EC46F0">
        <w:rPr>
          <w:rFonts w:ascii="Times New Roman" w:hAnsi="Times New Roman" w:cs="Times New Roman"/>
        </w:rPr>
        <w:t xml:space="preserve">This suggests that the sample foil broke during the corrosion process, as further evidenced in Fig. 5(c), where the individual pieces collected from the </w:t>
      </w:r>
      <w:commentRangeStart w:id="37"/>
      <w:commentRangeStart w:id="38"/>
      <w:r w:rsidR="00EC46F0" w:rsidRPr="005E7B79">
        <w:rPr>
          <w:rFonts w:ascii="Times New Roman" w:hAnsi="Times New Roman" w:cs="Times New Roman"/>
        </w:rPr>
        <w:t>shattered</w:t>
      </w:r>
      <w:commentRangeEnd w:id="37"/>
      <w:r w:rsidR="00EC46F0">
        <w:rPr>
          <w:rStyle w:val="CommentReference"/>
        </w:rPr>
        <w:commentReference w:id="37"/>
      </w:r>
      <w:commentRangeEnd w:id="38"/>
      <w:r w:rsidR="00EC46F0">
        <w:rPr>
          <w:rStyle w:val="CommentReference"/>
        </w:rPr>
        <w:commentReference w:id="38"/>
      </w:r>
      <w:r w:rsidR="00EC46F0" w:rsidRPr="00EC46F0">
        <w:rPr>
          <w:rFonts w:ascii="Times New Roman" w:hAnsi="Times New Roman" w:cs="Times New Roman"/>
        </w:rPr>
        <w:t xml:space="preserve"> sample are shown</w:t>
      </w:r>
      <w:r w:rsidRPr="005E7B79">
        <w:rPr>
          <w:rFonts w:ascii="Times New Roman" w:hAnsi="Times New Roman" w:cs="Times New Roman"/>
        </w:rPr>
        <w:t xml:space="preserve">. To verify the integrity of the sample under thermal shock, we </w:t>
      </w:r>
      <w:r w:rsidR="001C0D41">
        <w:rPr>
          <w:rFonts w:ascii="Times New Roman" w:hAnsi="Times New Roman" w:cs="Times New Roman"/>
        </w:rPr>
        <w:t>annealed it in the corrosion setup without the salt and found that it maintained its integrity</w:t>
      </w:r>
      <w:r w:rsidRPr="005E7B79">
        <w:rPr>
          <w:rFonts w:ascii="Times New Roman" w:hAnsi="Times New Roman" w:cs="Times New Roman"/>
        </w:rPr>
        <w:t xml:space="preserve">. </w:t>
      </w:r>
      <w:r w:rsidR="001C0D41">
        <w:rPr>
          <w:rFonts w:ascii="Times New Roman" w:hAnsi="Times New Roman" w:cs="Times New Roman"/>
        </w:rPr>
        <w:t>This</w:t>
      </w:r>
      <w:r w:rsidRPr="005E7B79">
        <w:rPr>
          <w:rFonts w:ascii="Times New Roman" w:hAnsi="Times New Roman" w:cs="Times New Roman"/>
        </w:rPr>
        <w:t xml:space="preserve"> confirm</w:t>
      </w:r>
      <w:r w:rsidR="001C0D41">
        <w:rPr>
          <w:rFonts w:ascii="Times New Roman" w:hAnsi="Times New Roman" w:cs="Times New Roman"/>
        </w:rPr>
        <w:t>ed</w:t>
      </w:r>
      <w:r w:rsidRPr="005E7B79">
        <w:rPr>
          <w:rFonts w:ascii="Times New Roman" w:hAnsi="Times New Roman" w:cs="Times New Roman"/>
        </w:rPr>
        <w:t xml:space="preserve"> that the dismantling of the sample foil was solely induced by molten salt corrosion.</w:t>
      </w:r>
    </w:p>
    <w:p w14:paraId="5F1042BF" w14:textId="68A9ED87" w:rsidR="00A16357" w:rsidRPr="00E8642B" w:rsidRDefault="00530E0C" w:rsidP="00A16357">
      <w:pPr>
        <w:spacing w:line="360" w:lineRule="auto"/>
        <w:jc w:val="center"/>
        <w:rPr>
          <w:rFonts w:ascii="Times New Roman" w:hAnsi="Times New Roman" w:cs="Times New Roman"/>
        </w:rPr>
      </w:pPr>
      <w:r w:rsidRPr="00530E0C">
        <w:rPr>
          <w:rFonts w:ascii="Times New Roman" w:hAnsi="Times New Roman" w:cs="Times New Roman"/>
          <w:noProof/>
        </w:rPr>
        <w:lastRenderedPageBreak/>
        <w:drawing>
          <wp:inline distT="0" distB="0" distL="0" distR="0" wp14:anchorId="5A0A5585" wp14:editId="4B5E6886">
            <wp:extent cx="4746791" cy="4972974"/>
            <wp:effectExtent l="0" t="0" r="0" b="0"/>
            <wp:docPr id="299516357" name="Picture 1" descr="A collage of images of different types of sa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16357" name="Picture 1" descr="A collage of images of different types of salt&#10;&#10;Description automatically generated"/>
                    <pic:cNvPicPr/>
                  </pic:nvPicPr>
                  <pic:blipFill>
                    <a:blip r:embed="rId14"/>
                    <a:stretch>
                      <a:fillRect/>
                    </a:stretch>
                  </pic:blipFill>
                  <pic:spPr>
                    <a:xfrm>
                      <a:off x="0" y="0"/>
                      <a:ext cx="4754399" cy="4980944"/>
                    </a:xfrm>
                    <a:prstGeom prst="rect">
                      <a:avLst/>
                    </a:prstGeom>
                  </pic:spPr>
                </pic:pic>
              </a:graphicData>
            </a:graphic>
          </wp:inline>
        </w:drawing>
      </w:r>
    </w:p>
    <w:p w14:paraId="6C7EDDC7" w14:textId="0432E9EA" w:rsidR="00F3796F" w:rsidRDefault="00F3796F" w:rsidP="00F3796F">
      <w:pPr>
        <w:spacing w:line="360" w:lineRule="auto"/>
        <w:jc w:val="both"/>
        <w:rPr>
          <w:rFonts w:ascii="Times New Roman" w:hAnsi="Times New Roman" w:cs="Times New Roman"/>
        </w:rPr>
      </w:pPr>
      <w:r w:rsidRPr="0077369F">
        <w:rPr>
          <w:rFonts w:ascii="Times New Roman" w:hAnsi="Times New Roman" w:cs="Times New Roman"/>
          <w:b/>
          <w:bCs/>
          <w:sz w:val="20"/>
          <w:szCs w:val="20"/>
        </w:rPr>
        <w:t xml:space="preserve">Fig. </w:t>
      </w:r>
      <w:r w:rsidR="00CA2815">
        <w:rPr>
          <w:rFonts w:ascii="Times New Roman" w:hAnsi="Times New Roman" w:cs="Times New Roman"/>
          <w:b/>
          <w:bCs/>
          <w:sz w:val="20"/>
          <w:szCs w:val="20"/>
        </w:rPr>
        <w:t>5</w:t>
      </w:r>
      <w:r w:rsidRPr="0077369F">
        <w:rPr>
          <w:rFonts w:ascii="Times New Roman" w:hAnsi="Times New Roman" w:cs="Times New Roman"/>
          <w:b/>
          <w:bCs/>
          <w:sz w:val="20"/>
          <w:szCs w:val="20"/>
        </w:rPr>
        <w:t>.</w:t>
      </w:r>
      <w:r w:rsidRPr="0077369F">
        <w:rPr>
          <w:rFonts w:ascii="Times New Roman" w:hAnsi="Times New Roman" w:cs="Times New Roman"/>
          <w:sz w:val="20"/>
          <w:szCs w:val="20"/>
        </w:rPr>
        <w:t xml:space="preserve"> </w:t>
      </w:r>
      <w:r w:rsidR="00CA2815" w:rsidRPr="00CA2815">
        <w:rPr>
          <w:rFonts w:ascii="Times New Roman" w:hAnsi="Times New Roman" w:cs="Times New Roman"/>
          <w:sz w:val="20"/>
          <w:szCs w:val="20"/>
        </w:rPr>
        <w:t xml:space="preserve">Integrity of LPS </w:t>
      </w:r>
      <w:proofErr w:type="spellStart"/>
      <w:r w:rsidR="00CA2815" w:rsidRPr="00CA2815">
        <w:rPr>
          <w:rFonts w:ascii="Times New Roman" w:hAnsi="Times New Roman" w:cs="Times New Roman"/>
          <w:sz w:val="20"/>
          <w:szCs w:val="20"/>
        </w:rPr>
        <w:t>SiC</w:t>
      </w:r>
      <w:proofErr w:type="spellEnd"/>
      <w:r w:rsidR="00CA2815" w:rsidRPr="00CA2815">
        <w:rPr>
          <w:rFonts w:ascii="Times New Roman" w:hAnsi="Times New Roman" w:cs="Times New Roman"/>
          <w:sz w:val="20"/>
          <w:szCs w:val="20"/>
        </w:rPr>
        <w:t xml:space="preserve"> foil before and after exposure to molten </w:t>
      </w:r>
      <w:proofErr w:type="spellStart"/>
      <w:r w:rsidR="00CA2815" w:rsidRPr="00CA2815">
        <w:rPr>
          <w:rFonts w:ascii="Times New Roman" w:hAnsi="Times New Roman" w:cs="Times New Roman"/>
          <w:sz w:val="20"/>
          <w:szCs w:val="20"/>
        </w:rPr>
        <w:t>FLiNaK</w:t>
      </w:r>
      <w:proofErr w:type="spellEnd"/>
      <w:r w:rsidR="00CA2815" w:rsidRPr="00CA2815">
        <w:rPr>
          <w:rFonts w:ascii="Times New Roman" w:hAnsi="Times New Roman" w:cs="Times New Roman"/>
          <w:sz w:val="20"/>
          <w:szCs w:val="20"/>
        </w:rPr>
        <w:t xml:space="preserve"> at 650°C and cross-sectional morphology and chemistry. (a) Intact sample foil before corrosion. (b) Corrosion cell with leaked and solidified salt outside the cell. (c) Shattered </w:t>
      </w:r>
      <w:proofErr w:type="spellStart"/>
      <w:r w:rsidR="00CA2815" w:rsidRPr="00CA2815">
        <w:rPr>
          <w:rFonts w:ascii="Times New Roman" w:hAnsi="Times New Roman" w:cs="Times New Roman"/>
          <w:sz w:val="20"/>
          <w:szCs w:val="20"/>
        </w:rPr>
        <w:t>SiC</w:t>
      </w:r>
      <w:proofErr w:type="spellEnd"/>
      <w:r w:rsidR="00CA2815" w:rsidRPr="00CA2815">
        <w:rPr>
          <w:rFonts w:ascii="Times New Roman" w:hAnsi="Times New Roman" w:cs="Times New Roman"/>
          <w:sz w:val="20"/>
          <w:szCs w:val="20"/>
        </w:rPr>
        <w:t xml:space="preserve"> pieces after corrosion. (d) SEM image of cross-sectional morphology after corrosion, and (e-l) corresponding EDS mappings.</w:t>
      </w:r>
    </w:p>
    <w:p w14:paraId="66F29C9F" w14:textId="6745A2C3" w:rsidR="00530E0C" w:rsidRPr="00264B6F" w:rsidRDefault="00530E0C" w:rsidP="00807DD6">
      <w:pPr>
        <w:spacing w:line="360" w:lineRule="auto"/>
        <w:jc w:val="both"/>
      </w:pPr>
      <w:r w:rsidRPr="00530E0C">
        <w:rPr>
          <w:rFonts w:ascii="Times New Roman" w:hAnsi="Times New Roman" w:cs="Times New Roman"/>
        </w:rPr>
        <w:t xml:space="preserve">Fig. </w:t>
      </w:r>
      <w:r w:rsidR="00CA2815">
        <w:rPr>
          <w:rFonts w:ascii="Times New Roman" w:hAnsi="Times New Roman" w:cs="Times New Roman"/>
        </w:rPr>
        <w:t>5</w:t>
      </w:r>
      <w:r w:rsidRPr="00530E0C">
        <w:rPr>
          <w:rFonts w:ascii="Times New Roman" w:hAnsi="Times New Roman" w:cs="Times New Roman"/>
        </w:rPr>
        <w:t>(d) shows the SEM-</w:t>
      </w:r>
      <w:proofErr w:type="spellStart"/>
      <w:r w:rsidRPr="00530E0C">
        <w:rPr>
          <w:rFonts w:ascii="Times New Roman" w:hAnsi="Times New Roman" w:cs="Times New Roman"/>
        </w:rPr>
        <w:t>InLens</w:t>
      </w:r>
      <w:proofErr w:type="spellEnd"/>
      <w:r w:rsidRPr="00530E0C">
        <w:rPr>
          <w:rFonts w:ascii="Times New Roman" w:hAnsi="Times New Roman" w:cs="Times New Roman"/>
        </w:rPr>
        <w:t xml:space="preserve"> image of the cross-section of the LPS </w:t>
      </w:r>
      <w:proofErr w:type="spellStart"/>
      <w:r w:rsidRPr="00530E0C">
        <w:rPr>
          <w:rFonts w:ascii="Times New Roman" w:hAnsi="Times New Roman" w:cs="Times New Roman"/>
        </w:rPr>
        <w:t>SiC</w:t>
      </w:r>
      <w:proofErr w:type="spellEnd"/>
      <w:r w:rsidRPr="00530E0C">
        <w:rPr>
          <w:rFonts w:ascii="Times New Roman" w:hAnsi="Times New Roman" w:cs="Times New Roman"/>
        </w:rPr>
        <w:t xml:space="preserve"> foil after exposure to molten </w:t>
      </w:r>
      <w:proofErr w:type="spellStart"/>
      <w:r w:rsidRPr="00530E0C">
        <w:rPr>
          <w:rFonts w:ascii="Times New Roman" w:hAnsi="Times New Roman" w:cs="Times New Roman"/>
        </w:rPr>
        <w:t>FLiNaK</w:t>
      </w:r>
      <w:proofErr w:type="spellEnd"/>
      <w:r w:rsidRPr="00530E0C">
        <w:rPr>
          <w:rFonts w:ascii="Times New Roman" w:hAnsi="Times New Roman" w:cs="Times New Roman"/>
        </w:rPr>
        <w:t xml:space="preserve"> at 650°C. The corresponding EDS mappings in Fig. </w:t>
      </w:r>
      <w:r w:rsidR="00CA2815">
        <w:rPr>
          <w:rFonts w:ascii="Times New Roman" w:hAnsi="Times New Roman" w:cs="Times New Roman"/>
        </w:rPr>
        <w:t>5</w:t>
      </w:r>
      <w:r w:rsidRPr="00530E0C">
        <w:rPr>
          <w:rFonts w:ascii="Times New Roman" w:hAnsi="Times New Roman" w:cs="Times New Roman"/>
        </w:rPr>
        <w:t xml:space="preserve">(e-l) reveal that K and F predominantly invaded the interior of the sample foil, with their penetration percolating throughout the foil. This thorough penetration of K and F </w:t>
      </w:r>
      <w:r>
        <w:rPr>
          <w:rFonts w:ascii="Times New Roman" w:hAnsi="Times New Roman" w:cs="Times New Roman"/>
        </w:rPr>
        <w:t>suggests</w:t>
      </w:r>
      <w:r w:rsidRPr="00530E0C">
        <w:rPr>
          <w:rFonts w:ascii="Times New Roman" w:hAnsi="Times New Roman" w:cs="Times New Roman"/>
        </w:rPr>
        <w:t xml:space="preserve"> that they </w:t>
      </w:r>
      <w:r w:rsidR="00333CB1">
        <w:rPr>
          <w:rFonts w:ascii="Times New Roman" w:hAnsi="Times New Roman" w:cs="Times New Roman"/>
        </w:rPr>
        <w:t xml:space="preserve">interacted with metallic oxide </w:t>
      </w:r>
      <w:r w:rsidR="00333CB1" w:rsidRPr="00264B6F">
        <w:rPr>
          <w:rFonts w:ascii="Times New Roman" w:hAnsi="Times New Roman" w:cs="Times New Roman"/>
        </w:rPr>
        <w:t xml:space="preserve">additives and </w:t>
      </w:r>
      <w:r w:rsidRPr="00264B6F">
        <w:rPr>
          <w:rFonts w:ascii="Times New Roman" w:hAnsi="Times New Roman" w:cs="Times New Roman"/>
        </w:rPr>
        <w:t>caused the foil to</w:t>
      </w:r>
      <w:r w:rsidR="001C0D41">
        <w:rPr>
          <w:rFonts w:ascii="Times New Roman" w:hAnsi="Times New Roman" w:cs="Times New Roman"/>
        </w:rPr>
        <w:t xml:space="preserve"> break</w:t>
      </w:r>
      <w:r w:rsidRPr="00264B6F">
        <w:rPr>
          <w:rFonts w:ascii="Times New Roman" w:hAnsi="Times New Roman" w:cs="Times New Roman"/>
        </w:rPr>
        <w:t>.</w:t>
      </w:r>
      <w:r w:rsidR="00CA2815" w:rsidRPr="00264B6F">
        <w:rPr>
          <w:rFonts w:ascii="Times New Roman" w:hAnsi="Times New Roman" w:cs="Times New Roman"/>
        </w:rPr>
        <w:t xml:space="preserve"> </w:t>
      </w:r>
      <w:r w:rsidR="009D248C" w:rsidRPr="009D248C">
        <w:rPr>
          <w:rFonts w:ascii="Times New Roman" w:hAnsi="Times New Roman" w:cs="Times New Roman"/>
        </w:rPr>
        <w:t xml:space="preserve">Na appears </w:t>
      </w:r>
      <w:r w:rsidR="009D248C">
        <w:rPr>
          <w:rFonts w:ascii="Times New Roman" w:hAnsi="Times New Roman" w:cs="Times New Roman" w:hint="eastAsia"/>
        </w:rPr>
        <w:t xml:space="preserve">not </w:t>
      </w:r>
      <w:r w:rsidR="009D248C" w:rsidRPr="009D248C">
        <w:rPr>
          <w:rFonts w:ascii="Times New Roman" w:hAnsi="Times New Roman" w:cs="Times New Roman"/>
        </w:rPr>
        <w:t xml:space="preserve">to </w:t>
      </w:r>
      <w:r w:rsidR="001C0D41">
        <w:rPr>
          <w:rFonts w:ascii="Times New Roman" w:hAnsi="Times New Roman" w:cs="Times New Roman"/>
        </w:rPr>
        <w:t xml:space="preserve">have </w:t>
      </w:r>
      <w:r w:rsidR="009D248C" w:rsidRPr="009D248C">
        <w:rPr>
          <w:rFonts w:ascii="Times New Roman" w:hAnsi="Times New Roman" w:cs="Times New Roman"/>
        </w:rPr>
        <w:t>penetrate</w:t>
      </w:r>
      <w:r w:rsidR="001C0D41">
        <w:rPr>
          <w:rFonts w:ascii="Times New Roman" w:hAnsi="Times New Roman" w:cs="Times New Roman"/>
        </w:rPr>
        <w:t>d</w:t>
      </w:r>
      <w:r w:rsidR="009D248C" w:rsidRPr="009D248C">
        <w:rPr>
          <w:rFonts w:ascii="Times New Roman" w:hAnsi="Times New Roman" w:cs="Times New Roman"/>
        </w:rPr>
        <w:t xml:space="preserve"> </w:t>
      </w:r>
      <w:r w:rsidR="009D248C">
        <w:rPr>
          <w:rFonts w:ascii="Times New Roman" w:hAnsi="Times New Roman" w:cs="Times New Roman" w:hint="eastAsia"/>
        </w:rPr>
        <w:t>the sample</w:t>
      </w:r>
      <w:r w:rsidR="001C0D41">
        <w:rPr>
          <w:rFonts w:ascii="Times New Roman" w:hAnsi="Times New Roman" w:cs="Times New Roman"/>
        </w:rPr>
        <w:t>. Since it is not possible to detect Li in EDX analysis, this work will not focus on</w:t>
      </w:r>
      <w:r w:rsidR="008A22AA">
        <w:rPr>
          <w:rFonts w:ascii="Times New Roman" w:hAnsi="Times New Roman" w:cs="Times New Roman"/>
        </w:rPr>
        <w:t xml:space="preserve"> it. </w:t>
      </w:r>
      <w:r w:rsidR="009D248C" w:rsidRPr="009D248C">
        <w:rPr>
          <w:rFonts w:ascii="Times New Roman" w:hAnsi="Times New Roman" w:cs="Times New Roman"/>
        </w:rPr>
        <w:t xml:space="preserve"> </w:t>
      </w:r>
      <w:r w:rsidR="008A22AA">
        <w:rPr>
          <w:rFonts w:ascii="Times New Roman" w:hAnsi="Times New Roman" w:cs="Times New Roman"/>
        </w:rPr>
        <w:t>Therefore, the f</w:t>
      </w:r>
      <w:r w:rsidR="0056129F">
        <w:rPr>
          <w:rFonts w:ascii="Times New Roman" w:hAnsi="Times New Roman" w:cs="Times New Roman"/>
        </w:rPr>
        <w:t xml:space="preserve">ollowing discussions will focus on K and F. </w:t>
      </w:r>
      <w:r w:rsidR="00264B6F" w:rsidRPr="00264B6F">
        <w:rPr>
          <w:rFonts w:ascii="Times New Roman" w:hAnsi="Times New Roman" w:cs="Times New Roman"/>
        </w:rPr>
        <w:t xml:space="preserve">Fig. 6 (a) and (b) are SEM </w:t>
      </w:r>
      <w:proofErr w:type="spellStart"/>
      <w:r w:rsidR="00264B6F" w:rsidRPr="00264B6F">
        <w:rPr>
          <w:rFonts w:ascii="Times New Roman" w:hAnsi="Times New Roman" w:cs="Times New Roman"/>
        </w:rPr>
        <w:t>InLens</w:t>
      </w:r>
      <w:proofErr w:type="spellEnd"/>
      <w:r w:rsidR="00264B6F" w:rsidRPr="00264B6F">
        <w:rPr>
          <w:rFonts w:ascii="Times New Roman" w:hAnsi="Times New Roman" w:cs="Times New Roman"/>
        </w:rPr>
        <w:t xml:space="preserve"> and SE images, respectively, showing localized Al</w:t>
      </w:r>
      <w:r w:rsidR="005F2C9B" w:rsidRPr="005F2C9B">
        <w:rPr>
          <w:rFonts w:ascii="Times New Roman" w:hAnsi="Times New Roman" w:cs="Times New Roman" w:hint="eastAsia"/>
          <w:vertAlign w:val="subscript"/>
        </w:rPr>
        <w:t>2</w:t>
      </w:r>
      <w:r w:rsidR="00264B6F" w:rsidRPr="00264B6F">
        <w:rPr>
          <w:rFonts w:ascii="Times New Roman" w:hAnsi="Times New Roman" w:cs="Times New Roman"/>
        </w:rPr>
        <w:t>O</w:t>
      </w:r>
      <w:r w:rsidR="005F2C9B" w:rsidRPr="005F2C9B">
        <w:rPr>
          <w:rFonts w:ascii="Times New Roman" w:hAnsi="Times New Roman" w:cs="Times New Roman" w:hint="eastAsia"/>
          <w:vertAlign w:val="subscript"/>
        </w:rPr>
        <w:t>3</w:t>
      </w:r>
      <w:r w:rsidR="00264B6F" w:rsidRPr="00264B6F">
        <w:rPr>
          <w:rFonts w:ascii="Times New Roman" w:hAnsi="Times New Roman" w:cs="Times New Roman"/>
        </w:rPr>
        <w:t xml:space="preserve"> (marked by a white dashed ellipse) and a cavity (marked by a yellow </w:t>
      </w:r>
      <w:r w:rsidR="00264B6F" w:rsidRPr="00264B6F">
        <w:rPr>
          <w:rFonts w:ascii="Times New Roman" w:hAnsi="Times New Roman" w:cs="Times New Roman"/>
        </w:rPr>
        <w:lastRenderedPageBreak/>
        <w:t xml:space="preserve">dashed rectangle) partially filled with </w:t>
      </w:r>
      <w:r w:rsidR="005F2C9B" w:rsidRPr="00264B6F">
        <w:rPr>
          <w:rFonts w:ascii="Times New Roman" w:hAnsi="Times New Roman" w:cs="Times New Roman"/>
        </w:rPr>
        <w:t>Al</w:t>
      </w:r>
      <w:r w:rsidR="005F2C9B" w:rsidRPr="005F2C9B">
        <w:rPr>
          <w:rFonts w:ascii="Times New Roman" w:hAnsi="Times New Roman" w:cs="Times New Roman" w:hint="eastAsia"/>
          <w:vertAlign w:val="subscript"/>
        </w:rPr>
        <w:t>2</w:t>
      </w:r>
      <w:r w:rsidR="005F2C9B" w:rsidRPr="00264B6F">
        <w:rPr>
          <w:rFonts w:ascii="Times New Roman" w:hAnsi="Times New Roman" w:cs="Times New Roman"/>
        </w:rPr>
        <w:t>O</w:t>
      </w:r>
      <w:r w:rsidR="005F2C9B" w:rsidRPr="005F2C9B">
        <w:rPr>
          <w:rFonts w:ascii="Times New Roman" w:hAnsi="Times New Roman" w:cs="Times New Roman" w:hint="eastAsia"/>
          <w:vertAlign w:val="subscript"/>
        </w:rPr>
        <w:t>3</w:t>
      </w:r>
      <w:r w:rsidR="00264B6F" w:rsidRPr="00264B6F">
        <w:rPr>
          <w:rFonts w:ascii="Times New Roman" w:hAnsi="Times New Roman" w:cs="Times New Roman"/>
        </w:rPr>
        <w:t xml:space="preserve">, both affected by the salt. </w:t>
      </w:r>
      <w:commentRangeStart w:id="39"/>
      <w:commentRangeStart w:id="40"/>
      <w:r w:rsidR="00264B6F" w:rsidRPr="00264B6F">
        <w:rPr>
          <w:rFonts w:ascii="Times New Roman" w:hAnsi="Times New Roman" w:cs="Times New Roman"/>
        </w:rPr>
        <w:t xml:space="preserve">The associated EDX mappings in Fig. 6 (c-k) reveal that K predominantly combines with </w:t>
      </w:r>
      <w:r w:rsidR="005F2C9B" w:rsidRPr="00264B6F">
        <w:rPr>
          <w:rFonts w:ascii="Times New Roman" w:hAnsi="Times New Roman" w:cs="Times New Roman"/>
        </w:rPr>
        <w:t>Al</w:t>
      </w:r>
      <w:r w:rsidR="005F2C9B" w:rsidRPr="005F2C9B">
        <w:rPr>
          <w:rFonts w:ascii="Times New Roman" w:hAnsi="Times New Roman" w:cs="Times New Roman" w:hint="eastAsia"/>
          <w:vertAlign w:val="subscript"/>
        </w:rPr>
        <w:t>2</w:t>
      </w:r>
      <w:r w:rsidR="005F2C9B" w:rsidRPr="00264B6F">
        <w:rPr>
          <w:rFonts w:ascii="Times New Roman" w:hAnsi="Times New Roman" w:cs="Times New Roman"/>
        </w:rPr>
        <w:t>O</w:t>
      </w:r>
      <w:r w:rsidR="005F2C9B" w:rsidRPr="005F2C9B">
        <w:rPr>
          <w:rFonts w:ascii="Times New Roman" w:hAnsi="Times New Roman" w:cs="Times New Roman" w:hint="eastAsia"/>
          <w:vertAlign w:val="subscript"/>
        </w:rPr>
        <w:t>3</w:t>
      </w:r>
      <w:r w:rsidR="00264B6F" w:rsidRPr="00264B6F">
        <w:rPr>
          <w:rFonts w:ascii="Times New Roman" w:hAnsi="Times New Roman" w:cs="Times New Roman"/>
        </w:rPr>
        <w:t>, while F primarily fills the cavity</w:t>
      </w:r>
      <w:commentRangeEnd w:id="39"/>
      <w:r w:rsidR="005337BC">
        <w:rPr>
          <w:rStyle w:val="CommentReference"/>
        </w:rPr>
        <w:commentReference w:id="39"/>
      </w:r>
      <w:commentRangeEnd w:id="40"/>
      <w:r w:rsidR="00EC46F0">
        <w:rPr>
          <w:rStyle w:val="CommentReference"/>
        </w:rPr>
        <w:commentReference w:id="40"/>
      </w:r>
      <w:r w:rsidR="009D248C">
        <w:rPr>
          <w:rFonts w:ascii="Times New Roman" w:hAnsi="Times New Roman" w:cs="Times New Roman" w:hint="eastAsia"/>
        </w:rPr>
        <w:t xml:space="preserve">. </w:t>
      </w:r>
    </w:p>
    <w:p w14:paraId="4CCA3BE3" w14:textId="11EDB2D7" w:rsidR="00ED273D" w:rsidRDefault="002C1F9A" w:rsidP="00807DD6">
      <w:pPr>
        <w:spacing w:line="360" w:lineRule="auto"/>
        <w:jc w:val="both"/>
        <w:rPr>
          <w:rFonts w:ascii="Times New Roman" w:hAnsi="Times New Roman" w:cs="Times New Roman"/>
        </w:rPr>
      </w:pPr>
      <w:r w:rsidRPr="002C1F9A">
        <w:rPr>
          <w:rFonts w:ascii="Times New Roman" w:hAnsi="Times New Roman" w:cs="Times New Roman"/>
          <w:noProof/>
        </w:rPr>
        <w:drawing>
          <wp:inline distT="0" distB="0" distL="0" distR="0" wp14:anchorId="031D29B0" wp14:editId="0A856F2F">
            <wp:extent cx="5943600" cy="3515995"/>
            <wp:effectExtent l="0" t="0" r="0" b="8255"/>
            <wp:docPr id="2088312573" name="Picture 1"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12573" name="Picture 1" descr="A collage of different colored squares&#10;&#10;Description automatically generated"/>
                    <pic:cNvPicPr/>
                  </pic:nvPicPr>
                  <pic:blipFill>
                    <a:blip r:embed="rId15"/>
                    <a:stretch>
                      <a:fillRect/>
                    </a:stretch>
                  </pic:blipFill>
                  <pic:spPr>
                    <a:xfrm>
                      <a:off x="0" y="0"/>
                      <a:ext cx="5943600" cy="3515995"/>
                    </a:xfrm>
                    <a:prstGeom prst="rect">
                      <a:avLst/>
                    </a:prstGeom>
                  </pic:spPr>
                </pic:pic>
              </a:graphicData>
            </a:graphic>
          </wp:inline>
        </w:drawing>
      </w:r>
    </w:p>
    <w:p w14:paraId="7655DE99" w14:textId="4A0A1E81" w:rsidR="00E8642B" w:rsidRDefault="002C1F9A" w:rsidP="00807DD6">
      <w:pPr>
        <w:spacing w:line="360" w:lineRule="auto"/>
        <w:jc w:val="both"/>
        <w:rPr>
          <w:rFonts w:ascii="Times New Roman" w:hAnsi="Times New Roman" w:cs="Times New Roman"/>
        </w:rPr>
      </w:pPr>
      <w:r w:rsidRPr="0077369F">
        <w:rPr>
          <w:rFonts w:ascii="Times New Roman" w:hAnsi="Times New Roman" w:cs="Times New Roman"/>
          <w:b/>
          <w:bCs/>
          <w:sz w:val="20"/>
          <w:szCs w:val="20"/>
        </w:rPr>
        <w:t xml:space="preserve">Fig. </w:t>
      </w:r>
      <w:r w:rsidR="00CA2815">
        <w:rPr>
          <w:rFonts w:ascii="Times New Roman" w:hAnsi="Times New Roman" w:cs="Times New Roman"/>
          <w:b/>
          <w:bCs/>
          <w:sz w:val="20"/>
          <w:szCs w:val="20"/>
        </w:rPr>
        <w:t>6</w:t>
      </w:r>
      <w:r w:rsidRPr="0077369F">
        <w:rPr>
          <w:rFonts w:ascii="Times New Roman" w:hAnsi="Times New Roman" w:cs="Times New Roman"/>
          <w:b/>
          <w:bCs/>
          <w:sz w:val="20"/>
          <w:szCs w:val="20"/>
        </w:rPr>
        <w:t>.</w:t>
      </w:r>
      <w:r w:rsidR="005F2C9B" w:rsidRPr="005F2C9B">
        <w:rPr>
          <w:rFonts w:ascii="Times New Roman" w:hAnsi="Times New Roman" w:cs="Times New Roman"/>
          <w:sz w:val="20"/>
          <w:szCs w:val="20"/>
        </w:rPr>
        <w:t xml:space="preserve"> (a) and (b) SEM </w:t>
      </w:r>
      <w:proofErr w:type="spellStart"/>
      <w:r w:rsidR="005F2C9B" w:rsidRPr="005F2C9B">
        <w:rPr>
          <w:rFonts w:ascii="Times New Roman" w:hAnsi="Times New Roman" w:cs="Times New Roman"/>
          <w:sz w:val="20"/>
          <w:szCs w:val="20"/>
        </w:rPr>
        <w:t>InLens</w:t>
      </w:r>
      <w:proofErr w:type="spellEnd"/>
      <w:r w:rsidR="005F2C9B" w:rsidRPr="005F2C9B">
        <w:rPr>
          <w:rFonts w:ascii="Times New Roman" w:hAnsi="Times New Roman" w:cs="Times New Roman"/>
          <w:sz w:val="20"/>
          <w:szCs w:val="20"/>
        </w:rPr>
        <w:t xml:space="preserve"> and SE mode images of localized Al</w:t>
      </w:r>
      <w:r w:rsidR="005F2C9B" w:rsidRPr="005F2C9B">
        <w:rPr>
          <w:rFonts w:ascii="Times New Roman" w:hAnsi="Times New Roman" w:cs="Times New Roman"/>
          <w:sz w:val="20"/>
          <w:szCs w:val="20"/>
          <w:vertAlign w:val="subscript"/>
        </w:rPr>
        <w:t>2</w:t>
      </w:r>
      <w:r w:rsidR="005F2C9B" w:rsidRPr="005F2C9B">
        <w:rPr>
          <w:rFonts w:ascii="Times New Roman" w:hAnsi="Times New Roman" w:cs="Times New Roman"/>
          <w:sz w:val="20"/>
          <w:szCs w:val="20"/>
        </w:rPr>
        <w:t>O</w:t>
      </w:r>
      <w:r w:rsidR="005F2C9B" w:rsidRPr="005F2C9B">
        <w:rPr>
          <w:rFonts w:ascii="Times New Roman" w:hAnsi="Times New Roman" w:cs="Times New Roman"/>
          <w:sz w:val="20"/>
          <w:szCs w:val="20"/>
          <w:vertAlign w:val="subscript"/>
        </w:rPr>
        <w:t>3</w:t>
      </w:r>
      <w:r w:rsidR="005F2C9B" w:rsidRPr="005F2C9B">
        <w:rPr>
          <w:rFonts w:ascii="Times New Roman" w:hAnsi="Times New Roman" w:cs="Times New Roman"/>
          <w:sz w:val="20"/>
          <w:szCs w:val="20"/>
        </w:rPr>
        <w:t xml:space="preserve"> and a cavity, both affected by molten </w:t>
      </w:r>
      <w:proofErr w:type="spellStart"/>
      <w:r w:rsidR="005F2C9B" w:rsidRPr="005F2C9B">
        <w:rPr>
          <w:rFonts w:ascii="Times New Roman" w:hAnsi="Times New Roman" w:cs="Times New Roman"/>
          <w:sz w:val="20"/>
          <w:szCs w:val="20"/>
        </w:rPr>
        <w:t>FLiNaK</w:t>
      </w:r>
      <w:proofErr w:type="spellEnd"/>
      <w:r w:rsidR="005F2C9B" w:rsidRPr="005F2C9B">
        <w:rPr>
          <w:rFonts w:ascii="Times New Roman" w:hAnsi="Times New Roman" w:cs="Times New Roman"/>
          <w:sz w:val="20"/>
          <w:szCs w:val="20"/>
        </w:rPr>
        <w:t xml:space="preserve"> at 650°C. (c-k) EDX mapping of (a) showing the elemental distribution.</w:t>
      </w:r>
    </w:p>
    <w:p w14:paraId="06B817FA" w14:textId="671571D3" w:rsidR="005F2C9B" w:rsidRPr="00B35E15" w:rsidRDefault="00DE6182" w:rsidP="00807DD6">
      <w:pPr>
        <w:spacing w:line="360" w:lineRule="auto"/>
        <w:jc w:val="both"/>
        <w:rPr>
          <w:rFonts w:ascii="Times New Roman" w:hAnsi="Times New Roman" w:cs="Times New Roman"/>
        </w:rPr>
      </w:pPr>
      <w:r w:rsidRPr="00DE6182">
        <w:rPr>
          <w:rFonts w:ascii="Times New Roman" w:hAnsi="Times New Roman" w:cs="Times New Roman"/>
        </w:rPr>
        <w:t xml:space="preserve">Fig. 7 illustrates an additive with a mixture of </w:t>
      </w:r>
      <w:r w:rsidRPr="006C14EE">
        <w:rPr>
          <w:rFonts w:ascii="Times New Roman" w:hAnsi="Times New Roman" w:cs="Times New Roman"/>
        </w:rPr>
        <w:t>Al</w:t>
      </w:r>
      <w:r w:rsidRPr="006C14EE">
        <w:rPr>
          <w:rFonts w:ascii="Times New Roman" w:hAnsi="Times New Roman" w:cs="Times New Roman" w:hint="eastAsia"/>
          <w:vertAlign w:val="subscript"/>
        </w:rPr>
        <w:t>2</w:t>
      </w:r>
      <w:r w:rsidRPr="006C14EE">
        <w:rPr>
          <w:rFonts w:ascii="Times New Roman" w:hAnsi="Times New Roman" w:cs="Times New Roman"/>
        </w:rPr>
        <w:t>O</w:t>
      </w:r>
      <w:r w:rsidRPr="006C14EE">
        <w:rPr>
          <w:rFonts w:ascii="Times New Roman" w:hAnsi="Times New Roman" w:cs="Times New Roman" w:hint="eastAsia"/>
          <w:vertAlign w:val="subscript"/>
        </w:rPr>
        <w:t>3</w:t>
      </w:r>
      <w:ins w:id="41" w:author="Weiyue Zhou" w:date="2024-08-12T12:19:00Z">
        <w:r w:rsidR="006C14EE">
          <w:rPr>
            <w:rFonts w:ascii="Times New Roman" w:hAnsi="Times New Roman" w:cs="Times New Roman"/>
          </w:rPr>
          <w:t xml:space="preserve"> </w:t>
        </w:r>
      </w:ins>
      <w:r w:rsidRPr="006C14EE">
        <w:rPr>
          <w:rFonts w:ascii="Times New Roman" w:hAnsi="Times New Roman" w:cs="Times New Roman"/>
        </w:rPr>
        <w:t>and</w:t>
      </w:r>
      <w:r w:rsidRPr="00DE6182">
        <w:rPr>
          <w:rFonts w:ascii="Times New Roman" w:hAnsi="Times New Roman" w:cs="Times New Roman"/>
        </w:rPr>
        <w:t xml:space="preserve"> Y</w:t>
      </w:r>
      <w:r w:rsidRPr="00DE6182">
        <w:rPr>
          <w:rFonts w:ascii="Times New Roman" w:hAnsi="Times New Roman" w:cs="Times New Roman" w:hint="eastAsia"/>
          <w:vertAlign w:val="subscript"/>
        </w:rPr>
        <w:t>2</w:t>
      </w:r>
      <w:r w:rsidRPr="00DE6182">
        <w:rPr>
          <w:rFonts w:ascii="Times New Roman" w:hAnsi="Times New Roman" w:cs="Times New Roman"/>
        </w:rPr>
        <w:t>O</w:t>
      </w:r>
      <w:r w:rsidRPr="00DE6182">
        <w:rPr>
          <w:rFonts w:ascii="Times New Roman" w:hAnsi="Times New Roman" w:cs="Times New Roman" w:hint="eastAsia"/>
          <w:vertAlign w:val="subscript"/>
        </w:rPr>
        <w:t>3</w:t>
      </w:r>
      <w:r w:rsidRPr="00DE6182">
        <w:rPr>
          <w:rFonts w:ascii="Times New Roman" w:hAnsi="Times New Roman" w:cs="Times New Roman"/>
        </w:rPr>
        <w:t xml:space="preserve">. The SEM </w:t>
      </w:r>
      <w:proofErr w:type="spellStart"/>
      <w:r w:rsidRPr="00DE6182">
        <w:rPr>
          <w:rFonts w:ascii="Times New Roman" w:hAnsi="Times New Roman" w:cs="Times New Roman"/>
        </w:rPr>
        <w:t>InLens</w:t>
      </w:r>
      <w:proofErr w:type="spellEnd"/>
      <w:r w:rsidRPr="00DE6182">
        <w:rPr>
          <w:rFonts w:ascii="Times New Roman" w:hAnsi="Times New Roman" w:cs="Times New Roman"/>
        </w:rPr>
        <w:t xml:space="preserve"> image in Fig. 7(a) shows the mixed oxides circled by a white dashed line in an arbitrary shape. The SE mode image in Fig. 7(b) highlights the Y</w:t>
      </w:r>
      <w:r w:rsidRPr="00DE6182">
        <w:rPr>
          <w:rFonts w:ascii="Times New Roman" w:hAnsi="Times New Roman" w:cs="Times New Roman" w:hint="eastAsia"/>
          <w:vertAlign w:val="subscript"/>
        </w:rPr>
        <w:t>2</w:t>
      </w:r>
      <w:r w:rsidRPr="00DE6182">
        <w:rPr>
          <w:rFonts w:ascii="Times New Roman" w:hAnsi="Times New Roman" w:cs="Times New Roman"/>
        </w:rPr>
        <w:t>O</w:t>
      </w:r>
      <w:r w:rsidRPr="00DE6182">
        <w:rPr>
          <w:rFonts w:ascii="Times New Roman" w:hAnsi="Times New Roman" w:cs="Times New Roman" w:hint="eastAsia"/>
          <w:vertAlign w:val="subscript"/>
        </w:rPr>
        <w:t>3</w:t>
      </w:r>
      <w:r w:rsidRPr="00DE6182">
        <w:rPr>
          <w:rFonts w:ascii="Times New Roman" w:hAnsi="Times New Roman" w:cs="Times New Roman"/>
        </w:rPr>
        <w:t xml:space="preserve">, where its contrast appears brighter. This difference in SE and </w:t>
      </w:r>
      <w:proofErr w:type="spellStart"/>
      <w:r w:rsidRPr="00DE6182">
        <w:rPr>
          <w:rFonts w:ascii="Times New Roman" w:hAnsi="Times New Roman" w:cs="Times New Roman"/>
        </w:rPr>
        <w:t>InLens</w:t>
      </w:r>
      <w:proofErr w:type="spellEnd"/>
      <w:r w:rsidRPr="00DE6182">
        <w:rPr>
          <w:rFonts w:ascii="Times New Roman" w:hAnsi="Times New Roman" w:cs="Times New Roman"/>
        </w:rPr>
        <w:t xml:space="preserve"> images of Y</w:t>
      </w:r>
      <w:r w:rsidRPr="00DE6182">
        <w:rPr>
          <w:rFonts w:ascii="Times New Roman" w:hAnsi="Times New Roman" w:cs="Times New Roman" w:hint="eastAsia"/>
          <w:vertAlign w:val="subscript"/>
        </w:rPr>
        <w:t>2</w:t>
      </w:r>
      <w:r w:rsidRPr="00DE6182">
        <w:rPr>
          <w:rFonts w:ascii="Times New Roman" w:hAnsi="Times New Roman" w:cs="Times New Roman"/>
        </w:rPr>
        <w:t>O</w:t>
      </w:r>
      <w:r w:rsidRPr="00DE6182">
        <w:rPr>
          <w:rFonts w:ascii="Times New Roman" w:hAnsi="Times New Roman" w:cs="Times New Roman" w:hint="eastAsia"/>
          <w:vertAlign w:val="subscript"/>
        </w:rPr>
        <w:t>3</w:t>
      </w:r>
      <w:r>
        <w:rPr>
          <w:rFonts w:ascii="Times New Roman" w:hAnsi="Times New Roman" w:cs="Times New Roman" w:hint="eastAsia"/>
        </w:rPr>
        <w:t xml:space="preserve"> </w:t>
      </w:r>
      <w:r w:rsidRPr="00DE6182">
        <w:rPr>
          <w:rFonts w:ascii="Times New Roman" w:hAnsi="Times New Roman" w:cs="Times New Roman"/>
        </w:rPr>
        <w:t>is also demonstrated in section 3.1.</w:t>
      </w:r>
      <w:r>
        <w:rPr>
          <w:rFonts w:ascii="Times New Roman" w:hAnsi="Times New Roman" w:cs="Times New Roman" w:hint="eastAsia"/>
        </w:rPr>
        <w:t xml:space="preserve"> </w:t>
      </w:r>
      <w:r w:rsidR="006C1600" w:rsidRPr="006C1600">
        <w:rPr>
          <w:rFonts w:ascii="Times New Roman" w:hAnsi="Times New Roman" w:cs="Times New Roman"/>
        </w:rPr>
        <w:t xml:space="preserve">As the EDS mappings in Fig. 7(c-k) show, K and F are mostly distributed around the mixed oxide, with less intensity of K and F observed in Fig. 7(i) and (h), respectively. This suggests that </w:t>
      </w:r>
      <w:r w:rsidR="006C1600" w:rsidRPr="00DE6182">
        <w:rPr>
          <w:rFonts w:ascii="Times New Roman" w:hAnsi="Times New Roman" w:cs="Times New Roman"/>
        </w:rPr>
        <w:t>Y</w:t>
      </w:r>
      <w:r w:rsidR="006C1600" w:rsidRPr="00DE6182">
        <w:rPr>
          <w:rFonts w:ascii="Times New Roman" w:hAnsi="Times New Roman" w:cs="Times New Roman" w:hint="eastAsia"/>
          <w:vertAlign w:val="subscript"/>
        </w:rPr>
        <w:t>2</w:t>
      </w:r>
      <w:r w:rsidR="006C1600" w:rsidRPr="00DE6182">
        <w:rPr>
          <w:rFonts w:ascii="Times New Roman" w:hAnsi="Times New Roman" w:cs="Times New Roman"/>
        </w:rPr>
        <w:t>O</w:t>
      </w:r>
      <w:r w:rsidR="006C1600" w:rsidRPr="00DE6182">
        <w:rPr>
          <w:rFonts w:ascii="Times New Roman" w:hAnsi="Times New Roman" w:cs="Times New Roman" w:hint="eastAsia"/>
          <w:vertAlign w:val="subscript"/>
        </w:rPr>
        <w:t>3</w:t>
      </w:r>
      <w:r w:rsidR="006C1600" w:rsidRPr="006C1600">
        <w:rPr>
          <w:rFonts w:ascii="Times New Roman" w:hAnsi="Times New Roman" w:cs="Times New Roman"/>
        </w:rPr>
        <w:t xml:space="preserve"> is more inert in reacting with K compared to F. It has also been shown that </w:t>
      </w:r>
      <w:r w:rsidR="006C1600" w:rsidRPr="00DE6182">
        <w:rPr>
          <w:rFonts w:ascii="Times New Roman" w:hAnsi="Times New Roman" w:cs="Times New Roman"/>
        </w:rPr>
        <w:t>Y</w:t>
      </w:r>
      <w:r w:rsidR="006C1600" w:rsidRPr="00DE6182">
        <w:rPr>
          <w:rFonts w:ascii="Times New Roman" w:hAnsi="Times New Roman" w:cs="Times New Roman" w:hint="eastAsia"/>
          <w:vertAlign w:val="subscript"/>
        </w:rPr>
        <w:t>2</w:t>
      </w:r>
      <w:r w:rsidR="006C1600" w:rsidRPr="00DE6182">
        <w:rPr>
          <w:rFonts w:ascii="Times New Roman" w:hAnsi="Times New Roman" w:cs="Times New Roman"/>
        </w:rPr>
        <w:t>O</w:t>
      </w:r>
      <w:r w:rsidR="006C1600" w:rsidRPr="00DE6182">
        <w:rPr>
          <w:rFonts w:ascii="Times New Roman" w:hAnsi="Times New Roman" w:cs="Times New Roman" w:hint="eastAsia"/>
          <w:vertAlign w:val="subscript"/>
        </w:rPr>
        <w:t>3</w:t>
      </w:r>
      <w:r w:rsidR="006C1600" w:rsidRPr="006C1600">
        <w:rPr>
          <w:rFonts w:ascii="Times New Roman" w:hAnsi="Times New Roman" w:cs="Times New Roman" w:hint="eastAsia"/>
        </w:rPr>
        <w:t>-</w:t>
      </w:r>
      <w:r w:rsidR="006C1600" w:rsidRPr="006C1600">
        <w:rPr>
          <w:rFonts w:ascii="Times New Roman" w:hAnsi="Times New Roman" w:cs="Times New Roman"/>
        </w:rPr>
        <w:t xml:space="preserve">ZrO₂ coatings are more corrosion-resistant than aluminized </w:t>
      </w:r>
      <w:proofErr w:type="spellStart"/>
      <w:r w:rsidR="006C1600" w:rsidRPr="006C1600">
        <w:rPr>
          <w:rFonts w:ascii="Times New Roman" w:hAnsi="Times New Roman" w:cs="Times New Roman"/>
        </w:rPr>
        <w:t>NiCrAlY</w:t>
      </w:r>
      <w:proofErr w:type="spellEnd"/>
      <w:r w:rsidR="006C1600" w:rsidRPr="006C1600">
        <w:rPr>
          <w:rFonts w:ascii="Times New Roman" w:hAnsi="Times New Roman" w:cs="Times New Roman"/>
        </w:rPr>
        <w:t>-bond coatings in LiCl–Li</w:t>
      </w:r>
      <w:r w:rsidR="006C1600" w:rsidRPr="006C1600">
        <w:rPr>
          <w:rFonts w:ascii="Times New Roman" w:hAnsi="Times New Roman" w:cs="Times New Roman" w:hint="eastAsia"/>
          <w:vertAlign w:val="subscript"/>
        </w:rPr>
        <w:t>2</w:t>
      </w:r>
      <w:r w:rsidR="006C1600" w:rsidRPr="006C1600">
        <w:rPr>
          <w:rFonts w:ascii="Times New Roman" w:hAnsi="Times New Roman" w:cs="Times New Roman"/>
        </w:rPr>
        <w:t>O molten salt</w:t>
      </w:r>
      <w:r w:rsidR="006C1600">
        <w:rPr>
          <w:rFonts w:ascii="Times New Roman" w:hAnsi="Times New Roman" w:cs="Times New Roman" w:hint="eastAsia"/>
        </w:rPr>
        <w:t xml:space="preserve"> </w:t>
      </w:r>
      <w:r w:rsidR="006C1600">
        <w:rPr>
          <w:rFonts w:ascii="Times New Roman" w:hAnsi="Times New Roman" w:cs="Times New Roman"/>
        </w:rPr>
        <w:fldChar w:fldCharType="begin"/>
      </w:r>
      <w:r w:rsidR="00B31697">
        <w:rPr>
          <w:rFonts w:ascii="Times New Roman" w:hAnsi="Times New Roman" w:cs="Times New Roman"/>
        </w:rPr>
        <w:instrText xml:space="preserve"> ADDIN EN.CITE &lt;EndNote&gt;&lt;Cite&gt;&lt;Author&gt;Cho&lt;/Author&gt;&lt;Year&gt;2010&lt;/Year&gt;&lt;RecNum&gt;43&lt;/RecNum&gt;&lt;DisplayText&gt;[28]&lt;/DisplayText&gt;&lt;record&gt;&lt;rec-number&gt;43&lt;/rec-number&gt;&lt;foreign-keys&gt;&lt;key app="EN" db-id="5pf99vapuzz0s4exe5b5axpiasxfdvr5fdwz" timestamp="1722555160"&gt;43&lt;/key&gt;&lt;/foreign-keys&gt;&lt;ref-type name="Journal Article"&gt;17&lt;/ref-type&gt;&lt;contributors&gt;&lt;authors&gt;&lt;author&gt;Cho, S. H.&lt;/author&gt;&lt;author&gt;Park, B. H.&lt;/author&gt;&lt;author&gt;Hur, J. M.&lt;/author&gt;&lt;author&gt;Lee, H. S.&lt;/author&gt;&lt;author&gt;Song, K. C.&lt;/author&gt;&lt;author&gt;Lee, J. H.&lt;/author&gt;&lt;/authors&gt;&lt;/contributors&gt;&lt;auth-address&gt;Korea Atom Energy Res Inst, Taejon 305353, South Korea&amp;#xD;Chungnam Natl Univ, Grad Sch Green Energy Technol, Taejon 305764, South Korea&lt;/auth-address&gt;&lt;titles&gt;&lt;title&gt;Corrosion behaviour of YO-ZrO  coatings on IN713LC in a LiCl-LiO molten salt&lt;/title&gt;&lt;secondary-title&gt;Corrosion Science&lt;/secondary-title&gt;&lt;alt-title&gt;Corros Sci&lt;/alt-title&gt;&lt;/titles&gt;&lt;periodical&gt;&lt;full-title&gt;Corrosion Science&lt;/full-title&gt;&lt;abbr-1&gt;Corros Sci&lt;/abbr-1&gt;&lt;/periodical&gt;&lt;alt-periodical&gt;&lt;full-title&gt;Corrosion Science&lt;/full-title&gt;&lt;abbr-1&gt;Corros Sci&lt;/abbr-1&gt;&lt;/alt-periodical&gt;&lt;pages&gt;2353-2364&lt;/pages&gt;&lt;volume&gt;52&lt;/volume&gt;&lt;number&gt;7&lt;/number&gt;&lt;keywords&gt;&lt;keyword&gt;superalloys&lt;/keyword&gt;&lt;keyword&gt;ceramic&lt;/keyword&gt;&lt;keyword&gt;molten salts&lt;/keyword&gt;&lt;keyword&gt;sem&lt;/keyword&gt;&lt;keyword&gt;high temperature corrosion&lt;/keyword&gt;&lt;keyword&gt;high-temperature corrosion&lt;/keyword&gt;&lt;keyword&gt;thermal barrier coatings&lt;/keyword&gt;&lt;keyword&gt;hot-corrosion&lt;/keyword&gt;&lt;keyword&gt;oxidation&lt;/keyword&gt;&lt;keyword&gt;chlorides&lt;/keyword&gt;&lt;keyword&gt;superalloys&lt;/keyword&gt;&lt;keyword&gt;oxides&lt;/keyword&gt;&lt;keyword&gt;steel&lt;/keyword&gt;&lt;keyword&gt;alloy&lt;/keyword&gt;&lt;keyword&gt;fe&lt;/keyword&gt;&lt;/keywords&gt;&lt;dates&gt;&lt;year&gt;2010&lt;/year&gt;&lt;pub-dates&gt;&lt;date&gt;Jul&lt;/date&gt;&lt;/pub-dates&gt;&lt;/dates&gt;&lt;isbn&gt;0010-938x&lt;/isbn&gt;&lt;accession-num&gt;WOS:000279130600016&lt;/accession-num&gt;&lt;urls&gt;&lt;related-urls&gt;&lt;url&gt;&lt;style face="underline" font="default" size="100%"&gt;&amp;lt;Go to ISI&amp;gt;://WOS:000279130600016&lt;/style&gt;&lt;/url&gt;&lt;/related-urls&gt;&lt;/urls&gt;&lt;electronic-resource-num&gt;10.1016/j.corsci.2010.03.020&lt;/electronic-resource-num&gt;&lt;language&gt;English&lt;/language&gt;&lt;/record&gt;&lt;/Cite&gt;&lt;/EndNote&gt;</w:instrText>
      </w:r>
      <w:r w:rsidR="006C1600">
        <w:rPr>
          <w:rFonts w:ascii="Times New Roman" w:hAnsi="Times New Roman" w:cs="Times New Roman"/>
        </w:rPr>
        <w:fldChar w:fldCharType="separate"/>
      </w:r>
      <w:r w:rsidR="00B31697">
        <w:rPr>
          <w:rFonts w:ascii="Times New Roman" w:hAnsi="Times New Roman" w:cs="Times New Roman"/>
          <w:noProof/>
        </w:rPr>
        <w:t>[28]</w:t>
      </w:r>
      <w:r w:rsidR="006C1600">
        <w:rPr>
          <w:rFonts w:ascii="Times New Roman" w:hAnsi="Times New Roman" w:cs="Times New Roman"/>
        </w:rPr>
        <w:fldChar w:fldCharType="end"/>
      </w:r>
      <w:r w:rsidR="006C1600" w:rsidRPr="006C1600">
        <w:rPr>
          <w:rFonts w:ascii="Times New Roman" w:hAnsi="Times New Roman" w:cs="Times New Roman"/>
        </w:rPr>
        <w:t>.</w:t>
      </w:r>
      <w:r w:rsidR="006C2791" w:rsidRPr="006C2791">
        <w:t xml:space="preserve"> </w:t>
      </w:r>
      <w:r w:rsidR="006C2791" w:rsidRPr="006C2791">
        <w:rPr>
          <w:rFonts w:ascii="Times New Roman" w:hAnsi="Times New Roman" w:cs="Times New Roman"/>
        </w:rPr>
        <w:t xml:space="preserve">Therefore, it is likely that </w:t>
      </w:r>
      <w:proofErr w:type="spellStart"/>
      <w:r w:rsidR="006C2791" w:rsidRPr="006C2791">
        <w:rPr>
          <w:rFonts w:ascii="Times New Roman" w:hAnsi="Times New Roman" w:cs="Times New Roman"/>
        </w:rPr>
        <w:t>Al₂O</w:t>
      </w:r>
      <w:proofErr w:type="spellEnd"/>
      <w:r w:rsidR="006C2791" w:rsidRPr="006C2791">
        <w:rPr>
          <w:rFonts w:ascii="Times New Roman" w:hAnsi="Times New Roman" w:cs="Times New Roman"/>
        </w:rPr>
        <w:t xml:space="preserve">₃ is less resistant to dissociation in molten </w:t>
      </w:r>
      <w:proofErr w:type="spellStart"/>
      <w:r w:rsidR="006C2791" w:rsidRPr="006C2791">
        <w:rPr>
          <w:rFonts w:ascii="Times New Roman" w:hAnsi="Times New Roman" w:cs="Times New Roman"/>
        </w:rPr>
        <w:t>FLiNaK</w:t>
      </w:r>
      <w:proofErr w:type="spellEnd"/>
      <w:r w:rsidR="006C2791" w:rsidRPr="006C2791">
        <w:rPr>
          <w:rFonts w:ascii="Times New Roman" w:hAnsi="Times New Roman" w:cs="Times New Roman"/>
        </w:rPr>
        <w:t xml:space="preserve"> compared to Y₂O₃. Given this, we will focus our discussion on the interaction between </w:t>
      </w:r>
      <w:proofErr w:type="spellStart"/>
      <w:r w:rsidR="006C2791" w:rsidRPr="006C2791">
        <w:rPr>
          <w:rFonts w:ascii="Times New Roman" w:hAnsi="Times New Roman" w:cs="Times New Roman"/>
        </w:rPr>
        <w:t>Al₂O</w:t>
      </w:r>
      <w:proofErr w:type="spellEnd"/>
      <w:r w:rsidR="006C2791" w:rsidRPr="006C2791">
        <w:rPr>
          <w:rFonts w:ascii="Times New Roman" w:hAnsi="Times New Roman" w:cs="Times New Roman"/>
        </w:rPr>
        <w:t xml:space="preserve">₃ and molten </w:t>
      </w:r>
      <w:proofErr w:type="spellStart"/>
      <w:r w:rsidR="006C2791" w:rsidRPr="006C2791">
        <w:rPr>
          <w:rFonts w:ascii="Times New Roman" w:hAnsi="Times New Roman" w:cs="Times New Roman"/>
        </w:rPr>
        <w:t>FLiNaK</w:t>
      </w:r>
      <w:proofErr w:type="spellEnd"/>
      <w:r w:rsidR="006C2791" w:rsidRPr="006C2791">
        <w:rPr>
          <w:rFonts w:ascii="Times New Roman" w:hAnsi="Times New Roman" w:cs="Times New Roman"/>
        </w:rPr>
        <w:t xml:space="preserve">, using </w:t>
      </w:r>
      <w:proofErr w:type="spellStart"/>
      <w:r w:rsidR="006C2791" w:rsidRPr="006C2791">
        <w:rPr>
          <w:rFonts w:ascii="Times New Roman" w:hAnsi="Times New Roman" w:cs="Times New Roman"/>
        </w:rPr>
        <w:t>SiC</w:t>
      </w:r>
      <w:proofErr w:type="spellEnd"/>
      <w:r w:rsidR="006C2791" w:rsidRPr="006C2791">
        <w:rPr>
          <w:rFonts w:ascii="Times New Roman" w:hAnsi="Times New Roman" w:cs="Times New Roman"/>
        </w:rPr>
        <w:t xml:space="preserve"> as a baseline reference for comparison in these reactions.</w:t>
      </w:r>
    </w:p>
    <w:p w14:paraId="4CEB5C11" w14:textId="77777777" w:rsidR="002C1F9A" w:rsidRDefault="002C1F9A" w:rsidP="00807DD6">
      <w:pPr>
        <w:spacing w:line="360" w:lineRule="auto"/>
        <w:jc w:val="both"/>
        <w:rPr>
          <w:rFonts w:ascii="Times New Roman" w:hAnsi="Times New Roman" w:cs="Times New Roman"/>
        </w:rPr>
      </w:pPr>
      <w:r w:rsidRPr="002C1F9A">
        <w:rPr>
          <w:rFonts w:ascii="Times New Roman" w:hAnsi="Times New Roman" w:cs="Times New Roman"/>
          <w:noProof/>
        </w:rPr>
        <w:lastRenderedPageBreak/>
        <w:drawing>
          <wp:inline distT="0" distB="0" distL="0" distR="0" wp14:anchorId="1CF2DB8C" wp14:editId="3E6CD308">
            <wp:extent cx="5943600" cy="3375025"/>
            <wp:effectExtent l="0" t="0" r="0" b="0"/>
            <wp:docPr id="1774482357" name="Picture 1" descr="A collage of different colore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82357" name="Picture 1" descr="A collage of different colored images&#10;&#10;Description automatically generated"/>
                    <pic:cNvPicPr/>
                  </pic:nvPicPr>
                  <pic:blipFill>
                    <a:blip r:embed="rId16"/>
                    <a:stretch>
                      <a:fillRect/>
                    </a:stretch>
                  </pic:blipFill>
                  <pic:spPr>
                    <a:xfrm>
                      <a:off x="0" y="0"/>
                      <a:ext cx="5943600" cy="3375025"/>
                    </a:xfrm>
                    <a:prstGeom prst="rect">
                      <a:avLst/>
                    </a:prstGeom>
                  </pic:spPr>
                </pic:pic>
              </a:graphicData>
            </a:graphic>
          </wp:inline>
        </w:drawing>
      </w:r>
    </w:p>
    <w:p w14:paraId="159244C3" w14:textId="3427FE42" w:rsidR="002C1F9A" w:rsidRPr="009F2572" w:rsidRDefault="002C1F9A" w:rsidP="002C1F9A">
      <w:pPr>
        <w:spacing w:line="360" w:lineRule="auto"/>
        <w:jc w:val="both"/>
        <w:rPr>
          <w:rFonts w:ascii="Times New Roman" w:hAnsi="Times New Roman" w:cs="Times New Roman"/>
        </w:rPr>
      </w:pPr>
      <w:r w:rsidRPr="0077369F">
        <w:rPr>
          <w:rFonts w:ascii="Times New Roman" w:hAnsi="Times New Roman" w:cs="Times New Roman"/>
          <w:b/>
          <w:bCs/>
          <w:sz w:val="20"/>
          <w:szCs w:val="20"/>
        </w:rPr>
        <w:t xml:space="preserve">Fig. </w:t>
      </w:r>
      <w:r w:rsidR="00333CB1">
        <w:rPr>
          <w:rFonts w:ascii="Times New Roman" w:hAnsi="Times New Roman" w:cs="Times New Roman"/>
          <w:b/>
          <w:bCs/>
          <w:sz w:val="20"/>
          <w:szCs w:val="20"/>
        </w:rPr>
        <w:t>7</w:t>
      </w:r>
      <w:r w:rsidRPr="0077369F">
        <w:rPr>
          <w:rFonts w:ascii="Times New Roman" w:hAnsi="Times New Roman" w:cs="Times New Roman"/>
          <w:b/>
          <w:bCs/>
          <w:sz w:val="20"/>
          <w:szCs w:val="20"/>
        </w:rPr>
        <w:t>.</w:t>
      </w:r>
      <w:r w:rsidRPr="0077369F">
        <w:rPr>
          <w:rFonts w:ascii="Times New Roman" w:hAnsi="Times New Roman" w:cs="Times New Roman"/>
          <w:sz w:val="20"/>
          <w:szCs w:val="20"/>
        </w:rPr>
        <w:t xml:space="preserve"> </w:t>
      </w:r>
      <w:r w:rsidR="009F2572" w:rsidRPr="009F2572">
        <w:rPr>
          <w:rFonts w:ascii="Times New Roman" w:hAnsi="Times New Roman" w:cs="Times New Roman"/>
          <w:sz w:val="20"/>
          <w:szCs w:val="20"/>
        </w:rPr>
        <w:t>Additive with a mixture of Y</w:t>
      </w:r>
      <w:r w:rsidR="009F2572" w:rsidRPr="009F2572">
        <w:rPr>
          <w:rFonts w:ascii="Times New Roman" w:hAnsi="Times New Roman" w:cs="Times New Roman" w:hint="eastAsia"/>
          <w:sz w:val="20"/>
          <w:szCs w:val="20"/>
          <w:vertAlign w:val="subscript"/>
        </w:rPr>
        <w:t>2</w:t>
      </w:r>
      <w:r w:rsidR="009F2572" w:rsidRPr="009F2572">
        <w:rPr>
          <w:rFonts w:ascii="Times New Roman" w:hAnsi="Times New Roman" w:cs="Times New Roman"/>
          <w:sz w:val="20"/>
          <w:szCs w:val="20"/>
        </w:rPr>
        <w:t>O</w:t>
      </w:r>
      <w:r w:rsidR="009F2572" w:rsidRPr="009F2572">
        <w:rPr>
          <w:rFonts w:ascii="Times New Roman" w:hAnsi="Times New Roman" w:cs="Times New Roman" w:hint="eastAsia"/>
          <w:sz w:val="20"/>
          <w:szCs w:val="20"/>
          <w:vertAlign w:val="subscript"/>
        </w:rPr>
        <w:t>3</w:t>
      </w:r>
      <w:r w:rsidR="009F2572" w:rsidRPr="009F2572">
        <w:rPr>
          <w:rFonts w:ascii="Times New Roman" w:hAnsi="Times New Roman" w:cs="Times New Roman"/>
          <w:sz w:val="20"/>
          <w:szCs w:val="20"/>
        </w:rPr>
        <w:t xml:space="preserve"> and Al</w:t>
      </w:r>
      <w:r w:rsidR="009F2572" w:rsidRPr="009F2572">
        <w:rPr>
          <w:rFonts w:ascii="Times New Roman" w:hAnsi="Times New Roman" w:cs="Times New Roman" w:hint="eastAsia"/>
          <w:sz w:val="20"/>
          <w:szCs w:val="20"/>
          <w:vertAlign w:val="subscript"/>
        </w:rPr>
        <w:t>2</w:t>
      </w:r>
      <w:r w:rsidR="009F2572" w:rsidRPr="009F2572">
        <w:rPr>
          <w:rFonts w:ascii="Times New Roman" w:hAnsi="Times New Roman" w:cs="Times New Roman"/>
          <w:sz w:val="20"/>
          <w:szCs w:val="20"/>
        </w:rPr>
        <w:t>O</w:t>
      </w:r>
      <w:r w:rsidR="009F2572" w:rsidRPr="009F2572">
        <w:rPr>
          <w:rFonts w:ascii="Times New Roman" w:hAnsi="Times New Roman" w:cs="Times New Roman" w:hint="eastAsia"/>
          <w:sz w:val="20"/>
          <w:szCs w:val="20"/>
          <w:vertAlign w:val="subscript"/>
        </w:rPr>
        <w:t>3</w:t>
      </w:r>
      <w:r w:rsidR="009F2572" w:rsidRPr="009F2572">
        <w:rPr>
          <w:rFonts w:ascii="Times New Roman" w:hAnsi="Times New Roman" w:cs="Times New Roman"/>
          <w:sz w:val="20"/>
          <w:szCs w:val="20"/>
        </w:rPr>
        <w:t xml:space="preserve"> surrounded by K and F after exposing LPS </w:t>
      </w:r>
      <w:proofErr w:type="spellStart"/>
      <w:r w:rsidR="009F2572" w:rsidRPr="009F2572">
        <w:rPr>
          <w:rFonts w:ascii="Times New Roman" w:hAnsi="Times New Roman" w:cs="Times New Roman"/>
          <w:sz w:val="20"/>
          <w:szCs w:val="20"/>
        </w:rPr>
        <w:t>SiC</w:t>
      </w:r>
      <w:proofErr w:type="spellEnd"/>
      <w:r w:rsidR="009F2572" w:rsidRPr="009F2572">
        <w:rPr>
          <w:rFonts w:ascii="Times New Roman" w:hAnsi="Times New Roman" w:cs="Times New Roman"/>
          <w:sz w:val="20"/>
          <w:szCs w:val="20"/>
        </w:rPr>
        <w:t xml:space="preserve"> foil to molten </w:t>
      </w:r>
      <w:proofErr w:type="spellStart"/>
      <w:r w:rsidR="009F2572" w:rsidRPr="009F2572">
        <w:rPr>
          <w:rFonts w:ascii="Times New Roman" w:hAnsi="Times New Roman" w:cs="Times New Roman"/>
          <w:sz w:val="20"/>
          <w:szCs w:val="20"/>
        </w:rPr>
        <w:t>FLiNaK</w:t>
      </w:r>
      <w:proofErr w:type="spellEnd"/>
      <w:r w:rsidR="009F2572" w:rsidRPr="009F2572">
        <w:rPr>
          <w:rFonts w:ascii="Times New Roman" w:hAnsi="Times New Roman" w:cs="Times New Roman"/>
          <w:sz w:val="20"/>
          <w:szCs w:val="20"/>
        </w:rPr>
        <w:t xml:space="preserve"> at 650°C. (a) and (b) are SEM </w:t>
      </w:r>
      <w:proofErr w:type="spellStart"/>
      <w:r w:rsidR="009F2572" w:rsidRPr="009F2572">
        <w:rPr>
          <w:rFonts w:ascii="Times New Roman" w:hAnsi="Times New Roman" w:cs="Times New Roman"/>
          <w:sz w:val="20"/>
          <w:szCs w:val="20"/>
        </w:rPr>
        <w:t>InLens</w:t>
      </w:r>
      <w:proofErr w:type="spellEnd"/>
      <w:r w:rsidR="009F2572" w:rsidRPr="009F2572">
        <w:rPr>
          <w:rFonts w:ascii="Times New Roman" w:hAnsi="Times New Roman" w:cs="Times New Roman"/>
          <w:sz w:val="20"/>
          <w:szCs w:val="20"/>
        </w:rPr>
        <w:t xml:space="preserve"> and SE images, respectively. (c-k) EDS mapping of (a) showing the elemental distribution.</w:t>
      </w:r>
    </w:p>
    <w:p w14:paraId="3CFE32F4" w14:textId="6002EA3F" w:rsidR="002C1F9A" w:rsidRDefault="00AD6B16" w:rsidP="00807DD6">
      <w:pPr>
        <w:spacing w:line="360" w:lineRule="auto"/>
        <w:jc w:val="both"/>
        <w:rPr>
          <w:rFonts w:ascii="Times New Roman" w:hAnsi="Times New Roman" w:cs="Times New Roman"/>
        </w:rPr>
      </w:pPr>
      <w:r w:rsidRPr="00AD6B16">
        <w:rPr>
          <w:rFonts w:ascii="Times New Roman" w:hAnsi="Times New Roman" w:cs="Times New Roman"/>
        </w:rPr>
        <w:t xml:space="preserve">Beyond the attack on oxide additives, molten </w:t>
      </w:r>
      <w:proofErr w:type="spellStart"/>
      <w:r w:rsidRPr="00AD6B16">
        <w:rPr>
          <w:rFonts w:ascii="Times New Roman" w:hAnsi="Times New Roman" w:cs="Times New Roman"/>
        </w:rPr>
        <w:t>FLiNaK</w:t>
      </w:r>
      <w:proofErr w:type="spellEnd"/>
      <w:r w:rsidRPr="00AD6B16">
        <w:rPr>
          <w:rFonts w:ascii="Times New Roman" w:hAnsi="Times New Roman" w:cs="Times New Roman"/>
        </w:rPr>
        <w:t xml:space="preserve"> can also attack the </w:t>
      </w:r>
      <w:proofErr w:type="spellStart"/>
      <w:r w:rsidRPr="00AD6B16">
        <w:rPr>
          <w:rFonts w:ascii="Times New Roman" w:hAnsi="Times New Roman" w:cs="Times New Roman"/>
        </w:rPr>
        <w:t>SiC</w:t>
      </w:r>
      <w:proofErr w:type="spellEnd"/>
      <w:r w:rsidRPr="00AD6B16">
        <w:rPr>
          <w:rFonts w:ascii="Times New Roman" w:hAnsi="Times New Roman" w:cs="Times New Roman"/>
        </w:rPr>
        <w:t xml:space="preserve"> matrix. Fig. 8(a) displays an SEM-</w:t>
      </w:r>
      <w:proofErr w:type="spellStart"/>
      <w:r w:rsidRPr="00AD6B16">
        <w:rPr>
          <w:rFonts w:ascii="Times New Roman" w:hAnsi="Times New Roman" w:cs="Times New Roman"/>
        </w:rPr>
        <w:t>InLens</w:t>
      </w:r>
      <w:proofErr w:type="spellEnd"/>
      <w:r w:rsidRPr="00AD6B16">
        <w:rPr>
          <w:rFonts w:ascii="Times New Roman" w:hAnsi="Times New Roman" w:cs="Times New Roman"/>
        </w:rPr>
        <w:t xml:space="preserve"> image of localized corrosion of </w:t>
      </w:r>
      <w:proofErr w:type="spellStart"/>
      <w:r w:rsidRPr="00AD6B16">
        <w:rPr>
          <w:rFonts w:ascii="Times New Roman" w:hAnsi="Times New Roman" w:cs="Times New Roman"/>
        </w:rPr>
        <w:t>SiC</w:t>
      </w:r>
      <w:proofErr w:type="spellEnd"/>
      <w:r w:rsidRPr="00AD6B16">
        <w:rPr>
          <w:rFonts w:ascii="Times New Roman" w:hAnsi="Times New Roman" w:cs="Times New Roman"/>
        </w:rPr>
        <w:t xml:space="preserve">, marked by a red dashed line. The corroded </w:t>
      </w:r>
      <w:proofErr w:type="spellStart"/>
      <w:r w:rsidRPr="00AD6B16">
        <w:rPr>
          <w:rFonts w:ascii="Times New Roman" w:hAnsi="Times New Roman" w:cs="Times New Roman"/>
        </w:rPr>
        <w:t>SiC</w:t>
      </w:r>
      <w:proofErr w:type="spellEnd"/>
      <w:r w:rsidRPr="00AD6B16">
        <w:rPr>
          <w:rFonts w:ascii="Times New Roman" w:hAnsi="Times New Roman" w:cs="Times New Roman"/>
        </w:rPr>
        <w:t xml:space="preserve"> appears porous with many holes. The EDS line scan results across the two corroded </w:t>
      </w:r>
      <w:proofErr w:type="spellStart"/>
      <w:r w:rsidRPr="00AD6B16">
        <w:rPr>
          <w:rFonts w:ascii="Times New Roman" w:hAnsi="Times New Roman" w:cs="Times New Roman"/>
        </w:rPr>
        <w:t>SiC</w:t>
      </w:r>
      <w:proofErr w:type="spellEnd"/>
      <w:r w:rsidRPr="00AD6B16">
        <w:rPr>
          <w:rFonts w:ascii="Times New Roman" w:hAnsi="Times New Roman" w:cs="Times New Roman"/>
        </w:rPr>
        <w:t xml:space="preserve"> regions are presented in Fig. 8(b), </w:t>
      </w:r>
      <w:r>
        <w:rPr>
          <w:rFonts w:ascii="Times New Roman" w:hAnsi="Times New Roman" w:cs="Times New Roman" w:hint="eastAsia"/>
        </w:rPr>
        <w:t>showing the depletion of Si while enriching in C and K</w:t>
      </w:r>
      <w:r w:rsidR="00566776">
        <w:rPr>
          <w:rFonts w:ascii="Times New Roman" w:hAnsi="Times New Roman" w:cs="Times New Roman"/>
        </w:rPr>
        <w:t xml:space="preserve">, with slight </w:t>
      </w:r>
      <w:r w:rsidR="00566776" w:rsidRPr="00842C88">
        <w:rPr>
          <w:rFonts w:ascii="Times New Roman" w:hAnsi="Times New Roman" w:cs="Times New Roman"/>
        </w:rPr>
        <w:t>increase in the F intensity</w:t>
      </w:r>
      <w:r w:rsidRPr="00842C88">
        <w:rPr>
          <w:rFonts w:ascii="Times New Roman" w:hAnsi="Times New Roman" w:cs="Times New Roman" w:hint="eastAsia"/>
        </w:rPr>
        <w:t xml:space="preserve">. </w:t>
      </w:r>
      <w:r w:rsidRPr="00842C88">
        <w:rPr>
          <w:rFonts w:ascii="Times New Roman" w:hAnsi="Times New Roman" w:cs="Times New Roman"/>
        </w:rPr>
        <w:t>This indicates that Si dissolves into KF, leaving C behind</w:t>
      </w:r>
      <w:r w:rsidR="008A4161" w:rsidRPr="00842C88">
        <w:rPr>
          <w:rFonts w:ascii="Times New Roman" w:hAnsi="Times New Roman" w:cs="Times New Roman" w:hint="eastAsia"/>
        </w:rPr>
        <w:t>, c</w:t>
      </w:r>
      <w:r w:rsidR="008A4161" w:rsidRPr="00842C88">
        <w:rPr>
          <w:rFonts w:ascii="Times New Roman" w:hAnsi="Times New Roman" w:cs="Times New Roman"/>
        </w:rPr>
        <w:t xml:space="preserve">onsistent with </w:t>
      </w:r>
      <w:r w:rsidR="005337BC">
        <w:rPr>
          <w:rFonts w:ascii="Times New Roman" w:hAnsi="Times New Roman" w:cs="Times New Roman"/>
        </w:rPr>
        <w:t>observations in literature</w:t>
      </w:r>
      <w:r w:rsidR="008A4161" w:rsidRPr="00842C88">
        <w:rPr>
          <w:rFonts w:ascii="Times New Roman" w:hAnsi="Times New Roman" w:cs="Times New Roman" w:hint="eastAsia"/>
        </w:rPr>
        <w:t xml:space="preserve"> </w:t>
      </w:r>
      <w:r w:rsidR="008A4161" w:rsidRPr="00842C88">
        <w:rPr>
          <w:rFonts w:ascii="Times New Roman" w:hAnsi="Times New Roman" w:cs="Times New Roman"/>
        </w:rPr>
        <w:fldChar w:fldCharType="begin"/>
      </w:r>
      <w:r w:rsidR="003941C2" w:rsidRPr="00842C88">
        <w:rPr>
          <w:rFonts w:ascii="Times New Roman" w:hAnsi="Times New Roman" w:cs="Times New Roman"/>
        </w:rPr>
        <w:instrText xml:space="preserve"> ADDIN EN.CITE &lt;EndNote&gt;&lt;Cite&gt;&lt;Author&gt;Xi&lt;/Author&gt;&lt;Year&gt;2019&lt;/Year&gt;&lt;RecNum&gt;30&lt;/RecNum&gt;&lt;DisplayText&gt;[8]&lt;/DisplayText&gt;&lt;record&gt;&lt;rec-number&gt;30&lt;/rec-number&gt;&lt;foreign-keys&gt;&lt;key app="EN" db-id="5pf99vapuzz0s4exe5b5axpiasxfdvr5fdwz" timestamp="1722124970"&gt;30&lt;/key&gt;&lt;/foreign-keys&gt;&lt;ref-type name="Journal Article"&gt;17&lt;/ref-type&gt;&lt;contributors&gt;&lt;authors&gt;&lt;author&gt;Xi, J. Q.&lt;/author&gt;&lt;author&gt;Jiang, H.&lt;/author&gt;&lt;author&gt;Liu, C.&lt;/author&gt;&lt;author&gt;Morgan, D.&lt;/author&gt;&lt;author&gt;Szlufarska, I.&lt;/author&gt;&lt;/authors&gt;&lt;/contributors&gt;&lt;auth-address&gt;Univ Wisconsin, Dept Mat Sci &amp;amp; Engn, Madison, WI 53706 USA&amp;#xD;Univ Wisconsin, Dept Engn Phys, Madison, WI 53706 USA&lt;/auth-address&gt;&lt;titles&gt;&lt;title&gt;Corrosion of Si, C, and SiC in molten salt&lt;/title&gt;&lt;secondary-title&gt;Corrosion Science&lt;/secondary-title&gt;&lt;alt-title&gt;Corros Sci&lt;/alt-title&gt;&lt;/titles&gt;&lt;periodical&gt;&lt;full-title&gt;Corrosion Science&lt;/full-title&gt;&lt;abbr-1&gt;Corros Sci&lt;/abbr-1&gt;&lt;/periodical&gt;&lt;alt-periodical&gt;&lt;full-title&gt;Corrosion Science&lt;/full-title&gt;&lt;abbr-1&gt;Corros Sci&lt;/abbr-1&gt;&lt;/alt-periodical&gt;&lt;pages&gt;1-9&lt;/pages&gt;&lt;volume&gt;146&lt;/volume&gt;&lt;keywords&gt;&lt;keyword&gt;ceramic&lt;/keyword&gt;&lt;keyword&gt;molten salts&lt;/keyword&gt;&lt;keyword&gt;modelling studies&lt;/keyword&gt;&lt;keyword&gt;high temperature corrosion&lt;/keyword&gt;&lt;keyword&gt;redox condition&lt;/keyword&gt;&lt;keyword&gt;fluoride-salt&lt;/keyword&gt;&lt;keyword&gt;ab-initio&lt;/keyword&gt;&lt;keyword&gt;silicon&lt;/keyword&gt;&lt;keyword&gt;behavior&lt;/keyword&gt;&lt;/keywords&gt;&lt;dates&gt;&lt;year&gt;2019&lt;/year&gt;&lt;pub-dates&gt;&lt;date&gt;Jan&lt;/date&gt;&lt;/pub-dates&gt;&lt;/dates&gt;&lt;isbn&gt;0010-938x&lt;/isbn&gt;&lt;accession-num&gt;WOS:000453644200001&lt;/accession-num&gt;&lt;urls&gt;&lt;related-urls&gt;&lt;url&gt;&amp;lt;Go to ISI&amp;gt;://WOS:000453644200001&lt;/url&gt;&lt;/related-urls&gt;&lt;/urls&gt;&lt;electronic-resource-num&gt;10.1016/j.corsci.2018.10.027&lt;/electronic-resource-num&gt;&lt;language&gt;English&lt;/language&gt;&lt;/record&gt;&lt;/Cite&gt;&lt;/EndNote&gt;</w:instrText>
      </w:r>
      <w:r w:rsidR="008A4161" w:rsidRPr="00842C88">
        <w:rPr>
          <w:rFonts w:ascii="Times New Roman" w:hAnsi="Times New Roman" w:cs="Times New Roman"/>
        </w:rPr>
        <w:fldChar w:fldCharType="separate"/>
      </w:r>
      <w:r w:rsidR="003941C2" w:rsidRPr="00842C88">
        <w:rPr>
          <w:rFonts w:ascii="Times New Roman" w:hAnsi="Times New Roman" w:cs="Times New Roman"/>
          <w:noProof/>
        </w:rPr>
        <w:t>[8]</w:t>
      </w:r>
      <w:r w:rsidR="008A4161" w:rsidRPr="00842C88">
        <w:rPr>
          <w:rFonts w:ascii="Times New Roman" w:hAnsi="Times New Roman" w:cs="Times New Roman"/>
        </w:rPr>
        <w:fldChar w:fldCharType="end"/>
      </w:r>
      <w:r w:rsidRPr="00842C88">
        <w:rPr>
          <w:rFonts w:ascii="Times New Roman" w:hAnsi="Times New Roman" w:cs="Times New Roman"/>
        </w:rPr>
        <w:t xml:space="preserve">. </w:t>
      </w:r>
      <w:r w:rsidR="008E4A7C" w:rsidRPr="008E4A7C">
        <w:rPr>
          <w:rFonts w:ascii="Times New Roman" w:hAnsi="Times New Roman" w:cs="Times New Roman"/>
        </w:rPr>
        <w:t>It can also be seen from Fig. 8(b) that the intensities of Al and O are nearly zero throughout the line</w:t>
      </w:r>
      <w:r w:rsidR="00D343DF">
        <w:rPr>
          <w:rFonts w:ascii="Times New Roman" w:hAnsi="Times New Roman" w:cs="Times New Roman"/>
        </w:rPr>
        <w:t xml:space="preserve">, which suggests the observed morphology is due to </w:t>
      </w:r>
      <w:proofErr w:type="spellStart"/>
      <w:r w:rsidR="00D343DF">
        <w:rPr>
          <w:rFonts w:ascii="Times New Roman" w:hAnsi="Times New Roman" w:cs="Times New Roman"/>
        </w:rPr>
        <w:t>SiC</w:t>
      </w:r>
      <w:proofErr w:type="spellEnd"/>
      <w:r w:rsidR="00D343DF">
        <w:rPr>
          <w:rFonts w:ascii="Times New Roman" w:hAnsi="Times New Roman" w:cs="Times New Roman"/>
        </w:rPr>
        <w:t xml:space="preserve"> corrosion. For regions </w:t>
      </w:r>
      <w:r w:rsidR="005337BC">
        <w:rPr>
          <w:rFonts w:ascii="Times New Roman" w:hAnsi="Times New Roman" w:cs="Times New Roman"/>
        </w:rPr>
        <w:t xml:space="preserve">where </w:t>
      </w:r>
      <w:r w:rsidR="00D343DF">
        <w:rPr>
          <w:rFonts w:ascii="Times New Roman" w:hAnsi="Times New Roman" w:cs="Times New Roman"/>
        </w:rPr>
        <w:t>Al</w:t>
      </w:r>
      <w:r w:rsidR="00D343DF" w:rsidRPr="008A4161">
        <w:rPr>
          <w:rFonts w:ascii="Times New Roman" w:hAnsi="Times New Roman" w:cs="Times New Roman"/>
          <w:vertAlign w:val="subscript"/>
        </w:rPr>
        <w:t>2</w:t>
      </w:r>
      <w:r w:rsidR="00D343DF">
        <w:rPr>
          <w:rFonts w:ascii="Times New Roman" w:hAnsi="Times New Roman" w:cs="Times New Roman"/>
        </w:rPr>
        <w:t>O</w:t>
      </w:r>
      <w:r w:rsidR="00D343DF" w:rsidRPr="008A4161">
        <w:rPr>
          <w:rFonts w:ascii="Times New Roman" w:hAnsi="Times New Roman" w:cs="Times New Roman"/>
          <w:vertAlign w:val="subscript"/>
        </w:rPr>
        <w:t>3</w:t>
      </w:r>
      <w:r w:rsidR="00D343DF">
        <w:rPr>
          <w:rFonts w:ascii="Times New Roman" w:hAnsi="Times New Roman" w:cs="Times New Roman"/>
        </w:rPr>
        <w:t xml:space="preserve"> </w:t>
      </w:r>
      <w:r w:rsidR="005337BC">
        <w:rPr>
          <w:rFonts w:ascii="Times New Roman" w:hAnsi="Times New Roman" w:cs="Times New Roman"/>
        </w:rPr>
        <w:t xml:space="preserve">has been </w:t>
      </w:r>
      <w:r w:rsidR="00D343DF">
        <w:rPr>
          <w:rFonts w:ascii="Times New Roman" w:hAnsi="Times New Roman" w:cs="Times New Roman"/>
        </w:rPr>
        <w:t xml:space="preserve">corroded, typically some Al can </w:t>
      </w:r>
      <w:r w:rsidR="005337BC">
        <w:rPr>
          <w:rFonts w:ascii="Times New Roman" w:hAnsi="Times New Roman" w:cs="Times New Roman"/>
        </w:rPr>
        <w:t xml:space="preserve">still </w:t>
      </w:r>
      <w:r w:rsidR="00D343DF">
        <w:rPr>
          <w:rFonts w:ascii="Times New Roman" w:hAnsi="Times New Roman" w:cs="Times New Roman"/>
        </w:rPr>
        <w:t>be detected suggesting that corrosion products of Al</w:t>
      </w:r>
      <w:r w:rsidR="00D343DF" w:rsidRPr="008A4161">
        <w:rPr>
          <w:rFonts w:ascii="Times New Roman" w:hAnsi="Times New Roman" w:cs="Times New Roman"/>
          <w:vertAlign w:val="subscript"/>
        </w:rPr>
        <w:t>2</w:t>
      </w:r>
      <w:r w:rsidR="00D343DF">
        <w:rPr>
          <w:rFonts w:ascii="Times New Roman" w:hAnsi="Times New Roman" w:cs="Times New Roman"/>
        </w:rPr>
        <w:t>O</w:t>
      </w:r>
      <w:r w:rsidR="00D343DF" w:rsidRPr="008A4161">
        <w:rPr>
          <w:rFonts w:ascii="Times New Roman" w:hAnsi="Times New Roman" w:cs="Times New Roman"/>
          <w:vertAlign w:val="subscript"/>
        </w:rPr>
        <w:t>3</w:t>
      </w:r>
      <w:r w:rsidR="00D343DF">
        <w:rPr>
          <w:rFonts w:ascii="Times New Roman" w:hAnsi="Times New Roman" w:cs="Times New Roman"/>
        </w:rPr>
        <w:t xml:space="preserve"> </w:t>
      </w:r>
      <w:r w:rsidR="00931B9A">
        <w:rPr>
          <w:rFonts w:ascii="Times New Roman" w:hAnsi="Times New Roman" w:cs="Times New Roman"/>
        </w:rPr>
        <w:t>are</w:t>
      </w:r>
      <w:r w:rsidR="00D343DF">
        <w:rPr>
          <w:rFonts w:ascii="Times New Roman" w:hAnsi="Times New Roman" w:cs="Times New Roman"/>
        </w:rPr>
        <w:t xml:space="preserve"> not readily transport</w:t>
      </w:r>
      <w:r w:rsidR="005337BC">
        <w:rPr>
          <w:rFonts w:ascii="Times New Roman" w:hAnsi="Times New Roman" w:cs="Times New Roman"/>
        </w:rPr>
        <w:t>ed</w:t>
      </w:r>
      <w:r w:rsidR="00D343DF">
        <w:rPr>
          <w:rFonts w:ascii="Times New Roman" w:hAnsi="Times New Roman" w:cs="Times New Roman"/>
        </w:rPr>
        <w:t xml:space="preserve"> out of the sample.</w:t>
      </w:r>
      <w:r w:rsidR="005337BC">
        <w:rPr>
          <w:rFonts w:ascii="Times New Roman" w:hAnsi="Times New Roman" w:cs="Times New Roman"/>
        </w:rPr>
        <w:t xml:space="preserve"> This is further evidence that the additives were not part of the localized corrosion of </w:t>
      </w:r>
      <w:proofErr w:type="spellStart"/>
      <w:r w:rsidR="005337BC">
        <w:rPr>
          <w:rFonts w:ascii="Times New Roman" w:hAnsi="Times New Roman" w:cs="Times New Roman"/>
        </w:rPr>
        <w:t>SiC</w:t>
      </w:r>
      <w:proofErr w:type="spellEnd"/>
      <w:r w:rsidR="005337BC">
        <w:rPr>
          <w:rFonts w:ascii="Times New Roman" w:hAnsi="Times New Roman" w:cs="Times New Roman"/>
        </w:rPr>
        <w:t xml:space="preserve"> shown in Fig. 8. </w:t>
      </w:r>
    </w:p>
    <w:p w14:paraId="2D2BE389" w14:textId="581F06C1" w:rsidR="00680834" w:rsidRDefault="00D20672" w:rsidP="00680834">
      <w:pPr>
        <w:spacing w:line="360" w:lineRule="auto"/>
        <w:jc w:val="both"/>
        <w:rPr>
          <w:rFonts w:ascii="Times New Roman" w:hAnsi="Times New Roman" w:cs="Times New Roman"/>
          <w:sz w:val="20"/>
          <w:szCs w:val="20"/>
        </w:rPr>
      </w:pPr>
      <w:r w:rsidRPr="00D20672">
        <w:rPr>
          <w:rFonts w:ascii="Times New Roman" w:hAnsi="Times New Roman" w:cs="Times New Roman"/>
          <w:b/>
          <w:bCs/>
          <w:noProof/>
          <w:sz w:val="20"/>
          <w:szCs w:val="20"/>
        </w:rPr>
        <w:lastRenderedPageBreak/>
        <w:drawing>
          <wp:inline distT="0" distB="0" distL="0" distR="0" wp14:anchorId="5DF1FB87" wp14:editId="76D59910">
            <wp:extent cx="5943600" cy="2244725"/>
            <wp:effectExtent l="0" t="0" r="0" b="3175"/>
            <wp:docPr id="124162640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26409" name="Picture 1" descr="A close-up of a graph&#10;&#10;Description automatically generated"/>
                    <pic:cNvPicPr/>
                  </pic:nvPicPr>
                  <pic:blipFill>
                    <a:blip r:embed="rId17"/>
                    <a:stretch>
                      <a:fillRect/>
                    </a:stretch>
                  </pic:blipFill>
                  <pic:spPr>
                    <a:xfrm>
                      <a:off x="0" y="0"/>
                      <a:ext cx="5943600" cy="2244725"/>
                    </a:xfrm>
                    <a:prstGeom prst="rect">
                      <a:avLst/>
                    </a:prstGeom>
                  </pic:spPr>
                </pic:pic>
              </a:graphicData>
            </a:graphic>
          </wp:inline>
        </w:drawing>
      </w:r>
      <w:r w:rsidR="00680834" w:rsidRPr="0077369F">
        <w:rPr>
          <w:rFonts w:ascii="Times New Roman" w:hAnsi="Times New Roman" w:cs="Times New Roman"/>
          <w:b/>
          <w:bCs/>
          <w:sz w:val="20"/>
          <w:szCs w:val="20"/>
        </w:rPr>
        <w:t xml:space="preserve">Fig. </w:t>
      </w:r>
      <w:r w:rsidR="00333CB1">
        <w:rPr>
          <w:rFonts w:ascii="Times New Roman" w:hAnsi="Times New Roman" w:cs="Times New Roman"/>
          <w:b/>
          <w:bCs/>
          <w:sz w:val="20"/>
          <w:szCs w:val="20"/>
        </w:rPr>
        <w:t>8</w:t>
      </w:r>
      <w:r w:rsidR="00680834" w:rsidRPr="0077369F">
        <w:rPr>
          <w:rFonts w:ascii="Times New Roman" w:hAnsi="Times New Roman" w:cs="Times New Roman"/>
          <w:b/>
          <w:bCs/>
          <w:sz w:val="20"/>
          <w:szCs w:val="20"/>
        </w:rPr>
        <w:t>.</w:t>
      </w:r>
      <w:r w:rsidR="00680834" w:rsidRPr="0077369F">
        <w:rPr>
          <w:rFonts w:ascii="Times New Roman" w:hAnsi="Times New Roman" w:cs="Times New Roman"/>
          <w:sz w:val="20"/>
          <w:szCs w:val="20"/>
        </w:rPr>
        <w:t xml:space="preserve"> </w:t>
      </w:r>
      <w:proofErr w:type="spellStart"/>
      <w:r w:rsidR="008E4A7C" w:rsidRPr="008E4A7C">
        <w:rPr>
          <w:rFonts w:ascii="Times New Roman" w:hAnsi="Times New Roman" w:cs="Times New Roman"/>
          <w:sz w:val="20"/>
          <w:szCs w:val="20"/>
        </w:rPr>
        <w:t>SiC</w:t>
      </w:r>
      <w:proofErr w:type="spellEnd"/>
      <w:r w:rsidR="008E4A7C" w:rsidRPr="008E4A7C">
        <w:rPr>
          <w:rFonts w:ascii="Times New Roman" w:hAnsi="Times New Roman" w:cs="Times New Roman"/>
          <w:sz w:val="20"/>
          <w:szCs w:val="20"/>
        </w:rPr>
        <w:t xml:space="preserve"> corroded by </w:t>
      </w:r>
      <w:proofErr w:type="spellStart"/>
      <w:r w:rsidR="008E4A7C" w:rsidRPr="008E4A7C">
        <w:rPr>
          <w:rFonts w:ascii="Times New Roman" w:hAnsi="Times New Roman" w:cs="Times New Roman"/>
          <w:sz w:val="20"/>
          <w:szCs w:val="20"/>
        </w:rPr>
        <w:t>FLiNaK</w:t>
      </w:r>
      <w:proofErr w:type="spellEnd"/>
      <w:r w:rsidR="008E4A7C" w:rsidRPr="008E4A7C">
        <w:rPr>
          <w:rFonts w:ascii="Times New Roman" w:hAnsi="Times New Roman" w:cs="Times New Roman"/>
          <w:sz w:val="20"/>
          <w:szCs w:val="20"/>
        </w:rPr>
        <w:t xml:space="preserve"> at 650°C. (a) SEM </w:t>
      </w:r>
      <w:proofErr w:type="spellStart"/>
      <w:r w:rsidR="008E4A7C" w:rsidRPr="008E4A7C">
        <w:rPr>
          <w:rFonts w:ascii="Times New Roman" w:hAnsi="Times New Roman" w:cs="Times New Roman"/>
          <w:sz w:val="20"/>
          <w:szCs w:val="20"/>
        </w:rPr>
        <w:t>InLens</w:t>
      </w:r>
      <w:proofErr w:type="spellEnd"/>
      <w:r w:rsidR="008E4A7C" w:rsidRPr="008E4A7C">
        <w:rPr>
          <w:rFonts w:ascii="Times New Roman" w:hAnsi="Times New Roman" w:cs="Times New Roman"/>
          <w:sz w:val="20"/>
          <w:szCs w:val="20"/>
        </w:rPr>
        <w:t xml:space="preserve"> image showing the morphology of corroded </w:t>
      </w:r>
      <w:proofErr w:type="spellStart"/>
      <w:r w:rsidR="008E4A7C" w:rsidRPr="008E4A7C">
        <w:rPr>
          <w:rFonts w:ascii="Times New Roman" w:hAnsi="Times New Roman" w:cs="Times New Roman"/>
          <w:sz w:val="20"/>
          <w:szCs w:val="20"/>
        </w:rPr>
        <w:t>SiC.</w:t>
      </w:r>
      <w:proofErr w:type="spellEnd"/>
      <w:r w:rsidR="008E4A7C" w:rsidRPr="008E4A7C">
        <w:rPr>
          <w:rFonts w:ascii="Times New Roman" w:hAnsi="Times New Roman" w:cs="Times New Roman"/>
          <w:sz w:val="20"/>
          <w:szCs w:val="20"/>
        </w:rPr>
        <w:t xml:space="preserve"> (b) EDS results along the line in (a) showing the elemental profile.</w:t>
      </w:r>
    </w:p>
    <w:p w14:paraId="664D412C" w14:textId="6AE15DA8" w:rsidR="00AD6B16" w:rsidRPr="006807E5" w:rsidRDefault="00FD1368" w:rsidP="00680834">
      <w:pPr>
        <w:spacing w:line="360" w:lineRule="auto"/>
        <w:jc w:val="both"/>
        <w:rPr>
          <w:rFonts w:ascii="Times New Roman" w:hAnsi="Times New Roman" w:cs="Times New Roman"/>
          <w:sz w:val="20"/>
          <w:szCs w:val="20"/>
        </w:rPr>
      </w:pPr>
      <w:r w:rsidRPr="00FD1368">
        <w:rPr>
          <w:rFonts w:ascii="Times New Roman" w:hAnsi="Times New Roman" w:cs="Times New Roman"/>
        </w:rPr>
        <w:t xml:space="preserve">Knowing that KF reacts with both </w:t>
      </w:r>
      <w:proofErr w:type="spellStart"/>
      <w:r w:rsidRPr="00FD1368">
        <w:rPr>
          <w:rFonts w:ascii="Times New Roman" w:hAnsi="Times New Roman" w:cs="Times New Roman"/>
        </w:rPr>
        <w:t>Al₂O</w:t>
      </w:r>
      <w:proofErr w:type="spellEnd"/>
      <w:r w:rsidRPr="00FD1368">
        <w:rPr>
          <w:rFonts w:ascii="Times New Roman" w:hAnsi="Times New Roman" w:cs="Times New Roman"/>
        </w:rPr>
        <w:t xml:space="preserve">₃ and the </w:t>
      </w:r>
      <w:proofErr w:type="spellStart"/>
      <w:r w:rsidRPr="00FD1368">
        <w:rPr>
          <w:rFonts w:ascii="Times New Roman" w:hAnsi="Times New Roman" w:cs="Times New Roman"/>
        </w:rPr>
        <w:t>SiC</w:t>
      </w:r>
      <w:proofErr w:type="spellEnd"/>
      <w:r w:rsidRPr="00FD1368">
        <w:rPr>
          <w:rFonts w:ascii="Times New Roman" w:hAnsi="Times New Roman" w:cs="Times New Roman"/>
        </w:rPr>
        <w:t xml:space="preserve"> matrix, the surface</w:t>
      </w:r>
      <w:r w:rsidR="00345B2E">
        <w:rPr>
          <w:rFonts w:ascii="Times New Roman" w:hAnsi="Times New Roman" w:cs="Times New Roman"/>
        </w:rPr>
        <w:t xml:space="preserve"> </w:t>
      </w:r>
      <w:r w:rsidR="00160A10">
        <w:rPr>
          <w:rFonts w:ascii="Times New Roman" w:hAnsi="Times New Roman" w:cs="Times New Roman"/>
        </w:rPr>
        <w:t>(</w:t>
      </w:r>
      <w:proofErr w:type="spellStart"/>
      <w:r w:rsidR="00160A10">
        <w:rPr>
          <w:rFonts w:ascii="Times New Roman" w:hAnsi="Times New Roman" w:cs="Times New Roman"/>
        </w:rPr>
        <w:t>inteface</w:t>
      </w:r>
      <w:proofErr w:type="spellEnd"/>
      <w:r w:rsidR="00160A10">
        <w:rPr>
          <w:rFonts w:ascii="Times New Roman" w:hAnsi="Times New Roman" w:cs="Times New Roman"/>
        </w:rPr>
        <w:t>)</w:t>
      </w:r>
      <w:r w:rsidRPr="00FD1368">
        <w:rPr>
          <w:rFonts w:ascii="Times New Roman" w:hAnsi="Times New Roman" w:cs="Times New Roman"/>
        </w:rPr>
        <w:t xml:space="preserve"> exposed to molten </w:t>
      </w:r>
      <w:proofErr w:type="spellStart"/>
      <w:r w:rsidRPr="00FD1368">
        <w:rPr>
          <w:rFonts w:ascii="Times New Roman" w:hAnsi="Times New Roman" w:cs="Times New Roman"/>
        </w:rPr>
        <w:t>FLiNaK</w:t>
      </w:r>
      <w:proofErr w:type="spellEnd"/>
      <w:r w:rsidRPr="00FD1368">
        <w:rPr>
          <w:rFonts w:ascii="Times New Roman" w:hAnsi="Times New Roman" w:cs="Times New Roman"/>
        </w:rPr>
        <w:t xml:space="preserve"> can provide insight into the dismantling process of </w:t>
      </w:r>
      <w:proofErr w:type="spellStart"/>
      <w:r w:rsidRPr="00FD1368">
        <w:rPr>
          <w:rFonts w:ascii="Times New Roman" w:hAnsi="Times New Roman" w:cs="Times New Roman"/>
        </w:rPr>
        <w:t>SiC</w:t>
      </w:r>
      <w:proofErr w:type="spellEnd"/>
      <w:r w:rsidRPr="00FD1368">
        <w:rPr>
          <w:rFonts w:ascii="Times New Roman" w:hAnsi="Times New Roman" w:cs="Times New Roman"/>
        </w:rPr>
        <w:t xml:space="preserve"> grains and the dissolution of Si in the </w:t>
      </w:r>
      <w:proofErr w:type="spellStart"/>
      <w:r w:rsidRPr="00FD1368">
        <w:rPr>
          <w:rFonts w:ascii="Times New Roman" w:hAnsi="Times New Roman" w:cs="Times New Roman"/>
        </w:rPr>
        <w:t>SiC</w:t>
      </w:r>
      <w:proofErr w:type="spellEnd"/>
      <w:r w:rsidRPr="00FD1368">
        <w:rPr>
          <w:rFonts w:ascii="Times New Roman" w:hAnsi="Times New Roman" w:cs="Times New Roman"/>
        </w:rPr>
        <w:t xml:space="preserve"> grain. As shown in Fig. 9(a) and (b), SEM </w:t>
      </w:r>
      <w:proofErr w:type="spellStart"/>
      <w:r w:rsidRPr="00FD1368">
        <w:rPr>
          <w:rFonts w:ascii="Times New Roman" w:hAnsi="Times New Roman" w:cs="Times New Roman"/>
        </w:rPr>
        <w:t>InLens</w:t>
      </w:r>
      <w:proofErr w:type="spellEnd"/>
      <w:r w:rsidRPr="00FD1368">
        <w:rPr>
          <w:rFonts w:ascii="Times New Roman" w:hAnsi="Times New Roman" w:cs="Times New Roman"/>
        </w:rPr>
        <w:t xml:space="preserve"> and SE images respectively, the red dashed line circles highlight the surface area where </w:t>
      </w:r>
      <w:proofErr w:type="spellStart"/>
      <w:r w:rsidRPr="00FD1368">
        <w:rPr>
          <w:rFonts w:ascii="Times New Roman" w:hAnsi="Times New Roman" w:cs="Times New Roman"/>
        </w:rPr>
        <w:t>SiC</w:t>
      </w:r>
      <w:proofErr w:type="spellEnd"/>
      <w:r w:rsidRPr="00FD1368">
        <w:rPr>
          <w:rFonts w:ascii="Times New Roman" w:hAnsi="Times New Roman" w:cs="Times New Roman"/>
        </w:rPr>
        <w:t xml:space="preserve"> grains </w:t>
      </w:r>
      <w:r w:rsidR="00345B2E">
        <w:rPr>
          <w:rFonts w:ascii="Times New Roman" w:hAnsi="Times New Roman" w:cs="Times New Roman"/>
        </w:rPr>
        <w:t>underwent</w:t>
      </w:r>
      <w:r w:rsidRPr="00FD1368">
        <w:rPr>
          <w:rFonts w:ascii="Times New Roman" w:hAnsi="Times New Roman" w:cs="Times New Roman"/>
        </w:rPr>
        <w:t xml:space="preserve"> the dismantling process while being exposed to molten </w:t>
      </w:r>
      <w:proofErr w:type="spellStart"/>
      <w:r w:rsidRPr="00FD1368">
        <w:rPr>
          <w:rFonts w:ascii="Times New Roman" w:hAnsi="Times New Roman" w:cs="Times New Roman"/>
        </w:rPr>
        <w:t>FLiNaK</w:t>
      </w:r>
      <w:proofErr w:type="spellEnd"/>
      <w:r w:rsidRPr="00FD1368">
        <w:rPr>
          <w:rFonts w:ascii="Times New Roman" w:hAnsi="Times New Roman" w:cs="Times New Roman"/>
        </w:rPr>
        <w:t xml:space="preserve"> at 650°C. The large spatial gap between grains in the red circles, compared to the sealed grain boundary further from the surface, indicates the breakdown of the </w:t>
      </w:r>
      <w:r w:rsidR="0056129F">
        <w:rPr>
          <w:rFonts w:ascii="Times New Roman" w:hAnsi="Times New Roman" w:cs="Times New Roman"/>
        </w:rPr>
        <w:t>grain</w:t>
      </w:r>
      <w:r w:rsidR="0056129F" w:rsidRPr="00FD1368">
        <w:rPr>
          <w:rFonts w:ascii="Times New Roman" w:hAnsi="Times New Roman" w:cs="Times New Roman"/>
        </w:rPr>
        <w:t xml:space="preserve"> </w:t>
      </w:r>
      <w:r w:rsidRPr="00FD1368">
        <w:rPr>
          <w:rFonts w:ascii="Times New Roman" w:hAnsi="Times New Roman" w:cs="Times New Roman"/>
        </w:rPr>
        <w:t xml:space="preserve">structure of </w:t>
      </w:r>
      <w:proofErr w:type="spellStart"/>
      <w:r w:rsidRPr="00FD1368">
        <w:rPr>
          <w:rFonts w:ascii="Times New Roman" w:hAnsi="Times New Roman" w:cs="Times New Roman"/>
        </w:rPr>
        <w:t>SiC.</w:t>
      </w:r>
      <w:proofErr w:type="spellEnd"/>
      <w:r w:rsidRPr="00FD1368">
        <w:rPr>
          <w:rFonts w:ascii="Times New Roman" w:hAnsi="Times New Roman" w:cs="Times New Roman"/>
        </w:rPr>
        <w:t xml:space="preserve"> The corresponding EDS mapping of the </w:t>
      </w:r>
      <w:commentRangeStart w:id="42"/>
      <w:commentRangeStart w:id="43"/>
      <w:r w:rsidRPr="00FD1368">
        <w:rPr>
          <w:rFonts w:ascii="Times New Roman" w:hAnsi="Times New Roman" w:cs="Times New Roman"/>
        </w:rPr>
        <w:t>rectangle</w:t>
      </w:r>
      <w:commentRangeEnd w:id="42"/>
      <w:r w:rsidR="00345B2E">
        <w:rPr>
          <w:rStyle w:val="CommentReference"/>
        </w:rPr>
        <w:commentReference w:id="42"/>
      </w:r>
      <w:commentRangeEnd w:id="43"/>
      <w:r w:rsidR="00036CEE">
        <w:rPr>
          <w:rStyle w:val="CommentReference"/>
        </w:rPr>
        <w:commentReference w:id="43"/>
      </w:r>
      <w:r w:rsidRPr="00FD1368">
        <w:rPr>
          <w:rFonts w:ascii="Times New Roman" w:hAnsi="Times New Roman" w:cs="Times New Roman"/>
        </w:rPr>
        <w:t xml:space="preserve"> in Fig. 9(b) shows the elemental distribution in Fig. 9(c-k), verifying that K and F have enriched in the same region marked by the red dashed line circle. This suggests that K and F predominantly attacked the </w:t>
      </w:r>
      <w:proofErr w:type="spellStart"/>
      <w:r w:rsidRPr="00FD1368">
        <w:rPr>
          <w:rFonts w:ascii="Times New Roman" w:hAnsi="Times New Roman" w:cs="Times New Roman"/>
        </w:rPr>
        <w:t>Al₂O</w:t>
      </w:r>
      <w:proofErr w:type="spellEnd"/>
      <w:r w:rsidRPr="00FD1368">
        <w:rPr>
          <w:rFonts w:ascii="Times New Roman" w:hAnsi="Times New Roman" w:cs="Times New Roman"/>
        </w:rPr>
        <w:t xml:space="preserve">₃ additives at grain boundaries, leading to the separation of </w:t>
      </w:r>
      <w:proofErr w:type="spellStart"/>
      <w:r w:rsidRPr="00FD1368">
        <w:rPr>
          <w:rFonts w:ascii="Times New Roman" w:hAnsi="Times New Roman" w:cs="Times New Roman"/>
        </w:rPr>
        <w:t>SiC</w:t>
      </w:r>
      <w:proofErr w:type="spellEnd"/>
      <w:r w:rsidRPr="00FD1368">
        <w:rPr>
          <w:rFonts w:ascii="Times New Roman" w:hAnsi="Times New Roman" w:cs="Times New Roman"/>
        </w:rPr>
        <w:t xml:space="preserve"> grains from the substrate. Simultaneously, the orange dashed line circle on the right-hand side of Fig. 9(a) and (b) shows a region where Si dissolves into the molten </w:t>
      </w:r>
      <w:proofErr w:type="spellStart"/>
      <w:r w:rsidRPr="00FD1368">
        <w:rPr>
          <w:rFonts w:ascii="Times New Roman" w:hAnsi="Times New Roman" w:cs="Times New Roman"/>
        </w:rPr>
        <w:t>FLiNaK</w:t>
      </w:r>
      <w:proofErr w:type="spellEnd"/>
      <w:r w:rsidRPr="00FD1368">
        <w:rPr>
          <w:rFonts w:ascii="Times New Roman" w:hAnsi="Times New Roman" w:cs="Times New Roman"/>
        </w:rPr>
        <w:t xml:space="preserve">, leaving </w:t>
      </w:r>
      <w:r w:rsidR="006807E5">
        <w:rPr>
          <w:rFonts w:ascii="Times New Roman" w:hAnsi="Times New Roman" w:cs="Times New Roman" w:hint="eastAsia"/>
        </w:rPr>
        <w:t>C enriched</w:t>
      </w:r>
      <w:r w:rsidR="006807E5" w:rsidRPr="00FD1368">
        <w:rPr>
          <w:rFonts w:ascii="Times New Roman" w:hAnsi="Times New Roman" w:cs="Times New Roman"/>
        </w:rPr>
        <w:t xml:space="preserve"> </w:t>
      </w:r>
      <w:r w:rsidRPr="00FD1368">
        <w:rPr>
          <w:rFonts w:ascii="Times New Roman" w:hAnsi="Times New Roman" w:cs="Times New Roman"/>
        </w:rPr>
        <w:t xml:space="preserve">behind. The EDS mapping verifies that Si is barely detected in this region while the C intensity is stronger than in the surrounding areas. The agglomeration of K and F in the loosened region </w:t>
      </w:r>
      <w:r w:rsidR="009F6631">
        <w:rPr>
          <w:rFonts w:ascii="Times New Roman" w:hAnsi="Times New Roman" w:cs="Times New Roman"/>
        </w:rPr>
        <w:t xml:space="preserve">may </w:t>
      </w:r>
      <w:r w:rsidRPr="00FD1368">
        <w:rPr>
          <w:rFonts w:ascii="Times New Roman" w:hAnsi="Times New Roman" w:cs="Times New Roman"/>
        </w:rPr>
        <w:t xml:space="preserve">cause further dissolution of </w:t>
      </w:r>
      <w:proofErr w:type="spellStart"/>
      <w:r w:rsidRPr="00FD1368">
        <w:rPr>
          <w:rFonts w:ascii="Times New Roman" w:hAnsi="Times New Roman" w:cs="Times New Roman"/>
        </w:rPr>
        <w:t>SiC</w:t>
      </w:r>
      <w:r w:rsidR="006807E5">
        <w:rPr>
          <w:rFonts w:ascii="Times New Roman" w:hAnsi="Times New Roman" w:cs="Times New Roman" w:hint="eastAsia"/>
        </w:rPr>
        <w:t>.</w:t>
      </w:r>
      <w:proofErr w:type="spellEnd"/>
    </w:p>
    <w:p w14:paraId="1BEBAFF8" w14:textId="1EE2BF52" w:rsidR="0017229A" w:rsidRPr="009E4ADE" w:rsidRDefault="00036CEE" w:rsidP="00807DD6">
      <w:pPr>
        <w:spacing w:line="360" w:lineRule="auto"/>
        <w:jc w:val="both"/>
        <w:rPr>
          <w:rFonts w:ascii="Times New Roman" w:hAnsi="Times New Roman" w:cs="Times New Roman"/>
        </w:rPr>
      </w:pPr>
      <w:r w:rsidRPr="00036CEE">
        <w:rPr>
          <w:rFonts w:ascii="Times New Roman" w:hAnsi="Times New Roman" w:cs="Times New Roman"/>
          <w:noProof/>
        </w:rPr>
        <w:lastRenderedPageBreak/>
        <w:drawing>
          <wp:inline distT="0" distB="0" distL="0" distR="0" wp14:anchorId="7BD27504" wp14:editId="09FBB940">
            <wp:extent cx="5943600" cy="3453765"/>
            <wp:effectExtent l="0" t="0" r="0" b="0"/>
            <wp:docPr id="1727865439" name="Picture 1" descr="A collage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65439" name="Picture 1" descr="A collage of different colored squares&#10;&#10;Description automatically generated"/>
                    <pic:cNvPicPr/>
                  </pic:nvPicPr>
                  <pic:blipFill>
                    <a:blip r:embed="rId18"/>
                    <a:stretch>
                      <a:fillRect/>
                    </a:stretch>
                  </pic:blipFill>
                  <pic:spPr>
                    <a:xfrm>
                      <a:off x="0" y="0"/>
                      <a:ext cx="5943600" cy="3453765"/>
                    </a:xfrm>
                    <a:prstGeom prst="rect">
                      <a:avLst/>
                    </a:prstGeom>
                  </pic:spPr>
                </pic:pic>
              </a:graphicData>
            </a:graphic>
          </wp:inline>
        </w:drawing>
      </w:r>
    </w:p>
    <w:p w14:paraId="35454425" w14:textId="67C04503" w:rsidR="0017229A" w:rsidRPr="006B40F1" w:rsidRDefault="006807E5" w:rsidP="00807DD6">
      <w:pPr>
        <w:spacing w:line="360" w:lineRule="auto"/>
        <w:jc w:val="both"/>
        <w:rPr>
          <w:rFonts w:ascii="Times New Roman" w:hAnsi="Times New Roman" w:cs="Times New Roman"/>
        </w:rPr>
      </w:pPr>
      <w:r w:rsidRPr="0077369F">
        <w:rPr>
          <w:rFonts w:ascii="Times New Roman" w:hAnsi="Times New Roman" w:cs="Times New Roman"/>
          <w:b/>
          <w:bCs/>
          <w:sz w:val="20"/>
          <w:szCs w:val="20"/>
        </w:rPr>
        <w:t xml:space="preserve">Fig. </w:t>
      </w:r>
      <w:r>
        <w:rPr>
          <w:rFonts w:ascii="Times New Roman" w:hAnsi="Times New Roman" w:cs="Times New Roman" w:hint="eastAsia"/>
          <w:b/>
          <w:bCs/>
          <w:sz w:val="20"/>
          <w:szCs w:val="20"/>
        </w:rPr>
        <w:t>9</w:t>
      </w:r>
      <w:r w:rsidRPr="0077369F">
        <w:rPr>
          <w:rFonts w:ascii="Times New Roman" w:hAnsi="Times New Roman" w:cs="Times New Roman"/>
          <w:b/>
          <w:bCs/>
          <w:sz w:val="20"/>
          <w:szCs w:val="20"/>
        </w:rPr>
        <w:t>.</w:t>
      </w:r>
      <w:r w:rsidR="006B40F1">
        <w:rPr>
          <w:rFonts w:ascii="Times New Roman" w:hAnsi="Times New Roman" w:cs="Times New Roman" w:hint="eastAsia"/>
          <w:sz w:val="20"/>
          <w:szCs w:val="20"/>
        </w:rPr>
        <w:t xml:space="preserve"> </w:t>
      </w:r>
      <w:r w:rsidR="006C17FF" w:rsidRPr="006C17FF">
        <w:rPr>
          <w:rFonts w:ascii="Times New Roman" w:hAnsi="Times New Roman" w:cs="Times New Roman"/>
          <w:sz w:val="20"/>
          <w:szCs w:val="20"/>
        </w:rPr>
        <w:t xml:space="preserve">Morphology and chemistry at the interface between LPS </w:t>
      </w:r>
      <w:proofErr w:type="spellStart"/>
      <w:r w:rsidR="006C17FF" w:rsidRPr="006C17FF">
        <w:rPr>
          <w:rFonts w:ascii="Times New Roman" w:hAnsi="Times New Roman" w:cs="Times New Roman"/>
          <w:sz w:val="20"/>
          <w:szCs w:val="20"/>
        </w:rPr>
        <w:t>SiC</w:t>
      </w:r>
      <w:proofErr w:type="spellEnd"/>
      <w:r w:rsidR="006C17FF" w:rsidRPr="006C17FF">
        <w:rPr>
          <w:rFonts w:ascii="Times New Roman" w:hAnsi="Times New Roman" w:cs="Times New Roman"/>
          <w:sz w:val="20"/>
          <w:szCs w:val="20"/>
        </w:rPr>
        <w:t xml:space="preserve"> and molten </w:t>
      </w:r>
      <w:proofErr w:type="spellStart"/>
      <w:r w:rsidR="006C17FF" w:rsidRPr="006C17FF">
        <w:rPr>
          <w:rFonts w:ascii="Times New Roman" w:hAnsi="Times New Roman" w:cs="Times New Roman"/>
          <w:sz w:val="20"/>
          <w:szCs w:val="20"/>
        </w:rPr>
        <w:t>FLiNaK</w:t>
      </w:r>
      <w:proofErr w:type="spellEnd"/>
      <w:r w:rsidR="006C17FF" w:rsidRPr="006C17FF">
        <w:rPr>
          <w:rFonts w:ascii="Times New Roman" w:hAnsi="Times New Roman" w:cs="Times New Roman"/>
          <w:sz w:val="20"/>
          <w:szCs w:val="20"/>
        </w:rPr>
        <w:t xml:space="preserve"> at 650°C. (a) and (b) are SEM </w:t>
      </w:r>
      <w:proofErr w:type="spellStart"/>
      <w:r w:rsidR="006C17FF" w:rsidRPr="006C17FF">
        <w:rPr>
          <w:rFonts w:ascii="Times New Roman" w:hAnsi="Times New Roman" w:cs="Times New Roman"/>
          <w:sz w:val="20"/>
          <w:szCs w:val="20"/>
        </w:rPr>
        <w:t>InLens</w:t>
      </w:r>
      <w:proofErr w:type="spellEnd"/>
      <w:r w:rsidR="006C17FF" w:rsidRPr="006C17FF">
        <w:rPr>
          <w:rFonts w:ascii="Times New Roman" w:hAnsi="Times New Roman" w:cs="Times New Roman"/>
          <w:sz w:val="20"/>
          <w:szCs w:val="20"/>
        </w:rPr>
        <w:t xml:space="preserve"> and SE images, respectively. (c-k) EDS mappings showing the elemental distribution from the rectangular area marked in (b).</w:t>
      </w:r>
    </w:p>
    <w:p w14:paraId="01B5F036" w14:textId="13BB5B02" w:rsidR="00914971" w:rsidRDefault="00914971" w:rsidP="00914971">
      <w:pPr>
        <w:spacing w:line="360" w:lineRule="auto"/>
        <w:jc w:val="both"/>
        <w:rPr>
          <w:rFonts w:ascii="Times New Roman" w:hAnsi="Times New Roman" w:cs="Times New Roman"/>
          <w:b/>
          <w:bCs/>
        </w:rPr>
      </w:pPr>
      <w:r>
        <w:rPr>
          <w:rFonts w:ascii="Times New Roman" w:hAnsi="Times New Roman" w:cs="Times New Roman" w:hint="eastAsia"/>
          <w:b/>
          <w:bCs/>
        </w:rPr>
        <w:t>3.</w:t>
      </w:r>
      <w:r>
        <w:rPr>
          <w:rFonts w:ascii="Times New Roman" w:hAnsi="Times New Roman" w:cs="Times New Roman"/>
          <w:b/>
          <w:bCs/>
        </w:rPr>
        <w:t xml:space="preserve">3 </w:t>
      </w:r>
      <w:r w:rsidR="00454707">
        <w:rPr>
          <w:rFonts w:ascii="Times New Roman" w:hAnsi="Times New Roman" w:cs="Times New Roman"/>
          <w:b/>
          <w:bCs/>
        </w:rPr>
        <w:t>E</w:t>
      </w:r>
      <w:r w:rsidR="00794C00">
        <w:rPr>
          <w:rFonts w:ascii="Times New Roman" w:hAnsi="Times New Roman" w:cs="Times New Roman"/>
          <w:b/>
          <w:bCs/>
        </w:rPr>
        <w:t>PM</w:t>
      </w:r>
      <w:r w:rsidR="00454707">
        <w:rPr>
          <w:rFonts w:ascii="Times New Roman" w:hAnsi="Times New Roman" w:cs="Times New Roman"/>
          <w:b/>
          <w:bCs/>
        </w:rPr>
        <w:t>A</w:t>
      </w:r>
      <w:r>
        <w:rPr>
          <w:rFonts w:ascii="Times New Roman" w:hAnsi="Times New Roman" w:cs="Times New Roman"/>
          <w:b/>
          <w:bCs/>
        </w:rPr>
        <w:t xml:space="preserve"> and </w:t>
      </w:r>
      <w:r w:rsidR="00454707">
        <w:rPr>
          <w:rFonts w:ascii="Times New Roman" w:hAnsi="Times New Roman" w:cs="Times New Roman"/>
          <w:b/>
          <w:bCs/>
        </w:rPr>
        <w:t>XPS</w:t>
      </w:r>
      <w:r>
        <w:rPr>
          <w:rFonts w:ascii="Times New Roman" w:hAnsi="Times New Roman" w:cs="Times New Roman"/>
          <w:b/>
          <w:bCs/>
        </w:rPr>
        <w:t xml:space="preserve"> study  </w:t>
      </w:r>
    </w:p>
    <w:p w14:paraId="0C956AC2" w14:textId="24312230" w:rsidR="00DE54FE" w:rsidRDefault="00DE54FE" w:rsidP="00FC3F06">
      <w:pPr>
        <w:spacing w:line="360" w:lineRule="auto"/>
        <w:jc w:val="both"/>
        <w:rPr>
          <w:rFonts w:ascii="Times New Roman" w:hAnsi="Times New Roman" w:cs="Times New Roman"/>
        </w:rPr>
      </w:pPr>
      <w:r w:rsidRPr="00DE54FE">
        <w:rPr>
          <w:rFonts w:ascii="Times New Roman" w:hAnsi="Times New Roman" w:cs="Times New Roman"/>
        </w:rPr>
        <w:t>EP</w:t>
      </w:r>
      <w:r w:rsidR="00794C00">
        <w:rPr>
          <w:rFonts w:ascii="Times New Roman" w:hAnsi="Times New Roman" w:cs="Times New Roman"/>
        </w:rPr>
        <w:t>M</w:t>
      </w:r>
      <w:r w:rsidRPr="00DE54FE">
        <w:rPr>
          <w:rFonts w:ascii="Times New Roman" w:hAnsi="Times New Roman" w:cs="Times New Roman"/>
        </w:rPr>
        <w:t xml:space="preserve">A results in Fig. 10 show that the distribution of oxide additives is not uniform across the sample, with stronger Al, Y, and O intensities in the upper </w:t>
      </w:r>
      <w:proofErr w:type="gramStart"/>
      <w:r w:rsidRPr="00DE54FE">
        <w:rPr>
          <w:rFonts w:ascii="Times New Roman" w:hAnsi="Times New Roman" w:cs="Times New Roman"/>
        </w:rPr>
        <w:t>left</w:t>
      </w:r>
      <w:r w:rsidR="00D96550">
        <w:rPr>
          <w:rFonts w:ascii="Times New Roman" w:hAnsi="Times New Roman" w:cs="Times New Roman" w:hint="eastAsia"/>
        </w:rPr>
        <w:t>-</w:t>
      </w:r>
      <w:r w:rsidRPr="00DE54FE">
        <w:rPr>
          <w:rFonts w:ascii="Times New Roman" w:hAnsi="Times New Roman" w:cs="Times New Roman"/>
        </w:rPr>
        <w:t>side</w:t>
      </w:r>
      <w:proofErr w:type="gramEnd"/>
      <w:r w:rsidRPr="00DE54FE">
        <w:rPr>
          <w:rFonts w:ascii="Times New Roman" w:hAnsi="Times New Roman" w:cs="Times New Roman"/>
        </w:rPr>
        <w:t xml:space="preserve"> of the region</w:t>
      </w:r>
      <w:r>
        <w:rPr>
          <w:rFonts w:ascii="Times New Roman" w:hAnsi="Times New Roman" w:cs="Times New Roman" w:hint="eastAsia"/>
        </w:rPr>
        <w:t xml:space="preserve"> in Fig. 10(e), (h) and (g), respectively</w:t>
      </w:r>
      <w:r w:rsidRPr="00DE54FE">
        <w:rPr>
          <w:rFonts w:ascii="Times New Roman" w:hAnsi="Times New Roman" w:cs="Times New Roman"/>
        </w:rPr>
        <w:t>. From the BSE image in Fig. 10(d), it can be observed that there are more pores in the bottom right-side region where fewer oxide additives are embedded in the matrix, with the white dashed line indicating the boundary.</w:t>
      </w:r>
      <w:r>
        <w:rPr>
          <w:rFonts w:ascii="Times New Roman" w:hAnsi="Times New Roman" w:cs="Times New Roman" w:hint="eastAsia"/>
        </w:rPr>
        <w:t xml:space="preserve"> </w:t>
      </w:r>
      <w:r>
        <w:rPr>
          <w:rFonts w:ascii="Times New Roman" w:hAnsi="Times New Roman" w:cs="Times New Roman"/>
        </w:rPr>
        <w:t>T</w:t>
      </w:r>
      <w:r>
        <w:rPr>
          <w:rFonts w:ascii="Times New Roman" w:hAnsi="Times New Roman" w:cs="Times New Roman" w:hint="eastAsia"/>
        </w:rPr>
        <w:t xml:space="preserve">his proves the fact that </w:t>
      </w:r>
      <w:r w:rsidR="00FC3F06" w:rsidRPr="00FC3F06">
        <w:rPr>
          <w:rFonts w:ascii="Times New Roman" w:hAnsi="Times New Roman" w:cs="Times New Roman"/>
        </w:rPr>
        <w:t xml:space="preserve">these oxide additives enhance the binding of </w:t>
      </w:r>
      <w:proofErr w:type="spellStart"/>
      <w:r w:rsidR="00FC3F06" w:rsidRPr="00FC3F06">
        <w:rPr>
          <w:rFonts w:ascii="Times New Roman" w:hAnsi="Times New Roman" w:cs="Times New Roman"/>
        </w:rPr>
        <w:t>SiC</w:t>
      </w:r>
      <w:proofErr w:type="spellEnd"/>
      <w:r w:rsidR="00FC3F06" w:rsidRPr="00FC3F06">
        <w:rPr>
          <w:rFonts w:ascii="Times New Roman" w:hAnsi="Times New Roman" w:cs="Times New Roman"/>
        </w:rPr>
        <w:t xml:space="preserve"> during sintering. </w:t>
      </w:r>
      <w:r w:rsidRPr="00DE54FE">
        <w:rPr>
          <w:rFonts w:ascii="Times New Roman" w:hAnsi="Times New Roman" w:cs="Times New Roman"/>
        </w:rPr>
        <w:t xml:space="preserve">In the porous regions, more K and F can be </w:t>
      </w:r>
      <w:r>
        <w:rPr>
          <w:rFonts w:ascii="Times New Roman" w:hAnsi="Times New Roman" w:cs="Times New Roman" w:hint="eastAsia"/>
        </w:rPr>
        <w:t>detected</w:t>
      </w:r>
      <w:r w:rsidRPr="00DE54FE">
        <w:rPr>
          <w:rFonts w:ascii="Times New Roman" w:hAnsi="Times New Roman" w:cs="Times New Roman"/>
        </w:rPr>
        <w:t xml:space="preserve">, whereas less F is found in regions </w:t>
      </w:r>
      <w:r>
        <w:rPr>
          <w:rFonts w:ascii="Times New Roman" w:hAnsi="Times New Roman" w:cs="Times New Roman" w:hint="eastAsia"/>
        </w:rPr>
        <w:t>with</w:t>
      </w:r>
      <w:r w:rsidRPr="00DE54FE">
        <w:rPr>
          <w:rFonts w:ascii="Times New Roman" w:hAnsi="Times New Roman" w:cs="Times New Roman"/>
        </w:rPr>
        <w:t xml:space="preserve"> oxide additives, consistent with the observation that F predominantly fills cavities.</w:t>
      </w:r>
      <w:r>
        <w:rPr>
          <w:rFonts w:ascii="Times New Roman" w:hAnsi="Times New Roman" w:cs="Times New Roman" w:hint="eastAsia"/>
        </w:rPr>
        <w:t xml:space="preserve"> </w:t>
      </w:r>
      <w:r w:rsidR="00DB7FDD" w:rsidRPr="00DB7FDD">
        <w:rPr>
          <w:rFonts w:ascii="Times New Roman" w:hAnsi="Times New Roman" w:cs="Times New Roman"/>
        </w:rPr>
        <w:t>Additionally, Na and F tend to solidify on the surface as a layer a few micrometers thick, as seen in Fig. 10(</w:t>
      </w:r>
      <w:r w:rsidR="00DB7FDD">
        <w:rPr>
          <w:rFonts w:ascii="Times New Roman" w:hAnsi="Times New Roman" w:cs="Times New Roman" w:hint="eastAsia"/>
        </w:rPr>
        <w:t>i</w:t>
      </w:r>
      <w:r w:rsidR="00DB7FDD" w:rsidRPr="00DB7FDD">
        <w:rPr>
          <w:rFonts w:ascii="Times New Roman" w:hAnsi="Times New Roman" w:cs="Times New Roman"/>
        </w:rPr>
        <w:t>) and (</w:t>
      </w:r>
      <w:r w:rsidR="00DB7FDD">
        <w:rPr>
          <w:rFonts w:ascii="Times New Roman" w:hAnsi="Times New Roman" w:cs="Times New Roman" w:hint="eastAsia"/>
        </w:rPr>
        <w:t>a</w:t>
      </w:r>
      <w:r w:rsidR="00DB7FDD" w:rsidRPr="00DB7FDD">
        <w:rPr>
          <w:rFonts w:ascii="Times New Roman" w:hAnsi="Times New Roman" w:cs="Times New Roman"/>
        </w:rPr>
        <w:t>).</w:t>
      </w:r>
    </w:p>
    <w:p w14:paraId="1EE962E8" w14:textId="56DAB9DA" w:rsidR="00DB7FDD" w:rsidRDefault="00D96550" w:rsidP="00FC3F06">
      <w:pPr>
        <w:spacing w:line="360" w:lineRule="auto"/>
        <w:jc w:val="both"/>
        <w:rPr>
          <w:rFonts w:ascii="Times New Roman" w:hAnsi="Times New Roman" w:cs="Times New Roman"/>
        </w:rPr>
      </w:pPr>
      <w:r w:rsidRPr="00D96550">
        <w:rPr>
          <w:rFonts w:ascii="Times New Roman" w:hAnsi="Times New Roman" w:cs="Times New Roman"/>
        </w:rPr>
        <w:t>It is noted that C is not enriched in the oxide-embedded region, showing uniform intensity in Fig. 10(c), while K is scattered in the same region, as shown in Fig. 10(b). This suggests that the kinetics of the reaction between KF and Al</w:t>
      </w:r>
      <w:r w:rsidRPr="00D96550">
        <w:rPr>
          <w:rFonts w:ascii="Times New Roman" w:hAnsi="Times New Roman" w:cs="Times New Roman" w:hint="eastAsia"/>
          <w:vertAlign w:val="subscript"/>
        </w:rPr>
        <w:t>2</w:t>
      </w:r>
      <w:r w:rsidRPr="00D96550">
        <w:rPr>
          <w:rFonts w:ascii="Times New Roman" w:hAnsi="Times New Roman" w:cs="Times New Roman"/>
        </w:rPr>
        <w:t>O</w:t>
      </w:r>
      <w:r w:rsidRPr="00D96550">
        <w:rPr>
          <w:rFonts w:ascii="Times New Roman" w:hAnsi="Times New Roman" w:cs="Times New Roman" w:hint="eastAsia"/>
          <w:vertAlign w:val="subscript"/>
        </w:rPr>
        <w:t>3</w:t>
      </w:r>
      <w:r w:rsidRPr="00D96550">
        <w:rPr>
          <w:rFonts w:ascii="Times New Roman" w:hAnsi="Times New Roman" w:cs="Times New Roman"/>
        </w:rPr>
        <w:t xml:space="preserve"> additives are faster than </w:t>
      </w:r>
      <w:r>
        <w:rPr>
          <w:rFonts w:ascii="Times New Roman" w:hAnsi="Times New Roman" w:cs="Times New Roman" w:hint="eastAsia"/>
        </w:rPr>
        <w:t>that</w:t>
      </w:r>
      <w:r w:rsidRPr="00D96550">
        <w:rPr>
          <w:rFonts w:ascii="Times New Roman" w:hAnsi="Times New Roman" w:cs="Times New Roman"/>
        </w:rPr>
        <w:t xml:space="preserve"> between KF and Si; otherwise, the dissolution of Si would lead to C enrichment in the region.</w:t>
      </w:r>
      <w:r w:rsidR="003442FE">
        <w:rPr>
          <w:rFonts w:ascii="Times New Roman" w:hAnsi="Times New Roman" w:cs="Times New Roman"/>
        </w:rPr>
        <w:t xml:space="preserve"> It’s important to note the different </w:t>
      </w:r>
      <w:r w:rsidR="003442FE">
        <w:rPr>
          <w:rFonts w:ascii="Times New Roman" w:hAnsi="Times New Roman" w:cs="Times New Roman"/>
        </w:rPr>
        <w:lastRenderedPageBreak/>
        <w:t>behavior of Na and K as indicated in Fig</w:t>
      </w:r>
      <w:r w:rsidR="00842C88">
        <w:rPr>
          <w:rFonts w:ascii="Times New Roman" w:hAnsi="Times New Roman" w:cs="Times New Roman" w:hint="eastAsia"/>
        </w:rPr>
        <w:t>.</w:t>
      </w:r>
      <w:r w:rsidR="003442FE">
        <w:rPr>
          <w:rFonts w:ascii="Times New Roman" w:hAnsi="Times New Roman" w:cs="Times New Roman"/>
        </w:rPr>
        <w:t xml:space="preserve"> 10. Na appears in the region where </w:t>
      </w:r>
      <w:r w:rsidR="00842C88">
        <w:rPr>
          <w:rFonts w:ascii="Times New Roman" w:hAnsi="Times New Roman" w:cs="Times New Roman" w:hint="eastAsia"/>
        </w:rPr>
        <w:t xml:space="preserve">more cavities are </w:t>
      </w:r>
      <w:r w:rsidR="003442FE">
        <w:rPr>
          <w:rFonts w:ascii="Times New Roman" w:hAnsi="Times New Roman" w:cs="Times New Roman"/>
        </w:rPr>
        <w:t xml:space="preserve">but rarely in the region where oxides are attacked. </w:t>
      </w:r>
      <w:r w:rsidR="00036CEE" w:rsidRPr="00036CEE">
        <w:rPr>
          <w:rFonts w:ascii="Times New Roman" w:hAnsi="Times New Roman" w:cs="Times New Roman"/>
        </w:rPr>
        <w:t xml:space="preserve">This suggests that NaF doesn't behave the same as KF in attacking oxides. </w:t>
      </w:r>
      <w:r w:rsidR="00036CEE" w:rsidRPr="00036CEE">
        <w:rPr>
          <w:rFonts w:ascii="Times New Roman" w:hAnsi="Times New Roman" w:cs="Times New Roman"/>
          <w:color w:val="FF0000"/>
        </w:rPr>
        <w:t>Moreover, in the oxide region, LiF is likely involved, as KF remains solid at the experimental temperature, with a melting point above 800°C.</w:t>
      </w:r>
    </w:p>
    <w:p w14:paraId="5D4F5CDB" w14:textId="0FF4FB72" w:rsidR="0017229A" w:rsidRDefault="00415AB5" w:rsidP="008F4E27">
      <w:pPr>
        <w:spacing w:line="360" w:lineRule="auto"/>
        <w:jc w:val="center"/>
        <w:rPr>
          <w:rFonts w:ascii="Times New Roman" w:hAnsi="Times New Roman" w:cs="Times New Roman"/>
        </w:rPr>
      </w:pPr>
      <w:r>
        <w:rPr>
          <w:rFonts w:ascii="Times New Roman" w:hAnsi="Times New Roman" w:cs="Times New Roman" w:hint="eastAsia"/>
          <w:noProof/>
        </w:rPr>
        <w:t xml:space="preserve"> </w:t>
      </w:r>
      <w:r w:rsidR="008F4E27" w:rsidRPr="008F4E27">
        <w:rPr>
          <w:rFonts w:ascii="Times New Roman" w:hAnsi="Times New Roman" w:cs="Times New Roman"/>
          <w:noProof/>
        </w:rPr>
        <w:drawing>
          <wp:inline distT="0" distB="0" distL="0" distR="0" wp14:anchorId="27F5A426" wp14:editId="368BC0DD">
            <wp:extent cx="4511675" cy="3437743"/>
            <wp:effectExtent l="0" t="0" r="3175" b="0"/>
            <wp:docPr id="1003735636" name="Picture 1" descr="A collage of images of a variety of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35636" name="Picture 1" descr="A collage of images of a variety of colors&#10;&#10;Description automatically generated"/>
                    <pic:cNvPicPr/>
                  </pic:nvPicPr>
                  <pic:blipFill>
                    <a:blip r:embed="rId19"/>
                    <a:stretch>
                      <a:fillRect/>
                    </a:stretch>
                  </pic:blipFill>
                  <pic:spPr>
                    <a:xfrm>
                      <a:off x="0" y="0"/>
                      <a:ext cx="4531754" cy="3453042"/>
                    </a:xfrm>
                    <a:prstGeom prst="rect">
                      <a:avLst/>
                    </a:prstGeom>
                  </pic:spPr>
                </pic:pic>
              </a:graphicData>
            </a:graphic>
          </wp:inline>
        </w:drawing>
      </w:r>
    </w:p>
    <w:p w14:paraId="7ECC1870" w14:textId="054E591F" w:rsidR="008F4E27" w:rsidRDefault="008F4E27" w:rsidP="008F4E27">
      <w:pPr>
        <w:spacing w:line="360" w:lineRule="auto"/>
        <w:jc w:val="both"/>
        <w:rPr>
          <w:rFonts w:ascii="Times New Roman" w:hAnsi="Times New Roman" w:cs="Times New Roman"/>
          <w:sz w:val="20"/>
          <w:szCs w:val="20"/>
        </w:rPr>
      </w:pPr>
      <w:r w:rsidRPr="0077369F">
        <w:rPr>
          <w:rFonts w:ascii="Times New Roman" w:hAnsi="Times New Roman" w:cs="Times New Roman"/>
          <w:b/>
          <w:bCs/>
          <w:sz w:val="20"/>
          <w:szCs w:val="20"/>
        </w:rPr>
        <w:t xml:space="preserve">Fig. </w:t>
      </w:r>
      <w:r w:rsidR="00225159">
        <w:rPr>
          <w:rFonts w:ascii="Times New Roman" w:hAnsi="Times New Roman" w:cs="Times New Roman"/>
          <w:b/>
          <w:bCs/>
          <w:sz w:val="20"/>
          <w:szCs w:val="20"/>
        </w:rPr>
        <w:t>10</w:t>
      </w:r>
      <w:r w:rsidRPr="0077369F">
        <w:rPr>
          <w:rFonts w:ascii="Times New Roman" w:hAnsi="Times New Roman" w:cs="Times New Roman"/>
          <w:b/>
          <w:bCs/>
          <w:sz w:val="20"/>
          <w:szCs w:val="20"/>
        </w:rPr>
        <w:t>.</w:t>
      </w:r>
      <w:r w:rsidRPr="0077369F">
        <w:rPr>
          <w:rFonts w:ascii="Times New Roman" w:hAnsi="Times New Roman" w:cs="Times New Roman"/>
          <w:sz w:val="20"/>
          <w:szCs w:val="20"/>
        </w:rPr>
        <w:t xml:space="preserve"> </w:t>
      </w:r>
      <w:r w:rsidR="00BA376B" w:rsidRPr="00BA376B">
        <w:rPr>
          <w:rFonts w:ascii="Times New Roman" w:hAnsi="Times New Roman" w:cs="Times New Roman"/>
          <w:sz w:val="20"/>
          <w:szCs w:val="20"/>
        </w:rPr>
        <w:t>EPMA mapping showing the elemental distribution across regions with and without oxide additives. (a)-(i), except for the SBE image in (d), are the EPMA elemental mappings.</w:t>
      </w:r>
    </w:p>
    <w:p w14:paraId="713E4364" w14:textId="4963D1DD" w:rsidR="009D152A" w:rsidRPr="009D152A" w:rsidRDefault="009D152A" w:rsidP="008F4E27">
      <w:pPr>
        <w:spacing w:line="360" w:lineRule="auto"/>
        <w:jc w:val="both"/>
        <w:rPr>
          <w:rFonts w:ascii="Times New Roman" w:hAnsi="Times New Roman" w:cs="Times New Roman"/>
        </w:rPr>
      </w:pPr>
      <w:r w:rsidRPr="009D152A">
        <w:rPr>
          <w:rFonts w:ascii="Times New Roman" w:hAnsi="Times New Roman" w:cs="Times New Roman"/>
        </w:rPr>
        <w:t>To understand the corrosion products from</w:t>
      </w:r>
      <w:r w:rsidRPr="009D152A">
        <w:rPr>
          <w:rFonts w:ascii="Times New Roman" w:hAnsi="Times New Roman" w:cs="Times New Roman" w:hint="eastAsia"/>
        </w:rPr>
        <w:t xml:space="preserve"> </w:t>
      </w:r>
      <w:proofErr w:type="spellStart"/>
      <w:r w:rsidRPr="009D152A">
        <w:rPr>
          <w:rFonts w:ascii="Times New Roman" w:hAnsi="Times New Roman" w:cs="Times New Roman"/>
        </w:rPr>
        <w:t>SiC</w:t>
      </w:r>
      <w:proofErr w:type="spellEnd"/>
      <w:r w:rsidRPr="009D152A">
        <w:rPr>
          <w:rFonts w:ascii="Times New Roman" w:hAnsi="Times New Roman" w:cs="Times New Roman"/>
        </w:rPr>
        <w:t xml:space="preserve"> and oxide additives when interacting with molten </w:t>
      </w:r>
      <w:proofErr w:type="spellStart"/>
      <w:r w:rsidRPr="009D152A">
        <w:rPr>
          <w:rFonts w:ascii="Times New Roman" w:hAnsi="Times New Roman" w:cs="Times New Roman"/>
        </w:rPr>
        <w:t>FLiNaK</w:t>
      </w:r>
      <w:proofErr w:type="spellEnd"/>
      <w:r w:rsidRPr="009D152A">
        <w:rPr>
          <w:rFonts w:ascii="Times New Roman" w:hAnsi="Times New Roman" w:cs="Times New Roman"/>
        </w:rPr>
        <w:t xml:space="preserve"> at 650°C, high-resolution XPS was conducted on the surface after 1 minute of etching, as shown in Fig. 11. The Si 2p spectrum exhibits a peak near 105 eV, corresponding to Si⁴⁺, which can be attributed to </w:t>
      </w:r>
      <w:proofErr w:type="spellStart"/>
      <w:r w:rsidRPr="009D152A">
        <w:rPr>
          <w:rFonts w:ascii="Times New Roman" w:hAnsi="Times New Roman" w:cs="Times New Roman"/>
        </w:rPr>
        <w:t>SiF</w:t>
      </w:r>
      <w:proofErr w:type="spellEnd"/>
      <w:r w:rsidRPr="009D152A">
        <w:rPr>
          <w:rFonts w:ascii="Times New Roman" w:hAnsi="Times New Roman" w:cs="Times New Roman"/>
        </w:rPr>
        <w:t xml:space="preserve">₄ </w:t>
      </w:r>
      <w:r>
        <w:rPr>
          <w:rFonts w:ascii="Times New Roman" w:hAnsi="Times New Roman" w:cs="Times New Roman"/>
        </w:rPr>
        <w:fldChar w:fldCharType="begin"/>
      </w:r>
      <w:r w:rsidR="00B31697">
        <w:rPr>
          <w:rFonts w:ascii="Times New Roman" w:hAnsi="Times New Roman" w:cs="Times New Roman"/>
        </w:rPr>
        <w:instrText xml:space="preserve"> ADDIN EN.CITE &lt;EndNote&gt;&lt;Cite&gt;&lt;Author&gt;Wen&lt;/Author&gt;&lt;Year&gt;1991&lt;/Year&gt;&lt;RecNum&gt;45&lt;/RecNum&gt;&lt;DisplayText&gt;[29]&lt;/DisplayText&gt;&lt;record&gt;&lt;rec-number&gt;45&lt;/rec-number&gt;&lt;foreign-keys&gt;&lt;key app="EN" db-id="5pf99vapuzz0s4exe5b5axpiasxfdvr5fdwz" timestamp="1722908440"&gt;45&lt;/key&gt;&lt;/foreign-keys&gt;&lt;ref-type name="Journal Article"&gt;17&lt;/ref-type&gt;&lt;contributors&gt;&lt;authors&gt;&lt;author&gt;Wen, C-R&lt;/author&gt;&lt;author&gt;Frigo, SP&lt;/author&gt;&lt;author&gt;Rosenberg, RA&lt;/author&gt;&lt;/authors&gt;&lt;/contributors&gt;&lt;titles&gt;&lt;title&gt;Reactions of SiF4 adsorbed on Si (111)(7× 7) at 30 K&lt;/title&gt;&lt;secondary-title&gt;Surface science&lt;/secondary-title&gt;&lt;/titles&gt;&lt;periodical&gt;&lt;full-title&gt;Surface science&lt;/full-title&gt;&lt;/periodical&gt;&lt;pages&gt;117-128&lt;/pages&gt;&lt;volume&gt;249&lt;/volume&gt;&lt;number&gt;1-3&lt;/number&gt;&lt;dates&gt;&lt;year&gt;1991&lt;/year&gt;&lt;/dates&gt;&lt;isbn&gt;0039-6028&lt;/isbn&gt;&lt;urls&gt;&lt;/urls&gt;&lt;/record&gt;&lt;/Cite&gt;&lt;/EndNote&gt;</w:instrText>
      </w:r>
      <w:r>
        <w:rPr>
          <w:rFonts w:ascii="Times New Roman" w:hAnsi="Times New Roman" w:cs="Times New Roman"/>
        </w:rPr>
        <w:fldChar w:fldCharType="separate"/>
      </w:r>
      <w:r w:rsidR="00B31697">
        <w:rPr>
          <w:rFonts w:ascii="Times New Roman" w:hAnsi="Times New Roman" w:cs="Times New Roman"/>
          <w:noProof/>
        </w:rPr>
        <w:t>[29]</w:t>
      </w:r>
      <w:r>
        <w:rPr>
          <w:rFonts w:ascii="Times New Roman" w:hAnsi="Times New Roman" w:cs="Times New Roman"/>
        </w:rPr>
        <w:fldChar w:fldCharType="end"/>
      </w:r>
      <w:r w:rsidRPr="009D152A">
        <w:rPr>
          <w:rFonts w:ascii="Times New Roman" w:hAnsi="Times New Roman" w:cs="Times New Roman"/>
        </w:rPr>
        <w:t>. Peaks at 103-104 eV are typically indicative of SiO</w:t>
      </w:r>
      <w:r w:rsidRPr="009D152A">
        <w:rPr>
          <w:rFonts w:ascii="Times New Roman" w:hAnsi="Times New Roman" w:cs="Times New Roman" w:hint="eastAsia"/>
          <w:vertAlign w:val="subscript"/>
        </w:rPr>
        <w:t>2</w:t>
      </w:r>
      <w:r w:rsidRPr="009D152A">
        <w:rPr>
          <w:rFonts w:ascii="Times New Roman" w:hAnsi="Times New Roman" w:cs="Times New Roman"/>
        </w:rPr>
        <w:t xml:space="preserve"> </w:t>
      </w:r>
      <w:r>
        <w:rPr>
          <w:rFonts w:ascii="Times New Roman" w:hAnsi="Times New Roman" w:cs="Times New Roman"/>
        </w:rPr>
        <w:fldChar w:fldCharType="begin"/>
      </w:r>
      <w:r w:rsidR="00B31697">
        <w:rPr>
          <w:rFonts w:ascii="Times New Roman" w:hAnsi="Times New Roman" w:cs="Times New Roman"/>
        </w:rPr>
        <w:instrText xml:space="preserve"> ADDIN EN.CITE &lt;EndNote&gt;&lt;Cite&gt;&lt;Author&gt;Jensen&lt;/Author&gt;&lt;Year&gt;2013&lt;/Year&gt;&lt;RecNum&gt;46&lt;/RecNum&gt;&lt;DisplayText&gt;[30]&lt;/DisplayText&gt;&lt;record&gt;&lt;rec-number&gt;46&lt;/rec-number&gt;&lt;foreign-keys&gt;&lt;key app="EN" db-id="5pf99vapuzz0s4exe5b5axpiasxfdvr5fdwz" timestamp="1722908712"&gt;46&lt;/key&gt;&lt;/foreign-keys&gt;&lt;ref-type name="Journal Article"&gt;17&lt;/ref-type&gt;&lt;contributors&gt;&lt;authors&gt;&lt;author&gt;Jensen, David S&lt;/author&gt;&lt;author&gt;Kanyal, Supriya S&lt;/author&gt;&lt;author&gt;Madaan, Nitesh&lt;/author&gt;&lt;author&gt;Vail, Michael A&lt;/author&gt;&lt;author&gt;Dadson, Andrew E&lt;/author&gt;&lt;author&gt;Engelhard, Mark H&lt;/author&gt;&lt;author&gt;Linford, Matthew R&lt;/author&gt;&lt;/authors&gt;&lt;/contributors&gt;&lt;titles&gt;&lt;title&gt;Silicon (100)/SiO2 by XPS&lt;/title&gt;&lt;secondary-title&gt;Surface Science Spectra&lt;/secondary-title&gt;&lt;/titles&gt;&lt;periodical&gt;&lt;full-title&gt;Surface Science Spectra&lt;/full-title&gt;&lt;/periodical&gt;&lt;pages&gt;36-42&lt;/pages&gt;&lt;volume&gt;20&lt;/volume&gt;&lt;number&gt;1&lt;/number&gt;&lt;dates&gt;&lt;year&gt;2013&lt;/year&gt;&lt;/dates&gt;&lt;isbn&gt;1055-5269&lt;/isbn&gt;&lt;urls&gt;&lt;/urls&gt;&lt;/record&gt;&lt;/Cite&gt;&lt;/EndNote&gt;</w:instrText>
      </w:r>
      <w:r>
        <w:rPr>
          <w:rFonts w:ascii="Times New Roman" w:hAnsi="Times New Roman" w:cs="Times New Roman"/>
        </w:rPr>
        <w:fldChar w:fldCharType="separate"/>
      </w:r>
      <w:r w:rsidR="00B31697">
        <w:rPr>
          <w:rFonts w:ascii="Times New Roman" w:hAnsi="Times New Roman" w:cs="Times New Roman"/>
          <w:noProof/>
        </w:rPr>
        <w:t>[30]</w:t>
      </w:r>
      <w:r>
        <w:rPr>
          <w:rFonts w:ascii="Times New Roman" w:hAnsi="Times New Roman" w:cs="Times New Roman"/>
        </w:rPr>
        <w:fldChar w:fldCharType="end"/>
      </w:r>
      <w:r w:rsidRPr="009D152A">
        <w:rPr>
          <w:rFonts w:ascii="Times New Roman" w:hAnsi="Times New Roman" w:cs="Times New Roman" w:hint="eastAsia"/>
        </w:rPr>
        <w:t xml:space="preserve">. </w:t>
      </w:r>
      <w:r w:rsidRPr="009D152A">
        <w:rPr>
          <w:rFonts w:ascii="Times New Roman" w:hAnsi="Times New Roman" w:cs="Times New Roman"/>
        </w:rPr>
        <w:t xml:space="preserve">In the Al 2p spectrum, the peaks appear complex; however, the peak near 76 eV can be assigned to Al-F, forming </w:t>
      </w:r>
      <w:r w:rsidR="001671BF">
        <w:rPr>
          <w:rFonts w:ascii="Times New Roman" w:hAnsi="Times New Roman" w:cs="Times New Roman" w:hint="eastAsia"/>
        </w:rPr>
        <w:t>K</w:t>
      </w:r>
      <w:r w:rsidR="001671BF" w:rsidRPr="001671BF">
        <w:rPr>
          <w:rFonts w:ascii="Times New Roman" w:hAnsi="Times New Roman" w:cs="Times New Roman" w:hint="eastAsia"/>
          <w:vertAlign w:val="subscript"/>
        </w:rPr>
        <w:t>2</w:t>
      </w:r>
      <w:r w:rsidRPr="009D152A">
        <w:rPr>
          <w:rFonts w:ascii="Times New Roman" w:hAnsi="Times New Roman" w:cs="Times New Roman"/>
        </w:rPr>
        <w:t>AlF</w:t>
      </w:r>
      <w:r w:rsidR="001671BF">
        <w:rPr>
          <w:rFonts w:ascii="Times New Roman" w:hAnsi="Times New Roman" w:cs="Times New Roman" w:hint="eastAsia"/>
          <w:vertAlign w:val="subscript"/>
        </w:rPr>
        <w:t>4</w:t>
      </w:r>
      <w:r>
        <w:rPr>
          <w:rFonts w:ascii="Times New Roman" w:hAnsi="Times New Roman" w:cs="Times New Roman"/>
        </w:rPr>
        <w:fldChar w:fldCharType="begin">
          <w:fldData xml:space="preserve">PEVuZE5vdGU+PENpdGU+PEF1dGhvcj5NYWthcm93aWN6PC9BdXRob3I+PFllYXI+MjAwOTwvWWVh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==
</w:fldData>
        </w:fldChar>
      </w:r>
      <w:r w:rsidR="00B31697">
        <w:rPr>
          <w:rFonts w:ascii="Times New Roman" w:hAnsi="Times New Roman" w:cs="Times New Roman"/>
        </w:rPr>
        <w:instrText xml:space="preserve"> ADDIN EN.CITE </w:instrText>
      </w:r>
      <w:r w:rsidR="00B31697">
        <w:rPr>
          <w:rFonts w:ascii="Times New Roman" w:hAnsi="Times New Roman" w:cs="Times New Roman"/>
        </w:rPr>
        <w:fldChar w:fldCharType="begin">
          <w:fldData xml:space="preserve">PEVuZE5vdGU+PENpdGU+PEF1dGhvcj5NYWthcm93aWN6PC9BdXRob3I+PFllYXI+MjAwOTwvWWVh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==
</w:fldData>
        </w:fldChar>
      </w:r>
      <w:r w:rsidR="00B31697">
        <w:rPr>
          <w:rFonts w:ascii="Times New Roman" w:hAnsi="Times New Roman" w:cs="Times New Roman"/>
        </w:rPr>
        <w:instrText xml:space="preserve"> ADDIN EN.CITE.DATA </w:instrText>
      </w:r>
      <w:r w:rsidR="00B31697">
        <w:rPr>
          <w:rFonts w:ascii="Times New Roman" w:hAnsi="Times New Roman" w:cs="Times New Roman"/>
        </w:rPr>
      </w:r>
      <w:r w:rsidR="00B31697">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B31697">
        <w:rPr>
          <w:rFonts w:ascii="Times New Roman" w:hAnsi="Times New Roman" w:cs="Times New Roman"/>
          <w:noProof/>
        </w:rPr>
        <w:t>[31]</w:t>
      </w:r>
      <w:r>
        <w:rPr>
          <w:rFonts w:ascii="Times New Roman" w:hAnsi="Times New Roman" w:cs="Times New Roman"/>
        </w:rPr>
        <w:fldChar w:fldCharType="end"/>
      </w:r>
      <w:r w:rsidRPr="009D152A">
        <w:rPr>
          <w:rFonts w:ascii="Times New Roman" w:hAnsi="Times New Roman" w:cs="Times New Roman" w:hint="eastAsia"/>
        </w:rPr>
        <w:t xml:space="preserve">.  </w:t>
      </w:r>
      <w:r w:rsidRPr="009D152A">
        <w:rPr>
          <w:rFonts w:ascii="Times New Roman" w:hAnsi="Times New Roman" w:cs="Times New Roman"/>
        </w:rPr>
        <w:t xml:space="preserve">The </w:t>
      </w:r>
      <w:proofErr w:type="spellStart"/>
      <w:r w:rsidRPr="009D152A">
        <w:rPr>
          <w:rFonts w:ascii="Times New Roman" w:hAnsi="Times New Roman" w:cs="Times New Roman"/>
        </w:rPr>
        <w:t>Al₂O</w:t>
      </w:r>
      <w:proofErr w:type="spellEnd"/>
      <w:r w:rsidRPr="009D152A">
        <w:rPr>
          <w:rFonts w:ascii="Times New Roman" w:hAnsi="Times New Roman" w:cs="Times New Roman"/>
        </w:rPr>
        <w:t xml:space="preserve">₃ peak usually appears near 74 eV, but with Y embedded, the binding energy should be slightly </w:t>
      </w:r>
      <w:r w:rsidR="00CF620F">
        <w:rPr>
          <w:rFonts w:ascii="Times New Roman" w:hAnsi="Times New Roman" w:cs="Times New Roman"/>
        </w:rPr>
        <w:t>higher</w:t>
      </w:r>
      <w:r w:rsidRPr="009D152A">
        <w:rPr>
          <w:rFonts w:ascii="Times New Roman" w:hAnsi="Times New Roman" w:cs="Times New Roman"/>
        </w:rPr>
        <w:t>. Therefore, the Al 2p peak near 75 eV likely represents Al-Y-O oxides, similar to findings in other Co/</w:t>
      </w:r>
      <w:proofErr w:type="spellStart"/>
      <w:r w:rsidRPr="009D152A">
        <w:rPr>
          <w:rFonts w:ascii="Times New Roman" w:hAnsi="Times New Roman" w:cs="Times New Roman"/>
        </w:rPr>
        <w:t>Al₂O</w:t>
      </w:r>
      <w:proofErr w:type="spellEnd"/>
      <w:r w:rsidRPr="009D152A">
        <w:rPr>
          <w:rFonts w:ascii="Times New Roman" w:hAnsi="Times New Roman" w:cs="Times New Roman"/>
        </w:rPr>
        <w:t xml:space="preserve">₃ studies </w:t>
      </w:r>
      <w:r>
        <w:rPr>
          <w:rFonts w:ascii="Times New Roman" w:hAnsi="Times New Roman" w:cs="Times New Roman"/>
        </w:rPr>
        <w:fldChar w:fldCharType="begin"/>
      </w:r>
      <w:r w:rsidR="00B31697">
        <w:rPr>
          <w:rFonts w:ascii="Times New Roman" w:hAnsi="Times New Roman" w:cs="Times New Roman"/>
        </w:rPr>
        <w:instrText xml:space="preserve"> ADDIN EN.CITE &lt;EndNote&gt;&lt;Cite&gt;&lt;Author&gt;Cañón&lt;/Author&gt;&lt;Year&gt;2021&lt;/Year&gt;&lt;RecNum&gt;48&lt;/RecNum&gt;&lt;DisplayText&gt;[32]&lt;/DisplayText&gt;&lt;record&gt;&lt;rec-number&gt;48&lt;/rec-number&gt;&lt;foreign-keys&gt;&lt;key app="EN" db-id="5pf99vapuzz0s4exe5b5axpiasxfdvr5fdwz" timestamp="1722909510"&gt;48&lt;/k</w:instrText>
      </w:r>
      <w:r w:rsidR="00B31697">
        <w:rPr>
          <w:rFonts w:ascii="Times New Roman" w:hAnsi="Times New Roman" w:cs="Times New Roman" w:hint="eastAsia"/>
        </w:rPr>
        <w:instrText>ey&gt;&lt;/foreign-keys&gt;&lt;ref-type name="Journal Article"&gt;17&lt;/ref-type&gt;&lt;contributors&gt;&lt;authors&gt;&lt;author&gt;Cañ</w:instrText>
      </w:r>
      <w:r w:rsidR="00B31697">
        <w:rPr>
          <w:rFonts w:ascii="Times New Roman" w:hAnsi="Times New Roman" w:cs="Times New Roman" w:hint="eastAsia"/>
        </w:rPr>
        <w:instrText>ó</w:instrText>
      </w:r>
      <w:r w:rsidR="00B31697">
        <w:rPr>
          <w:rFonts w:ascii="Times New Roman" w:hAnsi="Times New Roman" w:cs="Times New Roman" w:hint="eastAsia"/>
        </w:rPr>
        <w:instrText xml:space="preserve">n, Jhonn&lt;/author&gt;&lt;author&gt;Teplyakov, Andrew V&lt;/author&gt;&lt;/authors&gt;&lt;/contributors&gt;&lt;titles&gt;&lt;title&gt;XPS characterization of cobalt impregnated SiO2 and </w:instrText>
      </w:r>
      <w:r w:rsidR="00B31697">
        <w:rPr>
          <w:rFonts w:ascii="Times New Roman" w:hAnsi="Times New Roman" w:cs="Times New Roman" w:hint="eastAsia"/>
        </w:rPr>
        <w:instrText>γ‐</w:instrText>
      </w:r>
      <w:r w:rsidR="00B31697">
        <w:rPr>
          <w:rFonts w:ascii="Times New Roman" w:hAnsi="Times New Roman" w:cs="Times New Roman" w:hint="eastAsia"/>
        </w:rPr>
        <w:instrText>Al2O3&lt;/ti</w:instrText>
      </w:r>
      <w:r w:rsidR="00B31697">
        <w:rPr>
          <w:rFonts w:ascii="Times New Roman" w:hAnsi="Times New Roman" w:cs="Times New Roman"/>
        </w:rPr>
        <w:instrText>tle&gt;&lt;secondary-title&gt;Surface and Interface Analysis&lt;/secondary-title&gt;&lt;/titles&gt;&lt;periodical&gt;&lt;full-title&gt;Surface and Interface Analysis&lt;/full-title&gt;&lt;/periodical&gt;&lt;pages&gt;475-481&lt;/pages&gt;&lt;volume&gt;53&lt;/volume&gt;&lt;number&gt;5&lt;/number&gt;&lt;dates&gt;&lt;year&gt;2021&lt;/year&gt;&lt;/dates&gt;&lt;isbn&gt;0142-2421&lt;/isbn&gt;&lt;urls&gt;&lt;/urls&gt;&lt;/record&gt;&lt;/Cite&gt;&lt;/EndNote&gt;</w:instrText>
      </w:r>
      <w:r>
        <w:rPr>
          <w:rFonts w:ascii="Times New Roman" w:hAnsi="Times New Roman" w:cs="Times New Roman"/>
        </w:rPr>
        <w:fldChar w:fldCharType="separate"/>
      </w:r>
      <w:r w:rsidR="00B31697">
        <w:rPr>
          <w:rFonts w:ascii="Times New Roman" w:hAnsi="Times New Roman" w:cs="Times New Roman"/>
          <w:noProof/>
        </w:rPr>
        <w:t>[32]</w:t>
      </w:r>
      <w:r>
        <w:rPr>
          <w:rFonts w:ascii="Times New Roman" w:hAnsi="Times New Roman" w:cs="Times New Roman"/>
        </w:rPr>
        <w:fldChar w:fldCharType="end"/>
      </w:r>
      <w:r w:rsidRPr="009D152A">
        <w:rPr>
          <w:rFonts w:ascii="Times New Roman" w:hAnsi="Times New Roman" w:cs="Times New Roman" w:hint="eastAsia"/>
        </w:rPr>
        <w:t xml:space="preserve">. </w:t>
      </w:r>
      <w:r w:rsidRPr="009D152A">
        <w:rPr>
          <w:rFonts w:ascii="Times New Roman" w:hAnsi="Times New Roman" w:cs="Times New Roman"/>
        </w:rPr>
        <w:t xml:space="preserve">The peak near 74 eV corresponds to AlO₂⁻, indicating the formation of </w:t>
      </w:r>
      <w:proofErr w:type="spellStart"/>
      <w:r w:rsidRPr="009D152A">
        <w:rPr>
          <w:rFonts w:ascii="Times New Roman" w:hAnsi="Times New Roman" w:cs="Times New Roman"/>
        </w:rPr>
        <w:t>KAlO</w:t>
      </w:r>
      <w:proofErr w:type="spellEnd"/>
      <w:r w:rsidRPr="009D152A">
        <w:rPr>
          <w:rFonts w:ascii="Times New Roman" w:hAnsi="Times New Roman" w:cs="Times New Roman"/>
        </w:rPr>
        <w:t>₂.</w:t>
      </w:r>
      <w:r>
        <w:rPr>
          <w:rFonts w:ascii="Times New Roman" w:hAnsi="Times New Roman" w:cs="Times New Roman" w:hint="eastAsia"/>
        </w:rPr>
        <w:t xml:space="preserve"> </w:t>
      </w:r>
      <w:r>
        <w:rPr>
          <w:rFonts w:ascii="Times New Roman" w:hAnsi="Times New Roman" w:cs="Times New Roman"/>
        </w:rPr>
        <w:t>T</w:t>
      </w:r>
      <w:r w:rsidR="00DC6DB7">
        <w:rPr>
          <w:rFonts w:ascii="Times New Roman" w:hAnsi="Times New Roman" w:cs="Times New Roman" w:hint="eastAsia"/>
        </w:rPr>
        <w:t>he formation of KAlO</w:t>
      </w:r>
      <w:r w:rsidR="00DC6DB7" w:rsidRPr="00DC6DB7">
        <w:rPr>
          <w:rFonts w:ascii="Times New Roman" w:hAnsi="Times New Roman" w:cs="Times New Roman" w:hint="eastAsia"/>
          <w:vertAlign w:val="subscript"/>
        </w:rPr>
        <w:t>2</w:t>
      </w:r>
      <w:r>
        <w:rPr>
          <w:rFonts w:ascii="Times New Roman" w:hAnsi="Times New Roman" w:cs="Times New Roman" w:hint="eastAsia"/>
        </w:rPr>
        <w:t xml:space="preserve"> can be supported by K 2p spectrum where K</w:t>
      </w:r>
      <w:r w:rsidRPr="00DC6DB7">
        <w:rPr>
          <w:rFonts w:ascii="Times New Roman" w:hAnsi="Times New Roman" w:cs="Times New Roman" w:hint="eastAsia"/>
          <w:vertAlign w:val="superscript"/>
        </w:rPr>
        <w:t>+</w:t>
      </w:r>
      <w:r>
        <w:rPr>
          <w:rFonts w:ascii="Times New Roman" w:hAnsi="Times New Roman" w:cs="Times New Roman" w:hint="eastAsia"/>
        </w:rPr>
        <w:t xml:space="preserve"> 2p1/2 an</w:t>
      </w:r>
      <w:r w:rsidR="00CF620F">
        <w:rPr>
          <w:rFonts w:ascii="Times New Roman" w:hAnsi="Times New Roman" w:cs="Times New Roman"/>
        </w:rPr>
        <w:t>d</w:t>
      </w:r>
      <w:r>
        <w:rPr>
          <w:rFonts w:ascii="Times New Roman" w:hAnsi="Times New Roman" w:cs="Times New Roman" w:hint="eastAsia"/>
        </w:rPr>
        <w:t xml:space="preserve"> 2p3/2 appear at 296eV and 293eV, respectively</w:t>
      </w:r>
      <w:r w:rsidR="00DC6DB7">
        <w:rPr>
          <w:rFonts w:ascii="Times New Roman" w:hAnsi="Times New Roman" w:cs="Times New Roman" w:hint="eastAsia"/>
        </w:rPr>
        <w:t>, as shown in F</w:t>
      </w:r>
      <w:r w:rsidR="00DC6DB7">
        <w:rPr>
          <w:rFonts w:ascii="Times New Roman" w:hAnsi="Times New Roman" w:cs="Times New Roman"/>
        </w:rPr>
        <w:t>i</w:t>
      </w:r>
      <w:r w:rsidR="00DC6DB7">
        <w:rPr>
          <w:rFonts w:ascii="Times New Roman" w:hAnsi="Times New Roman" w:cs="Times New Roman" w:hint="eastAsia"/>
        </w:rPr>
        <w:t>g. 11(c)</w:t>
      </w:r>
      <w:r w:rsidR="00DC6DB7">
        <w:rPr>
          <w:rFonts w:ascii="Times New Roman" w:hAnsi="Times New Roman" w:cs="Times New Roman"/>
        </w:rPr>
        <w:fldChar w:fldCharType="begin"/>
      </w:r>
      <w:r w:rsidR="00B31697">
        <w:rPr>
          <w:rFonts w:ascii="Times New Roman" w:hAnsi="Times New Roman" w:cs="Times New Roman"/>
        </w:rPr>
        <w:instrText xml:space="preserve"> ADDIN EN.CITE &lt;EndNote&gt;&lt;Cite&gt;&lt;Author&gt;Wei&lt;/Author&gt;&lt;Year&gt;2020&lt;/Year&gt;&lt;RecNum&gt;49&lt;/RecNum&gt;&lt;DisplayText&gt;[33]&lt;/DisplayText&gt;&lt;record&gt;&lt;rec-number&gt;49&lt;/rec-number&gt;&lt;foreign-keys&gt;&lt;key app="EN" db-id="5pf99vapuzz0s4exe5b5axpiasxfdvr5fdwz" timestamp="1722910213"&gt;49&lt;/key&gt;&lt;/foreign-keys&gt;&lt;ref-type name="Journal Article"&gt;17&lt;/ref-type&gt;&lt;contributors&gt;&lt;authors&gt;&lt;author&gt;Wei, Qiang&lt;/author&gt;&lt;author&gt;Hu, Jing&lt;/author&gt;&lt;author&gt;Zhang, Hua&lt;/author&gt;&lt;author&gt;Wang, Gongying&lt;/author&gt;&lt;author&gt;Yang, Xiangui&lt;/author&gt;&lt;/authors&gt;&lt;/contributors&gt;&lt;titl</w:instrText>
      </w:r>
      <w:r w:rsidR="00B31697">
        <w:rPr>
          <w:rFonts w:ascii="Times New Roman" w:hAnsi="Times New Roman" w:cs="Times New Roman" w:hint="eastAsia"/>
        </w:rPr>
        <w:instrText>es&gt;&lt;title&gt;Efficient Synthesis of Dimethyl Carbonate via Transesterification from Ethylene Carbonate with Methanol Using KAlO2/</w:instrText>
      </w:r>
      <w:r w:rsidR="00B31697">
        <w:rPr>
          <w:rFonts w:ascii="Times New Roman" w:hAnsi="Times New Roman" w:cs="Times New Roman" w:hint="eastAsia"/>
        </w:rPr>
        <w:instrText>γ‐</w:instrText>
      </w:r>
      <w:r w:rsidR="00B31697">
        <w:rPr>
          <w:rFonts w:ascii="Times New Roman" w:hAnsi="Times New Roman" w:cs="Times New Roman" w:hint="eastAsia"/>
        </w:rPr>
        <w:instrText>Al2O3 Heterogeneous Catalyst&lt;/title&gt;&lt;secondary-title&gt;ChemistrySelect&lt;/secondary-title&gt;&lt;/titles&gt;&lt;periodical&gt;&lt;full-title&gt;Chemistr</w:instrText>
      </w:r>
      <w:r w:rsidR="00B31697">
        <w:rPr>
          <w:rFonts w:ascii="Times New Roman" w:hAnsi="Times New Roman" w:cs="Times New Roman"/>
        </w:rPr>
        <w:instrText>ySelect&lt;/full-title&gt;&lt;/periodical&gt;&lt;pages&gt;7826-7834&lt;/pages&gt;&lt;volume&gt;5&lt;/volume&gt;&lt;number&gt;26&lt;/number&gt;&lt;dates&gt;&lt;year&gt;2020&lt;/year&gt;&lt;/dates&gt;&lt;isbn&gt;2365-6549&lt;/isbn&gt;&lt;urls&gt;&lt;/urls&gt;&lt;/record&gt;&lt;/Cite&gt;&lt;/EndNote&gt;</w:instrText>
      </w:r>
      <w:r w:rsidR="00DC6DB7">
        <w:rPr>
          <w:rFonts w:ascii="Times New Roman" w:hAnsi="Times New Roman" w:cs="Times New Roman"/>
        </w:rPr>
        <w:fldChar w:fldCharType="separate"/>
      </w:r>
      <w:r w:rsidR="00B31697">
        <w:rPr>
          <w:rFonts w:ascii="Times New Roman" w:hAnsi="Times New Roman" w:cs="Times New Roman"/>
          <w:noProof/>
        </w:rPr>
        <w:t>[33]</w:t>
      </w:r>
      <w:r w:rsidR="00DC6DB7">
        <w:rPr>
          <w:rFonts w:ascii="Times New Roman" w:hAnsi="Times New Roman" w:cs="Times New Roman"/>
        </w:rPr>
        <w:fldChar w:fldCharType="end"/>
      </w:r>
      <w:r>
        <w:rPr>
          <w:rFonts w:ascii="Times New Roman" w:hAnsi="Times New Roman" w:cs="Times New Roman" w:hint="eastAsia"/>
        </w:rPr>
        <w:t xml:space="preserve">. </w:t>
      </w:r>
      <w:r w:rsidR="004C1D7C" w:rsidRPr="004C1D7C">
        <w:rPr>
          <w:rFonts w:ascii="Times New Roman" w:hAnsi="Times New Roman" w:cs="Times New Roman"/>
        </w:rPr>
        <w:t xml:space="preserve">In the F 1s spectrum, the peak near 685.5 eV suggests metal fluorides such as KF, while </w:t>
      </w:r>
      <w:r w:rsidR="004C1D7C" w:rsidRPr="004C1D7C">
        <w:rPr>
          <w:rFonts w:ascii="Times New Roman" w:hAnsi="Times New Roman" w:cs="Times New Roman"/>
        </w:rPr>
        <w:lastRenderedPageBreak/>
        <w:t xml:space="preserve">the peak at 687.5 eV </w:t>
      </w:r>
      <w:r w:rsidR="000E6F08">
        <w:rPr>
          <w:rFonts w:ascii="Times New Roman" w:hAnsi="Times New Roman" w:cs="Times New Roman" w:hint="eastAsia"/>
        </w:rPr>
        <w:t xml:space="preserve">is likely </w:t>
      </w:r>
      <w:r w:rsidR="004C1D7C" w:rsidRPr="004C1D7C">
        <w:rPr>
          <w:rFonts w:ascii="Times New Roman" w:hAnsi="Times New Roman" w:cs="Times New Roman"/>
        </w:rPr>
        <w:t>associated wit</w:t>
      </w:r>
      <w:r w:rsidR="000E6F08">
        <w:rPr>
          <w:rFonts w:ascii="Times New Roman" w:hAnsi="Times New Roman" w:cs="Times New Roman" w:hint="eastAsia"/>
        </w:rPr>
        <w:t>h</w:t>
      </w:r>
      <w:r w:rsidR="004C1D7C" w:rsidRPr="004C1D7C">
        <w:rPr>
          <w:rFonts w:ascii="Times New Roman" w:hAnsi="Times New Roman" w:cs="Times New Roman"/>
        </w:rPr>
        <w:t xml:space="preserve"> AlF</w:t>
      </w:r>
      <w:r w:rsidR="000E6F08">
        <w:rPr>
          <w:rFonts w:ascii="Times New Roman" w:hAnsi="Times New Roman" w:cs="Times New Roman" w:hint="eastAsia"/>
          <w:vertAlign w:val="subscript"/>
        </w:rPr>
        <w:t>3</w:t>
      </w:r>
      <w:r w:rsidR="000E6F08" w:rsidRPr="000E6F08">
        <w:rPr>
          <w:rFonts w:ascii="Times New Roman" w:hAnsi="Times New Roman" w:cs="Times New Roman" w:hint="eastAsia"/>
        </w:rPr>
        <w:t>(K</w:t>
      </w:r>
      <w:r w:rsidR="000E6F08" w:rsidRPr="000E6F08">
        <w:rPr>
          <w:rFonts w:ascii="Times New Roman" w:hAnsi="Times New Roman" w:cs="Times New Roman" w:hint="eastAsia"/>
          <w:vertAlign w:val="subscript"/>
        </w:rPr>
        <w:t>2</w:t>
      </w:r>
      <w:r w:rsidR="000E6F08" w:rsidRPr="000E6F08">
        <w:rPr>
          <w:rFonts w:ascii="Times New Roman" w:hAnsi="Times New Roman" w:cs="Times New Roman" w:hint="eastAsia"/>
        </w:rPr>
        <w:t>AlF</w:t>
      </w:r>
      <w:r w:rsidR="000E6F08" w:rsidRPr="000E6F08">
        <w:rPr>
          <w:rFonts w:ascii="Times New Roman" w:hAnsi="Times New Roman" w:cs="Times New Roman" w:hint="eastAsia"/>
          <w:vertAlign w:val="subscript"/>
        </w:rPr>
        <w:t>4</w:t>
      </w:r>
      <w:r w:rsidR="000E6F08" w:rsidRPr="000E6F08">
        <w:rPr>
          <w:rFonts w:ascii="Times New Roman" w:hAnsi="Times New Roman" w:cs="Times New Roman" w:hint="eastAsia"/>
        </w:rPr>
        <w:t>)</w:t>
      </w:r>
      <w:r w:rsidR="004C1D7C" w:rsidRPr="004C1D7C">
        <w:rPr>
          <w:rFonts w:ascii="Times New Roman" w:hAnsi="Times New Roman" w:cs="Times New Roman"/>
        </w:rPr>
        <w:t>,</w:t>
      </w:r>
      <w:r w:rsidR="000E6F08">
        <w:rPr>
          <w:rFonts w:ascii="Times New Roman" w:hAnsi="Times New Roman" w:cs="Times New Roman" w:hint="eastAsia"/>
        </w:rPr>
        <w:t xml:space="preserve"> </w:t>
      </w:r>
      <w:r w:rsidR="004C1D7C" w:rsidRPr="004C1D7C">
        <w:rPr>
          <w:rFonts w:ascii="Times New Roman" w:hAnsi="Times New Roman" w:cs="Times New Roman"/>
        </w:rPr>
        <w:t xml:space="preserve">consistent with </w:t>
      </w:r>
      <w:r w:rsidR="000E6F08" w:rsidRPr="004C1D7C">
        <w:rPr>
          <w:rFonts w:ascii="Times New Roman" w:hAnsi="Times New Roman" w:cs="Times New Roman"/>
        </w:rPr>
        <w:t>AlF</w:t>
      </w:r>
      <w:r w:rsidR="000E6F08">
        <w:rPr>
          <w:rFonts w:ascii="Times New Roman" w:hAnsi="Times New Roman" w:cs="Times New Roman" w:hint="eastAsia"/>
          <w:vertAlign w:val="subscript"/>
        </w:rPr>
        <w:t xml:space="preserve">3 </w:t>
      </w:r>
      <w:r w:rsidR="004C1D7C" w:rsidRPr="004C1D7C">
        <w:rPr>
          <w:rFonts w:ascii="Times New Roman" w:hAnsi="Times New Roman" w:cs="Times New Roman"/>
        </w:rPr>
        <w:t>XPS case studies</w:t>
      </w:r>
      <w:r w:rsidR="004C1D7C">
        <w:rPr>
          <w:rFonts w:ascii="Times New Roman" w:hAnsi="Times New Roman" w:cs="Times New Roman"/>
        </w:rPr>
        <w:t xml:space="preserve"> </w:t>
      </w:r>
      <w:r w:rsidR="004C1D7C">
        <w:rPr>
          <w:rFonts w:ascii="Times New Roman" w:hAnsi="Times New Roman" w:cs="Times New Roman"/>
        </w:rPr>
        <w:fldChar w:fldCharType="begin">
          <w:fldData xml:space="preserve">PEVuZE5vdGU+PENpdGU+PEF1dGhvcj5Nb3Jlbm8tTMOzcGV6PC9BdXRob3I+PFllYXI+MjAxODwv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</w:fldData>
        </w:fldChar>
      </w:r>
      <w:r w:rsidR="00B31697">
        <w:rPr>
          <w:rFonts w:ascii="Times New Roman" w:hAnsi="Times New Roman" w:cs="Times New Roman"/>
        </w:rPr>
        <w:instrText xml:space="preserve"> ADDIN EN.CITE </w:instrText>
      </w:r>
      <w:r w:rsidR="00B31697">
        <w:rPr>
          <w:rFonts w:ascii="Times New Roman" w:hAnsi="Times New Roman" w:cs="Times New Roman"/>
        </w:rPr>
        <w:fldChar w:fldCharType="begin">
          <w:fldData xml:space="preserve">PEVuZE5vdGU+PENpdGU+PEF1dGhvcj5Nb3Jlbm8tTMOzcGV6PC9BdXRob3I+PFllYXI+MjAxODwv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</w:fldData>
        </w:fldChar>
      </w:r>
      <w:r w:rsidR="00B31697">
        <w:rPr>
          <w:rFonts w:ascii="Times New Roman" w:hAnsi="Times New Roman" w:cs="Times New Roman"/>
        </w:rPr>
        <w:instrText xml:space="preserve"> ADDIN EN.CITE.DATA </w:instrText>
      </w:r>
      <w:r w:rsidR="00B31697">
        <w:rPr>
          <w:rFonts w:ascii="Times New Roman" w:hAnsi="Times New Roman" w:cs="Times New Roman"/>
        </w:rPr>
      </w:r>
      <w:r w:rsidR="00B31697">
        <w:rPr>
          <w:rFonts w:ascii="Times New Roman" w:hAnsi="Times New Roman" w:cs="Times New Roman"/>
        </w:rPr>
        <w:fldChar w:fldCharType="end"/>
      </w:r>
      <w:r w:rsidR="004C1D7C">
        <w:rPr>
          <w:rFonts w:ascii="Times New Roman" w:hAnsi="Times New Roman" w:cs="Times New Roman"/>
        </w:rPr>
      </w:r>
      <w:r w:rsidR="004C1D7C">
        <w:rPr>
          <w:rFonts w:ascii="Times New Roman" w:hAnsi="Times New Roman" w:cs="Times New Roman"/>
        </w:rPr>
        <w:fldChar w:fldCharType="separate"/>
      </w:r>
      <w:r w:rsidR="00B31697">
        <w:rPr>
          <w:rFonts w:ascii="Times New Roman" w:hAnsi="Times New Roman" w:cs="Times New Roman"/>
          <w:noProof/>
        </w:rPr>
        <w:t>[34]</w:t>
      </w:r>
      <w:r w:rsidR="004C1D7C">
        <w:rPr>
          <w:rFonts w:ascii="Times New Roman" w:hAnsi="Times New Roman" w:cs="Times New Roman"/>
        </w:rPr>
        <w:fldChar w:fldCharType="end"/>
      </w:r>
      <w:r w:rsidR="004C1D7C">
        <w:rPr>
          <w:rFonts w:ascii="Times New Roman" w:hAnsi="Times New Roman" w:cs="Times New Roman"/>
        </w:rPr>
        <w:t xml:space="preserve">. </w:t>
      </w:r>
      <w:r w:rsidR="0056640D" w:rsidRPr="0056640D">
        <w:rPr>
          <w:rFonts w:ascii="Times New Roman" w:hAnsi="Times New Roman" w:cs="Times New Roman"/>
        </w:rPr>
        <w:t xml:space="preserve">The Y 3d peaks correspond solely to yttrium oxide, with no other peaks detected, unlike Al 2p. This suggests that Y₂O₃ is more stable than </w:t>
      </w:r>
      <w:proofErr w:type="spellStart"/>
      <w:r w:rsidR="0056640D" w:rsidRPr="0056640D">
        <w:rPr>
          <w:rFonts w:ascii="Times New Roman" w:hAnsi="Times New Roman" w:cs="Times New Roman"/>
        </w:rPr>
        <w:t>Al₂O</w:t>
      </w:r>
      <w:proofErr w:type="spellEnd"/>
      <w:r w:rsidR="0056640D" w:rsidRPr="0056640D">
        <w:rPr>
          <w:rFonts w:ascii="Times New Roman" w:hAnsi="Times New Roman" w:cs="Times New Roman"/>
        </w:rPr>
        <w:t>₃, consistent with the results in Fig. 7.</w:t>
      </w:r>
    </w:p>
    <w:p w14:paraId="4C1EC5D5" w14:textId="083C32DE" w:rsidR="0017229A" w:rsidRDefault="004C1D7C" w:rsidP="000C5F1E">
      <w:pPr>
        <w:spacing w:line="360" w:lineRule="auto"/>
        <w:jc w:val="center"/>
        <w:rPr>
          <w:rFonts w:ascii="Times New Roman" w:hAnsi="Times New Roman" w:cs="Times New Roman"/>
        </w:rPr>
      </w:pPr>
      <w:r w:rsidRPr="004C1D7C">
        <w:rPr>
          <w:rFonts w:ascii="Times New Roman" w:hAnsi="Times New Roman" w:cs="Times New Roman"/>
          <w:noProof/>
        </w:rPr>
        <w:drawing>
          <wp:inline distT="0" distB="0" distL="0" distR="0" wp14:anchorId="08781517" wp14:editId="5E46356A">
            <wp:extent cx="5939164" cy="2538738"/>
            <wp:effectExtent l="0" t="0" r="4445" b="0"/>
            <wp:docPr id="1721833854" name="Picture 1"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33854" name="Picture 1" descr="A group of graphs showing different colors&#10;&#10;Description automatically generated"/>
                    <pic:cNvPicPr/>
                  </pic:nvPicPr>
                  <pic:blipFill>
                    <a:blip r:embed="rId20"/>
                    <a:stretch>
                      <a:fillRect/>
                    </a:stretch>
                  </pic:blipFill>
                  <pic:spPr>
                    <a:xfrm>
                      <a:off x="0" y="0"/>
                      <a:ext cx="5958081" cy="2546824"/>
                    </a:xfrm>
                    <a:prstGeom prst="rect">
                      <a:avLst/>
                    </a:prstGeom>
                  </pic:spPr>
                </pic:pic>
              </a:graphicData>
            </a:graphic>
          </wp:inline>
        </w:drawing>
      </w:r>
    </w:p>
    <w:p w14:paraId="4D00B8BC" w14:textId="42773BF5" w:rsidR="00914971" w:rsidRPr="00E43EF6" w:rsidRDefault="00914971" w:rsidP="00807DD6">
      <w:pPr>
        <w:spacing w:line="360" w:lineRule="auto"/>
        <w:jc w:val="both"/>
        <w:rPr>
          <w:rFonts w:ascii="Times New Roman" w:hAnsi="Times New Roman" w:cs="Times New Roman"/>
          <w:sz w:val="20"/>
          <w:szCs w:val="20"/>
          <w:lang w:val="es-ES"/>
        </w:rPr>
      </w:pPr>
      <w:r w:rsidRPr="0077369F">
        <w:rPr>
          <w:rFonts w:ascii="Times New Roman" w:hAnsi="Times New Roman" w:cs="Times New Roman"/>
          <w:b/>
          <w:bCs/>
          <w:sz w:val="20"/>
          <w:szCs w:val="20"/>
        </w:rPr>
        <w:t xml:space="preserve">Fig. </w:t>
      </w:r>
      <w:r w:rsidR="00225159">
        <w:rPr>
          <w:rFonts w:ascii="Times New Roman" w:hAnsi="Times New Roman" w:cs="Times New Roman"/>
          <w:b/>
          <w:bCs/>
          <w:sz w:val="20"/>
          <w:szCs w:val="20"/>
        </w:rPr>
        <w:t>11</w:t>
      </w:r>
      <w:r w:rsidRPr="0077369F">
        <w:rPr>
          <w:rFonts w:ascii="Times New Roman" w:hAnsi="Times New Roman" w:cs="Times New Roman"/>
          <w:b/>
          <w:bCs/>
          <w:sz w:val="20"/>
          <w:szCs w:val="20"/>
        </w:rPr>
        <w:t>.</w:t>
      </w:r>
      <w:r w:rsidRPr="0077369F">
        <w:rPr>
          <w:rFonts w:ascii="Times New Roman" w:hAnsi="Times New Roman" w:cs="Times New Roman"/>
          <w:sz w:val="20"/>
          <w:szCs w:val="20"/>
        </w:rPr>
        <w:t xml:space="preserve"> </w:t>
      </w:r>
      <w:commentRangeStart w:id="44"/>
      <w:commentRangeStart w:id="45"/>
      <w:r w:rsidR="00E43EF6" w:rsidRPr="00E43EF6">
        <w:rPr>
          <w:rFonts w:ascii="Times New Roman" w:hAnsi="Times New Roman" w:cs="Times New Roman"/>
          <w:sz w:val="20"/>
          <w:szCs w:val="20"/>
        </w:rPr>
        <w:t xml:space="preserve">High-resolution XPS </w:t>
      </w:r>
      <w:commentRangeEnd w:id="44"/>
      <w:r w:rsidR="00D35E04">
        <w:rPr>
          <w:rStyle w:val="CommentReference"/>
        </w:rPr>
        <w:commentReference w:id="44"/>
      </w:r>
      <w:commentRangeEnd w:id="45"/>
      <w:r w:rsidR="00375382">
        <w:rPr>
          <w:rStyle w:val="CommentReference"/>
        </w:rPr>
        <w:commentReference w:id="45"/>
      </w:r>
      <w:r w:rsidR="00E43EF6" w:rsidRPr="00E43EF6">
        <w:rPr>
          <w:rFonts w:ascii="Times New Roman" w:hAnsi="Times New Roman" w:cs="Times New Roman"/>
          <w:sz w:val="20"/>
          <w:szCs w:val="20"/>
        </w:rPr>
        <w:t xml:space="preserve">results for different elements showing products after LSP </w:t>
      </w:r>
      <w:proofErr w:type="spellStart"/>
      <w:r w:rsidR="00E43EF6" w:rsidRPr="00E43EF6">
        <w:rPr>
          <w:rFonts w:ascii="Times New Roman" w:hAnsi="Times New Roman" w:cs="Times New Roman"/>
          <w:sz w:val="20"/>
          <w:szCs w:val="20"/>
        </w:rPr>
        <w:t>SiC</w:t>
      </w:r>
      <w:proofErr w:type="spellEnd"/>
      <w:r w:rsidR="00E43EF6" w:rsidRPr="00E43EF6">
        <w:rPr>
          <w:rFonts w:ascii="Times New Roman" w:hAnsi="Times New Roman" w:cs="Times New Roman"/>
          <w:sz w:val="20"/>
          <w:szCs w:val="20"/>
        </w:rPr>
        <w:t xml:space="preserve"> is exposed to molten </w:t>
      </w:r>
      <w:proofErr w:type="spellStart"/>
      <w:r w:rsidR="00E43EF6" w:rsidRPr="00E43EF6">
        <w:rPr>
          <w:rFonts w:ascii="Times New Roman" w:hAnsi="Times New Roman" w:cs="Times New Roman"/>
          <w:sz w:val="20"/>
          <w:szCs w:val="20"/>
        </w:rPr>
        <w:t>FLiNaK</w:t>
      </w:r>
      <w:proofErr w:type="spellEnd"/>
      <w:r w:rsidR="00E43EF6" w:rsidRPr="00E43EF6">
        <w:rPr>
          <w:rFonts w:ascii="Times New Roman" w:hAnsi="Times New Roman" w:cs="Times New Roman"/>
          <w:sz w:val="20"/>
          <w:szCs w:val="20"/>
        </w:rPr>
        <w:t xml:space="preserve"> at 650°C. (a) Si 2p. </w:t>
      </w:r>
      <w:r w:rsidR="00E43EF6" w:rsidRPr="00E43EF6">
        <w:rPr>
          <w:rFonts w:ascii="Times New Roman" w:hAnsi="Times New Roman" w:cs="Times New Roman"/>
          <w:sz w:val="20"/>
          <w:szCs w:val="20"/>
          <w:lang w:val="es-ES"/>
        </w:rPr>
        <w:t xml:space="preserve">(b) Al 2p. (c) K 2p. (d) F 1s. (e) C 1s. (f) Y 3d. (g) O 1s. (h) </w:t>
      </w:r>
      <w:proofErr w:type="spellStart"/>
      <w:r w:rsidR="00E43EF6" w:rsidRPr="00E43EF6">
        <w:rPr>
          <w:rFonts w:ascii="Times New Roman" w:hAnsi="Times New Roman" w:cs="Times New Roman"/>
          <w:sz w:val="20"/>
          <w:szCs w:val="20"/>
          <w:lang w:val="es-ES"/>
        </w:rPr>
        <w:t>Na</w:t>
      </w:r>
      <w:proofErr w:type="spellEnd"/>
      <w:r w:rsidR="00E43EF6" w:rsidRPr="00E43EF6">
        <w:rPr>
          <w:rFonts w:ascii="Times New Roman" w:hAnsi="Times New Roman" w:cs="Times New Roman"/>
          <w:sz w:val="20"/>
          <w:szCs w:val="20"/>
          <w:lang w:val="es-ES"/>
        </w:rPr>
        <w:t xml:space="preserve"> 1s.</w:t>
      </w:r>
    </w:p>
    <w:p w14:paraId="6695A5D8" w14:textId="77777777" w:rsidR="0056640D" w:rsidRPr="00E43EF6" w:rsidRDefault="0056640D" w:rsidP="00807DD6">
      <w:pPr>
        <w:spacing w:line="360" w:lineRule="auto"/>
        <w:jc w:val="both"/>
        <w:rPr>
          <w:rFonts w:ascii="Times New Roman" w:hAnsi="Times New Roman" w:cs="Times New Roman"/>
          <w:sz w:val="20"/>
          <w:szCs w:val="20"/>
          <w:lang w:val="es-ES"/>
        </w:rPr>
      </w:pPr>
    </w:p>
    <w:p w14:paraId="41B74AB3" w14:textId="77777777" w:rsidR="006D4C02" w:rsidRDefault="00914971" w:rsidP="00914971">
      <w:pPr>
        <w:spacing w:line="360" w:lineRule="auto"/>
        <w:jc w:val="both"/>
        <w:rPr>
          <w:rFonts w:ascii="Times New Roman" w:hAnsi="Times New Roman" w:cs="Times New Roman"/>
          <w:b/>
          <w:bCs/>
        </w:rPr>
      </w:pPr>
      <w:r>
        <w:rPr>
          <w:rFonts w:ascii="Times New Roman" w:hAnsi="Times New Roman" w:cs="Times New Roman" w:hint="eastAsia"/>
          <w:b/>
          <w:bCs/>
        </w:rPr>
        <w:t>3.</w:t>
      </w:r>
      <w:r>
        <w:rPr>
          <w:rFonts w:ascii="Times New Roman" w:hAnsi="Times New Roman" w:cs="Times New Roman"/>
          <w:b/>
          <w:bCs/>
        </w:rPr>
        <w:t xml:space="preserve">4 </w:t>
      </w:r>
      <w:r w:rsidR="006D4C02">
        <w:rPr>
          <w:rFonts w:ascii="Times New Roman" w:hAnsi="Times New Roman" w:cs="Times New Roman" w:hint="eastAsia"/>
          <w:b/>
          <w:bCs/>
        </w:rPr>
        <w:t>Discussion</w:t>
      </w:r>
    </w:p>
    <w:p w14:paraId="0D289451" w14:textId="54E24870" w:rsidR="006D4C02" w:rsidRDefault="006D4C02" w:rsidP="00914971">
      <w:pPr>
        <w:spacing w:line="360" w:lineRule="auto"/>
        <w:jc w:val="both"/>
        <w:rPr>
          <w:rFonts w:ascii="Times New Roman" w:hAnsi="Times New Roman" w:cs="Times New Roman"/>
          <w:b/>
          <w:bCs/>
        </w:rPr>
      </w:pPr>
      <w:r>
        <w:rPr>
          <w:rFonts w:ascii="Times New Roman" w:hAnsi="Times New Roman" w:cs="Times New Roman" w:hint="eastAsia"/>
          <w:b/>
          <w:bCs/>
        </w:rPr>
        <w:t xml:space="preserve">3.4.1 </w:t>
      </w:r>
      <w:commentRangeStart w:id="46"/>
      <w:commentRangeStart w:id="47"/>
      <w:r>
        <w:rPr>
          <w:rFonts w:ascii="Times New Roman" w:hAnsi="Times New Roman" w:cs="Times New Roman"/>
          <w:b/>
          <w:bCs/>
        </w:rPr>
        <w:t>K</w:t>
      </w:r>
      <w:r>
        <w:rPr>
          <w:rFonts w:ascii="Times New Roman" w:hAnsi="Times New Roman" w:cs="Times New Roman" w:hint="eastAsia"/>
          <w:b/>
          <w:bCs/>
        </w:rPr>
        <w:t>F reaction with Al</w:t>
      </w:r>
      <w:r w:rsidRPr="006D4C02">
        <w:rPr>
          <w:rFonts w:ascii="Times New Roman" w:hAnsi="Times New Roman" w:cs="Times New Roman" w:hint="eastAsia"/>
          <w:b/>
          <w:bCs/>
          <w:vertAlign w:val="subscript"/>
        </w:rPr>
        <w:t>2</w:t>
      </w:r>
      <w:r>
        <w:rPr>
          <w:rFonts w:ascii="Times New Roman" w:hAnsi="Times New Roman" w:cs="Times New Roman" w:hint="eastAsia"/>
          <w:b/>
          <w:bCs/>
        </w:rPr>
        <w:t>O</w:t>
      </w:r>
      <w:r w:rsidRPr="006D4C02">
        <w:rPr>
          <w:rFonts w:ascii="Times New Roman" w:hAnsi="Times New Roman" w:cs="Times New Roman" w:hint="eastAsia"/>
          <w:b/>
          <w:bCs/>
          <w:vertAlign w:val="subscript"/>
        </w:rPr>
        <w:t>3</w:t>
      </w:r>
      <w:r>
        <w:rPr>
          <w:rFonts w:ascii="Times New Roman" w:hAnsi="Times New Roman" w:cs="Times New Roman" w:hint="eastAsia"/>
          <w:b/>
          <w:bCs/>
        </w:rPr>
        <w:t xml:space="preserve"> and </w:t>
      </w:r>
      <w:proofErr w:type="spellStart"/>
      <w:r>
        <w:rPr>
          <w:rFonts w:ascii="Times New Roman" w:hAnsi="Times New Roman" w:cs="Times New Roman" w:hint="eastAsia"/>
          <w:b/>
          <w:bCs/>
        </w:rPr>
        <w:t>SiC</w:t>
      </w:r>
      <w:commentRangeEnd w:id="46"/>
      <w:proofErr w:type="spellEnd"/>
      <w:r w:rsidR="00187B73">
        <w:rPr>
          <w:rStyle w:val="CommentReference"/>
        </w:rPr>
        <w:commentReference w:id="46"/>
      </w:r>
      <w:commentRangeEnd w:id="47"/>
      <w:r w:rsidR="00805027">
        <w:rPr>
          <w:rStyle w:val="CommentReference"/>
        </w:rPr>
        <w:commentReference w:id="47"/>
      </w:r>
    </w:p>
    <w:p w14:paraId="2EF25D6C" w14:textId="77777777" w:rsidR="00CB5BC9" w:rsidRDefault="00CB5BC9" w:rsidP="00914971">
      <w:pPr>
        <w:spacing w:line="360" w:lineRule="auto"/>
        <w:jc w:val="both"/>
        <w:rPr>
          <w:rFonts w:ascii="Times New Roman" w:hAnsi="Times New Roman" w:cs="Times New Roman"/>
        </w:rPr>
      </w:pPr>
      <w:r w:rsidRPr="00CB5BC9">
        <w:rPr>
          <w:rFonts w:ascii="Times New Roman" w:hAnsi="Times New Roman" w:cs="Times New Roman"/>
        </w:rPr>
        <w:t xml:space="preserve">Based on the observations in Figs. 6 and 7, it is evident that </w:t>
      </w:r>
      <w:proofErr w:type="spellStart"/>
      <w:r w:rsidRPr="00CB5BC9">
        <w:rPr>
          <w:rFonts w:ascii="Times New Roman" w:hAnsi="Times New Roman" w:cs="Times New Roman"/>
        </w:rPr>
        <w:t>Al₂O</w:t>
      </w:r>
      <w:proofErr w:type="spellEnd"/>
      <w:r w:rsidRPr="00CB5BC9">
        <w:rPr>
          <w:rFonts w:ascii="Times New Roman" w:hAnsi="Times New Roman" w:cs="Times New Roman"/>
        </w:rPr>
        <w:t xml:space="preserve">₃ undergoes corrosion when exposed to molten </w:t>
      </w:r>
      <w:proofErr w:type="spellStart"/>
      <w:r w:rsidRPr="00CB5BC9">
        <w:rPr>
          <w:rFonts w:ascii="Times New Roman" w:hAnsi="Times New Roman" w:cs="Times New Roman"/>
        </w:rPr>
        <w:t>FLiNaK</w:t>
      </w:r>
      <w:proofErr w:type="spellEnd"/>
      <w:r w:rsidRPr="00CB5BC9">
        <w:rPr>
          <w:rFonts w:ascii="Times New Roman" w:hAnsi="Times New Roman" w:cs="Times New Roman"/>
        </w:rPr>
        <w:t xml:space="preserve"> at 650°C, as K combines with </w:t>
      </w:r>
      <w:proofErr w:type="spellStart"/>
      <w:r w:rsidRPr="00CB5BC9">
        <w:rPr>
          <w:rFonts w:ascii="Times New Roman" w:hAnsi="Times New Roman" w:cs="Times New Roman"/>
        </w:rPr>
        <w:t>Al₂O</w:t>
      </w:r>
      <w:proofErr w:type="spellEnd"/>
      <w:r w:rsidRPr="00CB5BC9">
        <w:rPr>
          <w:rFonts w:ascii="Times New Roman" w:hAnsi="Times New Roman" w:cs="Times New Roman"/>
        </w:rPr>
        <w:t xml:space="preserve">₃. The XPS Al 2p spectrum indicates the presence of AlO₂⁻, suggesting the following reaction through which solid </w:t>
      </w:r>
      <w:proofErr w:type="spellStart"/>
      <w:r w:rsidRPr="00CB5BC9">
        <w:rPr>
          <w:rFonts w:ascii="Times New Roman" w:hAnsi="Times New Roman" w:cs="Times New Roman"/>
        </w:rPr>
        <w:t>Al₂O</w:t>
      </w:r>
      <w:proofErr w:type="spellEnd"/>
      <w:r w:rsidRPr="00CB5BC9">
        <w:rPr>
          <w:rFonts w:ascii="Times New Roman" w:hAnsi="Times New Roman" w:cs="Times New Roman"/>
        </w:rPr>
        <w:t xml:space="preserve">₃ likely transforms into liquid </w:t>
      </w:r>
      <w:proofErr w:type="spellStart"/>
      <w:r w:rsidRPr="00CB5BC9">
        <w:rPr>
          <w:rFonts w:ascii="Times New Roman" w:hAnsi="Times New Roman" w:cs="Times New Roman"/>
        </w:rPr>
        <w:t>KAlO</w:t>
      </w:r>
      <w:proofErr w:type="spellEnd"/>
      <w:r w:rsidRPr="00CB5BC9">
        <w:rPr>
          <w:rFonts w:ascii="Times New Roman" w:hAnsi="Times New Roman" w:cs="Times New Roman"/>
        </w:rPr>
        <w:t>₂:</w:t>
      </w:r>
    </w:p>
    <w:p w14:paraId="549A8C82" w14:textId="14D9E374" w:rsidR="0013505F" w:rsidRDefault="0013505F" w:rsidP="0013505F">
      <w:pPr>
        <w:spacing w:line="360" w:lineRule="auto"/>
        <w:jc w:val="center"/>
        <w:rPr>
          <w:rFonts w:ascii="Times New Roman" w:hAnsi="Times New Roman" w:cs="Times New Roman"/>
        </w:rPr>
      </w:pPr>
      <m:oMath>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Al</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3</m:t>
            </m:r>
          </m:sub>
        </m:sSub>
        <m:r>
          <w:rPr>
            <w:rFonts w:ascii="Cambria Math" w:hAnsi="Cambria Math" w:cs="Times New Roman"/>
          </w:rPr>
          <m:t>+3KF= 2</m:t>
        </m:r>
        <m:sSub>
          <m:sSubPr>
            <m:ctrlPr>
              <w:rPr>
                <w:rFonts w:ascii="Cambria Math" w:hAnsi="Cambria Math" w:cs="Times New Roman"/>
                <w:i/>
              </w:rPr>
            </m:ctrlPr>
          </m:sSubPr>
          <m:e>
            <m:r>
              <w:rPr>
                <w:rFonts w:ascii="Cambria Math" w:hAnsi="Cambria Math" w:cs="Times New Roman"/>
              </w:rPr>
              <m:t>AlF</m:t>
            </m:r>
          </m:e>
          <m:sub>
            <m:r>
              <w:rPr>
                <w:rFonts w:ascii="Cambria Math" w:hAnsi="Cambria Math" w:cs="Times New Roman"/>
              </w:rPr>
              <m:t>3</m:t>
            </m:r>
          </m:sub>
        </m:sSub>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KAlO</m:t>
            </m:r>
          </m:e>
          <m:sub>
            <m:r>
              <w:rPr>
                <w:rFonts w:ascii="Cambria Math" w:hAnsi="Cambria Math" w:cs="Times New Roman"/>
              </w:rPr>
              <m:t>2</m:t>
            </m:r>
          </m:sub>
        </m:sSub>
      </m:oMath>
      <w:r>
        <w:rPr>
          <w:rFonts w:ascii="Times New Roman" w:hAnsi="Times New Roman" w:cs="Times New Roman" w:hint="eastAsia"/>
        </w:rPr>
        <w:t xml:space="preserve">                (</w:t>
      </w:r>
      <w:r w:rsidR="0078010C">
        <w:rPr>
          <w:rFonts w:ascii="Times New Roman" w:hAnsi="Times New Roman" w:cs="Times New Roman" w:hint="eastAsia"/>
        </w:rPr>
        <w:t>3</w:t>
      </w:r>
      <w:r>
        <w:rPr>
          <w:rFonts w:ascii="Times New Roman" w:hAnsi="Times New Roman" w:cs="Times New Roman" w:hint="eastAsia"/>
        </w:rPr>
        <w:t>)</w:t>
      </w:r>
    </w:p>
    <w:p w14:paraId="1BB4FDCF" w14:textId="29709AA6" w:rsidR="001671BF" w:rsidRDefault="00E67E55" w:rsidP="000910F1">
      <w:pPr>
        <w:spacing w:line="360" w:lineRule="auto"/>
        <w:jc w:val="both"/>
        <w:rPr>
          <w:rFonts w:ascii="Times New Roman" w:hAnsi="Times New Roman" w:cs="Times New Roman"/>
        </w:rPr>
      </w:pPr>
      <w:r>
        <w:rPr>
          <w:rFonts w:ascii="Times New Roman" w:hAnsi="Times New Roman" w:cs="Times New Roman"/>
        </w:rPr>
        <w:t xml:space="preserve">In the liquid salt, </w:t>
      </w:r>
      <w:r w:rsidR="001671BF" w:rsidRPr="007A46A1">
        <w:rPr>
          <w:rFonts w:ascii="Times New Roman" w:hAnsi="Times New Roman" w:cs="Times New Roman"/>
        </w:rPr>
        <w:t>AlF</w:t>
      </w:r>
      <w:r w:rsidR="001671BF" w:rsidRPr="000910F1">
        <w:rPr>
          <w:rFonts w:ascii="Times New Roman" w:hAnsi="Times New Roman" w:cs="Times New Roman"/>
          <w:vertAlign w:val="subscript"/>
        </w:rPr>
        <w:t>3</w:t>
      </w:r>
      <w:r w:rsidR="001671BF">
        <w:rPr>
          <w:rFonts w:ascii="Times New Roman" w:hAnsi="Times New Roman" w:cs="Times New Roman" w:hint="eastAsia"/>
        </w:rPr>
        <w:t xml:space="preserve"> </w:t>
      </w:r>
      <w:r>
        <w:rPr>
          <w:rFonts w:ascii="Times New Roman" w:hAnsi="Times New Roman" w:cs="Times New Roman"/>
        </w:rPr>
        <w:t>may exist as AlF</w:t>
      </w:r>
      <w:r w:rsidRPr="006C2791">
        <w:rPr>
          <w:rFonts w:ascii="Times New Roman" w:hAnsi="Times New Roman" w:cs="Times New Roman"/>
          <w:vertAlign w:val="subscript"/>
        </w:rPr>
        <w:t>4</w:t>
      </w:r>
      <w:r w:rsidRPr="006C2791">
        <w:rPr>
          <w:rFonts w:ascii="Times New Roman" w:hAnsi="Times New Roman" w:cs="Times New Roman"/>
          <w:vertAlign w:val="superscript"/>
        </w:rPr>
        <w:t>-</w:t>
      </w:r>
      <w:r>
        <w:rPr>
          <w:rFonts w:ascii="Times New Roman" w:hAnsi="Times New Roman" w:cs="Times New Roman"/>
        </w:rPr>
        <w:t xml:space="preserve"> via following equation</w:t>
      </w:r>
      <w:r w:rsidR="000910F1">
        <w:rPr>
          <w:rFonts w:ascii="Times New Roman" w:hAnsi="Times New Roman" w:cs="Times New Roman" w:hint="eastAsia"/>
        </w:rPr>
        <w:t xml:space="preserve">, according to the </w:t>
      </w:r>
      <w:r w:rsidR="000910F1" w:rsidRPr="00CB5BC9">
        <w:rPr>
          <w:rFonts w:ascii="Times New Roman" w:hAnsi="Times New Roman" w:cs="Times New Roman"/>
        </w:rPr>
        <w:t>thermodynamic data in Fig. 12</w:t>
      </w:r>
      <w:r w:rsidR="000910F1">
        <w:rPr>
          <w:rFonts w:ascii="Times New Roman" w:hAnsi="Times New Roman" w:cs="Times New Roman" w:hint="eastAsia"/>
        </w:rPr>
        <w:t>,</w:t>
      </w:r>
    </w:p>
    <w:p w14:paraId="278467D0" w14:textId="37F2CBC7" w:rsidR="0013505F" w:rsidRDefault="0013505F" w:rsidP="0013505F">
      <w:pPr>
        <w:spacing w:line="360" w:lineRule="auto"/>
        <w:jc w:val="center"/>
        <w:rPr>
          <w:rFonts w:ascii="Times New Roman" w:hAnsi="Times New Roman" w:cs="Times New Roman"/>
        </w:rPr>
      </w:pPr>
      <m:oMath>
        <m:r>
          <w:rPr>
            <w:rFonts w:ascii="Cambria Math" w:hAnsi="Cambria Math" w:cs="Times New Roman"/>
          </w:rPr>
          <m:t>KF+Al</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3</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KAlF</m:t>
            </m:r>
          </m:e>
          <m:sub>
            <m:r>
              <w:rPr>
                <w:rFonts w:ascii="Cambria Math" w:hAnsi="Cambria Math" w:cs="Times New Roman"/>
              </w:rPr>
              <m:t>4</m:t>
            </m:r>
          </m:sub>
        </m:sSub>
      </m:oMath>
      <w:r>
        <w:rPr>
          <w:rFonts w:ascii="Times New Roman" w:hAnsi="Times New Roman" w:cs="Times New Roman" w:hint="eastAsia"/>
        </w:rPr>
        <w:t xml:space="preserve">                (</w:t>
      </w:r>
      <w:r w:rsidR="0078010C">
        <w:rPr>
          <w:rFonts w:ascii="Times New Roman" w:hAnsi="Times New Roman" w:cs="Times New Roman" w:hint="eastAsia"/>
        </w:rPr>
        <w:t>4</w:t>
      </w:r>
      <w:r>
        <w:rPr>
          <w:rFonts w:ascii="Times New Roman" w:hAnsi="Times New Roman" w:cs="Times New Roman" w:hint="eastAsia"/>
        </w:rPr>
        <w:t>)</w:t>
      </w:r>
    </w:p>
    <w:p w14:paraId="4A381B2B" w14:textId="77777777" w:rsidR="00AE1DF1" w:rsidRDefault="00AE1DF1" w:rsidP="00AE1DF1">
      <w:pPr>
        <w:spacing w:line="360" w:lineRule="auto"/>
        <w:rPr>
          <w:rFonts w:ascii="Times New Roman" w:hAnsi="Times New Roman" w:cs="Times New Roman"/>
        </w:rPr>
      </w:pPr>
      <w:r w:rsidRPr="00AE1DF1">
        <w:rPr>
          <w:rFonts w:ascii="Times New Roman" w:hAnsi="Times New Roman" w:cs="Times New Roman"/>
        </w:rPr>
        <w:t xml:space="preserve">Another alternative reaction between </w:t>
      </w:r>
      <w:proofErr w:type="spellStart"/>
      <w:r w:rsidRPr="00AE1DF1">
        <w:rPr>
          <w:rFonts w:ascii="Times New Roman" w:hAnsi="Times New Roman" w:cs="Times New Roman"/>
        </w:rPr>
        <w:t>Al₂O</w:t>
      </w:r>
      <w:proofErr w:type="spellEnd"/>
      <w:r w:rsidRPr="00AE1DF1">
        <w:rPr>
          <w:rFonts w:ascii="Times New Roman" w:hAnsi="Times New Roman" w:cs="Times New Roman"/>
        </w:rPr>
        <w:t>₃ and KF could be as follows:</w:t>
      </w:r>
    </w:p>
    <w:p w14:paraId="653F1A10" w14:textId="4086E99C" w:rsidR="0013505F" w:rsidRPr="00AE1DF1" w:rsidRDefault="00000000" w:rsidP="0013505F">
      <w:pPr>
        <w:spacing w:line="36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Al</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3</m:t>
            </m:r>
          </m:sub>
        </m:sSub>
        <m:r>
          <w:rPr>
            <w:rFonts w:ascii="Cambria Math" w:hAnsi="Cambria Math" w:cs="Times New Roman"/>
          </w:rPr>
          <m:t>+6KF= 2</m:t>
        </m:r>
        <m:sSub>
          <m:sSubPr>
            <m:ctrlPr>
              <w:rPr>
                <w:rFonts w:ascii="Cambria Math" w:hAnsi="Cambria Math" w:cs="Times New Roman"/>
                <w:i/>
              </w:rPr>
            </m:ctrlPr>
          </m:sSubPr>
          <m:e>
            <m:r>
              <w:rPr>
                <w:rFonts w:ascii="Cambria Math" w:hAnsi="Cambria Math" w:cs="Times New Roman"/>
              </w:rPr>
              <m:t>AlF</m:t>
            </m:r>
          </m:e>
          <m:sub>
            <m:r>
              <w:rPr>
                <w:rFonts w:ascii="Cambria Math" w:hAnsi="Cambria Math" w:cs="Times New Roman"/>
              </w:rPr>
              <m:t>3</m:t>
            </m:r>
          </m:sub>
        </m:sSub>
        <m:r>
          <w:rPr>
            <w:rFonts w:ascii="Cambria Math" w:hAnsi="Cambria Math" w:cs="Times New Roman"/>
          </w:rPr>
          <m:t>+3</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2</m:t>
            </m:r>
          </m:sub>
        </m:sSub>
        <m:r>
          <w:rPr>
            <w:rFonts w:ascii="Cambria Math" w:hAnsi="Cambria Math" w:cs="Times New Roman"/>
          </w:rPr>
          <m:t>O</m:t>
        </m:r>
      </m:oMath>
      <w:r w:rsidR="0013505F">
        <w:rPr>
          <w:rFonts w:ascii="Times New Roman" w:hAnsi="Times New Roman" w:cs="Times New Roman" w:hint="eastAsia"/>
        </w:rPr>
        <w:t xml:space="preserve">                (</w:t>
      </w:r>
      <w:r w:rsidR="0078010C">
        <w:rPr>
          <w:rFonts w:ascii="Times New Roman" w:hAnsi="Times New Roman" w:cs="Times New Roman" w:hint="eastAsia"/>
        </w:rPr>
        <w:t>5</w:t>
      </w:r>
      <w:r w:rsidR="0013505F">
        <w:rPr>
          <w:rFonts w:ascii="Times New Roman" w:hAnsi="Times New Roman" w:cs="Times New Roman" w:hint="eastAsia"/>
        </w:rPr>
        <w:t>)</w:t>
      </w:r>
    </w:p>
    <w:p w14:paraId="15DD3133" w14:textId="0D907E1B" w:rsidR="00CB5BC9" w:rsidRDefault="00CB5BC9" w:rsidP="00CB5BC9">
      <w:pPr>
        <w:spacing w:line="360" w:lineRule="auto"/>
        <w:jc w:val="both"/>
        <w:rPr>
          <w:rFonts w:ascii="Times New Roman" w:hAnsi="Times New Roman" w:cs="Times New Roman"/>
        </w:rPr>
      </w:pPr>
      <w:r w:rsidRPr="00CB5BC9">
        <w:rPr>
          <w:rFonts w:ascii="Times New Roman" w:hAnsi="Times New Roman" w:cs="Times New Roman"/>
        </w:rPr>
        <w:t xml:space="preserve">However, </w:t>
      </w:r>
      <w:proofErr w:type="spellStart"/>
      <w:r w:rsidRPr="00CB5BC9">
        <w:rPr>
          <w:rFonts w:ascii="Times New Roman" w:hAnsi="Times New Roman" w:cs="Times New Roman"/>
        </w:rPr>
        <w:t>KAlO</w:t>
      </w:r>
      <w:proofErr w:type="spellEnd"/>
      <w:r w:rsidRPr="00CB5BC9">
        <w:rPr>
          <w:rFonts w:ascii="Times New Roman" w:hAnsi="Times New Roman" w:cs="Times New Roman"/>
        </w:rPr>
        <w:t>₂ is thermodynamically more stable than K₂O, as supported in Fig. 12.</w:t>
      </w:r>
      <w:r>
        <w:rPr>
          <w:rFonts w:ascii="Times New Roman" w:hAnsi="Times New Roman" w:cs="Times New Roman" w:hint="eastAsia"/>
        </w:rPr>
        <w:t xml:space="preserve"> </w:t>
      </w:r>
      <w:r w:rsidR="000B4F50">
        <w:rPr>
          <w:rFonts w:ascii="Times New Roman" w:hAnsi="Times New Roman" w:cs="Times New Roman" w:hint="eastAsia"/>
        </w:rPr>
        <w:t>Therefore, reaction (</w:t>
      </w:r>
      <w:r w:rsidR="0078010C">
        <w:rPr>
          <w:rFonts w:ascii="Times New Roman" w:hAnsi="Times New Roman" w:cs="Times New Roman" w:hint="eastAsia"/>
        </w:rPr>
        <w:t>5</w:t>
      </w:r>
      <w:r w:rsidR="000B4F50">
        <w:rPr>
          <w:rFonts w:ascii="Times New Roman" w:hAnsi="Times New Roman" w:cs="Times New Roman" w:hint="eastAsia"/>
        </w:rPr>
        <w:t xml:space="preserve">) </w:t>
      </w:r>
      <w:r w:rsidR="00E67E55">
        <w:rPr>
          <w:rFonts w:ascii="Times New Roman" w:hAnsi="Times New Roman" w:cs="Times New Roman"/>
        </w:rPr>
        <w:t xml:space="preserve">is </w:t>
      </w:r>
      <w:r w:rsidR="000B4F50">
        <w:rPr>
          <w:rFonts w:ascii="Times New Roman" w:hAnsi="Times New Roman" w:cs="Times New Roman" w:hint="eastAsia"/>
        </w:rPr>
        <w:t xml:space="preserve">unlikely </w:t>
      </w:r>
      <w:r w:rsidR="00F743E3">
        <w:rPr>
          <w:rFonts w:ascii="Times New Roman" w:hAnsi="Times New Roman" w:cs="Times New Roman"/>
        </w:rPr>
        <w:t xml:space="preserve">to be </w:t>
      </w:r>
      <w:r w:rsidR="00E67E55">
        <w:rPr>
          <w:rFonts w:ascii="Times New Roman" w:hAnsi="Times New Roman" w:cs="Times New Roman"/>
        </w:rPr>
        <w:t>the overall reaction, while reaction (3) is likely the overall reaction supported by the XPS measurements</w:t>
      </w:r>
      <w:r w:rsidR="00794C00">
        <w:rPr>
          <w:rFonts w:ascii="Times New Roman" w:hAnsi="Times New Roman" w:cs="Times New Roman"/>
        </w:rPr>
        <w:t>.</w:t>
      </w:r>
    </w:p>
    <w:p w14:paraId="0F36D0BF" w14:textId="6FA75CF6" w:rsidR="00106D30" w:rsidRDefault="000910F1" w:rsidP="00CB5BC9">
      <w:pPr>
        <w:spacing w:line="360" w:lineRule="auto"/>
        <w:jc w:val="center"/>
        <w:rPr>
          <w:rFonts w:ascii="Times New Roman" w:hAnsi="Times New Roman" w:cs="Times New Roman"/>
        </w:rPr>
      </w:pPr>
      <w:r w:rsidRPr="000910F1">
        <w:rPr>
          <w:rFonts w:ascii="Times New Roman" w:hAnsi="Times New Roman" w:cs="Times New Roman"/>
          <w:noProof/>
        </w:rPr>
        <w:drawing>
          <wp:inline distT="0" distB="0" distL="0" distR="0" wp14:anchorId="49A4CDA4" wp14:editId="02A63AAA">
            <wp:extent cx="4613985" cy="3218960"/>
            <wp:effectExtent l="0" t="0" r="0" b="635"/>
            <wp:docPr id="5" name="Picture 4" descr="A graph of different colored lines&#10;&#10;Description automatically generated">
              <a:extLst xmlns:a="http://schemas.openxmlformats.org/drawingml/2006/main">
                <a:ext uri="{FF2B5EF4-FFF2-40B4-BE49-F238E27FC236}">
                  <a16:creationId xmlns:a16="http://schemas.microsoft.com/office/drawing/2014/main" id="{9FFFE53C-7B0A-29AE-63D1-BBF2E74AE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of different colored lines&#10;&#10;Description automatically generated">
                      <a:extLst>
                        <a:ext uri="{FF2B5EF4-FFF2-40B4-BE49-F238E27FC236}">
                          <a16:creationId xmlns:a16="http://schemas.microsoft.com/office/drawing/2014/main" id="{9FFFE53C-7B0A-29AE-63D1-BBF2E74AE4A1}"/>
                        </a:ext>
                      </a:extLst>
                    </pic:cNvPr>
                    <pic:cNvPicPr>
                      <a:picLocks noChangeAspect="1"/>
                    </pic:cNvPicPr>
                  </pic:nvPicPr>
                  <pic:blipFill>
                    <a:blip r:embed="rId21"/>
                    <a:stretch>
                      <a:fillRect/>
                    </a:stretch>
                  </pic:blipFill>
                  <pic:spPr>
                    <a:xfrm>
                      <a:off x="0" y="0"/>
                      <a:ext cx="4628424" cy="3229033"/>
                    </a:xfrm>
                    <a:prstGeom prst="rect">
                      <a:avLst/>
                    </a:prstGeom>
                  </pic:spPr>
                </pic:pic>
              </a:graphicData>
            </a:graphic>
          </wp:inline>
        </w:drawing>
      </w:r>
    </w:p>
    <w:p w14:paraId="207756DB" w14:textId="47573EAA" w:rsidR="00CB5BC9" w:rsidRPr="00AE1DF1" w:rsidRDefault="00CB5BC9" w:rsidP="00AE1DF1">
      <w:pPr>
        <w:spacing w:line="360" w:lineRule="auto"/>
        <w:jc w:val="center"/>
        <w:rPr>
          <w:rFonts w:ascii="Times New Roman" w:hAnsi="Times New Roman" w:cs="Times New Roman"/>
          <w:sz w:val="20"/>
          <w:szCs w:val="20"/>
        </w:rPr>
      </w:pPr>
      <w:r w:rsidRPr="0077369F">
        <w:rPr>
          <w:rFonts w:ascii="Times New Roman" w:hAnsi="Times New Roman" w:cs="Times New Roman"/>
          <w:b/>
          <w:bCs/>
          <w:sz w:val="20"/>
          <w:szCs w:val="20"/>
        </w:rPr>
        <w:t xml:space="preserve">Fig. </w:t>
      </w:r>
      <w:r>
        <w:rPr>
          <w:rFonts w:ascii="Times New Roman" w:hAnsi="Times New Roman" w:cs="Times New Roman"/>
          <w:b/>
          <w:bCs/>
          <w:sz w:val="20"/>
          <w:szCs w:val="20"/>
        </w:rPr>
        <w:t>1</w:t>
      </w:r>
      <w:r>
        <w:rPr>
          <w:rFonts w:ascii="Times New Roman" w:hAnsi="Times New Roman" w:cs="Times New Roman" w:hint="eastAsia"/>
          <w:b/>
          <w:bCs/>
          <w:sz w:val="20"/>
          <w:szCs w:val="20"/>
        </w:rPr>
        <w:t>2</w:t>
      </w:r>
      <w:r w:rsidRPr="0077369F">
        <w:rPr>
          <w:rFonts w:ascii="Times New Roman" w:hAnsi="Times New Roman" w:cs="Times New Roman"/>
          <w:b/>
          <w:bCs/>
          <w:sz w:val="20"/>
          <w:szCs w:val="20"/>
        </w:rPr>
        <w:t>.</w:t>
      </w:r>
      <w:r w:rsidRPr="0077369F">
        <w:rPr>
          <w:rFonts w:ascii="Times New Roman" w:hAnsi="Times New Roman" w:cs="Times New Roman"/>
          <w:sz w:val="20"/>
          <w:szCs w:val="20"/>
        </w:rPr>
        <w:t xml:space="preserve"> </w:t>
      </w:r>
      <w:r w:rsidR="00AE1DF1" w:rsidRPr="00AE1DF1">
        <w:rPr>
          <w:rFonts w:ascii="Times New Roman" w:hAnsi="Times New Roman" w:cs="Times New Roman"/>
          <w:sz w:val="20"/>
          <w:szCs w:val="20"/>
        </w:rPr>
        <w:t>Ellingham diagram representing the</w:t>
      </w:r>
      <w:r w:rsidR="0061073C">
        <w:rPr>
          <w:rFonts w:ascii="Times New Roman" w:hAnsi="Times New Roman" w:cs="Times New Roman" w:hint="eastAsia"/>
          <w:sz w:val="20"/>
          <w:szCs w:val="20"/>
        </w:rPr>
        <w:t xml:space="preserve"> standard</w:t>
      </w:r>
      <w:r w:rsidR="00AE1DF1" w:rsidRPr="00AE1DF1">
        <w:rPr>
          <w:rFonts w:ascii="Times New Roman" w:hAnsi="Times New Roman" w:cs="Times New Roman"/>
          <w:sz w:val="20"/>
          <w:szCs w:val="20"/>
        </w:rPr>
        <w:t xml:space="preserve"> Gibbs free energy as a</w:t>
      </w:r>
      <w:r w:rsidR="00AE1DF1">
        <w:rPr>
          <w:rFonts w:ascii="Times New Roman" w:hAnsi="Times New Roman" w:cs="Times New Roman" w:hint="eastAsia"/>
          <w:sz w:val="20"/>
          <w:szCs w:val="20"/>
        </w:rPr>
        <w:t xml:space="preserve"> </w:t>
      </w:r>
      <w:r w:rsidR="00AE1DF1" w:rsidRPr="00AE1DF1">
        <w:rPr>
          <w:rFonts w:ascii="Times New Roman" w:hAnsi="Times New Roman" w:cs="Times New Roman"/>
          <w:sz w:val="20"/>
          <w:szCs w:val="20"/>
        </w:rPr>
        <w:t>function of temperature.</w:t>
      </w:r>
      <w:r w:rsidR="00AE1DF1">
        <w:rPr>
          <w:rFonts w:ascii="Times New Roman" w:hAnsi="Times New Roman" w:cs="Times New Roman" w:hint="eastAsia"/>
          <w:sz w:val="20"/>
          <w:szCs w:val="20"/>
        </w:rPr>
        <w:t xml:space="preserve"> </w:t>
      </w:r>
      <w:r w:rsidR="00AE1DF1">
        <w:rPr>
          <w:rFonts w:ascii="Times New Roman" w:hAnsi="Times New Roman" w:cs="Times New Roman"/>
          <w:sz w:val="20"/>
          <w:szCs w:val="20"/>
        </w:rPr>
        <w:t>T</w:t>
      </w:r>
      <w:r w:rsidR="00AE1DF1">
        <w:rPr>
          <w:rFonts w:ascii="Times New Roman" w:hAnsi="Times New Roman" w:cs="Times New Roman" w:hint="eastAsia"/>
          <w:sz w:val="20"/>
          <w:szCs w:val="20"/>
        </w:rPr>
        <w:t xml:space="preserve">he data is </w:t>
      </w:r>
      <w:proofErr w:type="gramStart"/>
      <w:r w:rsidR="00AE1DF1">
        <w:rPr>
          <w:rFonts w:ascii="Times New Roman" w:hAnsi="Times New Roman" w:cs="Times New Roman" w:hint="eastAsia"/>
          <w:sz w:val="20"/>
          <w:szCs w:val="20"/>
        </w:rPr>
        <w:t>extraction</w:t>
      </w:r>
      <w:proofErr w:type="gramEnd"/>
      <w:r w:rsidR="00AE1DF1">
        <w:rPr>
          <w:rFonts w:ascii="Times New Roman" w:hAnsi="Times New Roman" w:cs="Times New Roman" w:hint="eastAsia"/>
          <w:sz w:val="20"/>
          <w:szCs w:val="20"/>
        </w:rPr>
        <w:t xml:space="preserve"> from HSC 9.</w:t>
      </w:r>
      <w:r w:rsidR="00546F99" w:rsidRPr="00546F99">
        <w:rPr>
          <w:rFonts w:ascii="Times New Roman" w:hAnsi="Times New Roman" w:cs="Times New Roman"/>
        </w:rPr>
        <w:t xml:space="preserve"> </w:t>
      </w:r>
      <w:r w:rsidR="00546F99" w:rsidRPr="00546F99">
        <w:rPr>
          <w:rFonts w:ascii="Times New Roman" w:hAnsi="Times New Roman" w:cs="Times New Roman"/>
          <w:sz w:val="20"/>
          <w:szCs w:val="20"/>
        </w:rPr>
        <w:t>T</w:t>
      </w:r>
      <w:r w:rsidR="00546F99" w:rsidRPr="00546F99">
        <w:rPr>
          <w:rFonts w:ascii="Times New Roman" w:hAnsi="Times New Roman" w:cs="Times New Roman" w:hint="eastAsia"/>
          <w:sz w:val="20"/>
          <w:szCs w:val="20"/>
        </w:rPr>
        <w:t xml:space="preserve">he dash line </w:t>
      </w:r>
      <w:r w:rsidR="00546F99" w:rsidRPr="00546F99">
        <w:rPr>
          <w:rFonts w:ascii="Times New Roman" w:hAnsi="Times New Roman" w:cs="Times New Roman"/>
          <w:sz w:val="20"/>
          <w:szCs w:val="20"/>
        </w:rPr>
        <w:t>is</w:t>
      </w:r>
      <w:r w:rsidR="00546F99" w:rsidRPr="00546F99">
        <w:rPr>
          <w:rFonts w:ascii="Times New Roman" w:hAnsi="Times New Roman" w:cs="Times New Roman" w:hint="eastAsia"/>
          <w:sz w:val="20"/>
          <w:szCs w:val="20"/>
        </w:rPr>
        <w:t xml:space="preserve"> extrapolated.</w:t>
      </w:r>
    </w:p>
    <w:p w14:paraId="7B4AD5E8" w14:textId="71CED622" w:rsidR="00941BC6" w:rsidRDefault="00941BC6" w:rsidP="00941BC6">
      <w:pPr>
        <w:spacing w:line="360" w:lineRule="auto"/>
        <w:jc w:val="both"/>
        <w:rPr>
          <w:rFonts w:ascii="Times New Roman" w:hAnsi="Times New Roman" w:cs="Times New Roman"/>
        </w:rPr>
      </w:pPr>
      <w:r w:rsidRPr="00941BC6">
        <w:rPr>
          <w:rFonts w:ascii="Times New Roman" w:hAnsi="Times New Roman" w:cs="Times New Roman"/>
        </w:rPr>
        <w:t xml:space="preserve">At the same time, </w:t>
      </w:r>
      <w:proofErr w:type="spellStart"/>
      <w:proofErr w:type="gramStart"/>
      <w:r w:rsidRPr="00941BC6">
        <w:rPr>
          <w:rFonts w:ascii="Times New Roman" w:hAnsi="Times New Roman" w:cs="Times New Roman"/>
        </w:rPr>
        <w:t>SiC</w:t>
      </w:r>
      <w:proofErr w:type="spellEnd"/>
      <w:proofErr w:type="gramEnd"/>
      <w:r w:rsidRPr="00941BC6">
        <w:rPr>
          <w:rFonts w:ascii="Times New Roman" w:hAnsi="Times New Roman" w:cs="Times New Roman"/>
        </w:rPr>
        <w:t xml:space="preserve"> could undergo dissolution, with Si leaching out from </w:t>
      </w:r>
      <w:proofErr w:type="spellStart"/>
      <w:r w:rsidRPr="00941BC6">
        <w:rPr>
          <w:rFonts w:ascii="Times New Roman" w:hAnsi="Times New Roman" w:cs="Times New Roman"/>
        </w:rPr>
        <w:t>SiC</w:t>
      </w:r>
      <w:proofErr w:type="spellEnd"/>
      <w:r w:rsidRPr="00941BC6">
        <w:rPr>
          <w:rFonts w:ascii="Times New Roman" w:hAnsi="Times New Roman" w:cs="Times New Roman"/>
        </w:rPr>
        <w:t xml:space="preserve"> when exposed to molten </w:t>
      </w:r>
      <w:proofErr w:type="spellStart"/>
      <w:r w:rsidRPr="00941BC6">
        <w:rPr>
          <w:rFonts w:ascii="Times New Roman" w:hAnsi="Times New Roman" w:cs="Times New Roman"/>
        </w:rPr>
        <w:t>FLiNaK</w:t>
      </w:r>
      <w:proofErr w:type="spellEnd"/>
      <w:r w:rsidRPr="00941BC6">
        <w:rPr>
          <w:rFonts w:ascii="Times New Roman" w:hAnsi="Times New Roman" w:cs="Times New Roman"/>
        </w:rPr>
        <w:t xml:space="preserve"> at 650°C. This is evidenced by the results shown in Figs. 8 and 9, where EDS analysis indicates the enrichment of C in areas where Si is depleted.</w:t>
      </w:r>
      <w:r w:rsidR="00E315EC">
        <w:rPr>
          <w:rFonts w:ascii="Times New Roman" w:hAnsi="Times New Roman" w:cs="Times New Roman" w:hint="eastAsia"/>
        </w:rPr>
        <w:t xml:space="preserve"> </w:t>
      </w:r>
      <w:r w:rsidR="00191DFC" w:rsidRPr="00191DFC">
        <w:rPr>
          <w:rFonts w:ascii="Times New Roman" w:hAnsi="Times New Roman" w:cs="Times New Roman"/>
        </w:rPr>
        <w:t xml:space="preserve">The depletion of Si </w:t>
      </w:r>
      <w:r w:rsidR="00191DFC" w:rsidRPr="00191DFC">
        <w:rPr>
          <w:rFonts w:ascii="Times New Roman" w:hAnsi="Times New Roman" w:cs="Times New Roman" w:hint="eastAsia"/>
        </w:rPr>
        <w:t>would</w:t>
      </w:r>
      <w:r w:rsidR="00191DFC" w:rsidRPr="00191DFC">
        <w:rPr>
          <w:rFonts w:ascii="Times New Roman" w:hAnsi="Times New Roman" w:cs="Times New Roman"/>
        </w:rPr>
        <w:t xml:space="preserve"> create free volumes</w:t>
      </w:r>
      <w:r w:rsidR="00191DFC" w:rsidRPr="00191DFC">
        <w:rPr>
          <w:rFonts w:ascii="Times New Roman" w:hAnsi="Times New Roman" w:cs="Times New Roman" w:hint="eastAsia"/>
        </w:rPr>
        <w:t xml:space="preserve"> in the matrix</w:t>
      </w:r>
      <w:r w:rsidR="00191DFC" w:rsidRPr="00191DFC">
        <w:rPr>
          <w:rFonts w:ascii="Times New Roman" w:hAnsi="Times New Roman" w:cs="Times New Roman"/>
        </w:rPr>
        <w:t xml:space="preserve">, which may agglomerate and create tunnels for KF penetration into the </w:t>
      </w:r>
      <w:proofErr w:type="spellStart"/>
      <w:r w:rsidR="00191DFC" w:rsidRPr="00191DFC">
        <w:rPr>
          <w:rFonts w:ascii="Times New Roman" w:hAnsi="Times New Roman" w:cs="Times New Roman"/>
        </w:rPr>
        <w:t>SiC</w:t>
      </w:r>
      <w:proofErr w:type="spellEnd"/>
      <w:r w:rsidR="00191DFC" w:rsidRPr="00191DFC">
        <w:rPr>
          <w:rFonts w:ascii="Times New Roman" w:hAnsi="Times New Roman" w:cs="Times New Roman"/>
        </w:rPr>
        <w:t xml:space="preserve"> matrix, leading to further dissolution of </w:t>
      </w:r>
      <w:proofErr w:type="spellStart"/>
      <w:r w:rsidR="00191DFC" w:rsidRPr="00191DFC">
        <w:rPr>
          <w:rFonts w:ascii="Times New Roman" w:hAnsi="Times New Roman" w:cs="Times New Roman"/>
        </w:rPr>
        <w:t>SiC.</w:t>
      </w:r>
      <w:proofErr w:type="spellEnd"/>
      <w:r w:rsidR="00191DFC" w:rsidRPr="00191DFC">
        <w:rPr>
          <w:rFonts w:ascii="Times New Roman" w:hAnsi="Times New Roman" w:cs="Times New Roman" w:hint="eastAsia"/>
        </w:rPr>
        <w:t xml:space="preserve"> </w:t>
      </w:r>
      <w:r w:rsidR="00191DFC" w:rsidRPr="00941BC6">
        <w:rPr>
          <w:rFonts w:ascii="Times New Roman" w:hAnsi="Times New Roman" w:cs="Times New Roman"/>
        </w:rPr>
        <w:t>Fig. 8</w:t>
      </w:r>
      <w:r w:rsidR="00191DFC">
        <w:rPr>
          <w:rFonts w:ascii="Times New Roman" w:hAnsi="Times New Roman" w:cs="Times New Roman" w:hint="eastAsia"/>
        </w:rPr>
        <w:t xml:space="preserve"> reflects the </w:t>
      </w:r>
      <w:r w:rsidR="00191DFC">
        <w:rPr>
          <w:rFonts w:ascii="Times New Roman" w:hAnsi="Times New Roman" w:cs="Times New Roman"/>
        </w:rPr>
        <w:t>porous</w:t>
      </w:r>
      <w:r w:rsidR="00191DFC">
        <w:rPr>
          <w:rFonts w:ascii="Times New Roman" w:hAnsi="Times New Roman" w:cs="Times New Roman" w:hint="eastAsia"/>
        </w:rPr>
        <w:t xml:space="preserve"> structure of </w:t>
      </w:r>
      <w:proofErr w:type="spellStart"/>
      <w:r w:rsidR="00191DFC">
        <w:rPr>
          <w:rFonts w:ascii="Times New Roman" w:hAnsi="Times New Roman" w:cs="Times New Roman" w:hint="eastAsia"/>
        </w:rPr>
        <w:t>SiC</w:t>
      </w:r>
      <w:proofErr w:type="spellEnd"/>
      <w:r w:rsidR="00191DFC">
        <w:rPr>
          <w:rFonts w:ascii="Times New Roman" w:hAnsi="Times New Roman" w:cs="Times New Roman" w:hint="eastAsia"/>
        </w:rPr>
        <w:t xml:space="preserve"> </w:t>
      </w:r>
      <w:r w:rsidR="00191DFC">
        <w:rPr>
          <w:rFonts w:ascii="Times New Roman" w:hAnsi="Times New Roman" w:cs="Times New Roman"/>
        </w:rPr>
        <w:t>which</w:t>
      </w:r>
      <w:r w:rsidR="00191DFC">
        <w:rPr>
          <w:rFonts w:ascii="Times New Roman" w:hAnsi="Times New Roman" w:cs="Times New Roman" w:hint="eastAsia"/>
        </w:rPr>
        <w:t xml:space="preserve"> is attacked by molten salt. </w:t>
      </w:r>
      <w:r w:rsidR="00546F99" w:rsidRPr="00546F99">
        <w:rPr>
          <w:rFonts w:ascii="Times New Roman" w:hAnsi="Times New Roman" w:cs="Times New Roman"/>
        </w:rPr>
        <w:t xml:space="preserve">It should be noted that </w:t>
      </w:r>
      <w:proofErr w:type="spellStart"/>
      <w:proofErr w:type="gramStart"/>
      <w:r w:rsidR="00546F99" w:rsidRPr="00546F99">
        <w:rPr>
          <w:rFonts w:ascii="Times New Roman" w:hAnsi="Times New Roman" w:cs="Times New Roman"/>
        </w:rPr>
        <w:t>SiC</w:t>
      </w:r>
      <w:proofErr w:type="spellEnd"/>
      <w:proofErr w:type="gramEnd"/>
      <w:r w:rsidR="00546F99" w:rsidRPr="00546F99">
        <w:rPr>
          <w:rFonts w:ascii="Times New Roman" w:hAnsi="Times New Roman" w:cs="Times New Roman"/>
        </w:rPr>
        <w:t xml:space="preserve"> has a naturally formed </w:t>
      </w:r>
      <w:commentRangeStart w:id="48"/>
      <w:commentRangeStart w:id="49"/>
      <w:proofErr w:type="spellStart"/>
      <w:r w:rsidR="00546F99" w:rsidRPr="00546F99">
        <w:rPr>
          <w:rFonts w:ascii="Times New Roman" w:hAnsi="Times New Roman" w:cs="Times New Roman"/>
        </w:rPr>
        <w:t>SiO</w:t>
      </w:r>
      <w:proofErr w:type="spellEnd"/>
      <w:r w:rsidR="00546F99" w:rsidRPr="00546F99">
        <w:rPr>
          <w:rFonts w:ascii="Times New Roman" w:hAnsi="Times New Roman" w:cs="Times New Roman"/>
        </w:rPr>
        <w:t>₂ passivation film</w:t>
      </w:r>
      <w:commentRangeEnd w:id="48"/>
      <w:r w:rsidR="00F743E3">
        <w:rPr>
          <w:rStyle w:val="CommentReference"/>
        </w:rPr>
        <w:commentReference w:id="48"/>
      </w:r>
      <w:commentRangeEnd w:id="49"/>
      <w:r w:rsidR="00637826">
        <w:rPr>
          <w:rStyle w:val="CommentReference"/>
        </w:rPr>
        <w:commentReference w:id="49"/>
      </w:r>
      <w:r w:rsidR="00546F99" w:rsidRPr="00546F99">
        <w:rPr>
          <w:rFonts w:ascii="Times New Roman" w:hAnsi="Times New Roman" w:cs="Times New Roman"/>
        </w:rPr>
        <w:t xml:space="preserve">. However, </w:t>
      </w:r>
      <w:commentRangeStart w:id="50"/>
      <w:commentRangeStart w:id="51"/>
      <w:proofErr w:type="spellStart"/>
      <w:r w:rsidR="00546F99" w:rsidRPr="00546F99">
        <w:rPr>
          <w:rFonts w:ascii="Times New Roman" w:hAnsi="Times New Roman" w:cs="Times New Roman"/>
        </w:rPr>
        <w:t>SiO</w:t>
      </w:r>
      <w:proofErr w:type="spellEnd"/>
      <w:r w:rsidR="00546F99" w:rsidRPr="00546F99">
        <w:rPr>
          <w:rFonts w:ascii="Times New Roman" w:hAnsi="Times New Roman" w:cs="Times New Roman"/>
        </w:rPr>
        <w:t>₂</w:t>
      </w:r>
      <w:commentRangeEnd w:id="50"/>
      <w:r w:rsidR="00F743E3">
        <w:rPr>
          <w:rStyle w:val="CommentReference"/>
        </w:rPr>
        <w:commentReference w:id="50"/>
      </w:r>
      <w:commentRangeEnd w:id="51"/>
      <w:r w:rsidR="00637826">
        <w:rPr>
          <w:rStyle w:val="CommentReference"/>
        </w:rPr>
        <w:commentReference w:id="51"/>
      </w:r>
      <w:r w:rsidR="00546F99" w:rsidRPr="00546F99">
        <w:rPr>
          <w:rFonts w:ascii="Times New Roman" w:hAnsi="Times New Roman" w:cs="Times New Roman"/>
        </w:rPr>
        <w:t xml:space="preserve"> is unstable in molten salt and will dissolve in KF, forming </w:t>
      </w:r>
      <w:proofErr w:type="spellStart"/>
      <w:r w:rsidR="00546F99" w:rsidRPr="00546F99">
        <w:rPr>
          <w:rFonts w:ascii="Times New Roman" w:hAnsi="Times New Roman" w:cs="Times New Roman"/>
        </w:rPr>
        <w:t>SiF</w:t>
      </w:r>
      <w:proofErr w:type="spellEnd"/>
      <w:r w:rsidR="00546F99" w:rsidRPr="00546F99">
        <w:rPr>
          <w:rFonts w:ascii="Times New Roman" w:hAnsi="Times New Roman" w:cs="Times New Roman"/>
        </w:rPr>
        <w:t>₄ through the reaction:</w:t>
      </w:r>
    </w:p>
    <w:p w14:paraId="478A1714" w14:textId="74B5EA83" w:rsidR="00546F99" w:rsidRDefault="00000000" w:rsidP="0013505F">
      <w:pPr>
        <w:spacing w:line="36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S</m:t>
            </m:r>
            <m:r>
              <w:rPr>
                <w:rFonts w:ascii="Cambria Math" w:hAnsi="Cambria Math" w:cs="Times New Roman" w:hint="eastAsia"/>
              </w:rPr>
              <m:t>i</m:t>
            </m:r>
            <m:r>
              <w:rPr>
                <w:rFonts w:ascii="Cambria Math" w:hAnsi="Cambria Math" w:cs="Times New Roman"/>
              </w:rPr>
              <m:t>O</m:t>
            </m:r>
          </m:e>
          <m:sub>
            <m:r>
              <w:rPr>
                <w:rFonts w:ascii="Cambria Math" w:hAnsi="Cambria Math" w:cs="Times New Roman"/>
              </w:rPr>
              <m:t>2</m:t>
            </m:r>
          </m:sub>
        </m:sSub>
        <m:r>
          <w:rPr>
            <w:rFonts w:ascii="Cambria Math" w:hAnsi="Cambria Math" w:cs="Times New Roman"/>
          </w:rPr>
          <m:t xml:space="preserve">+4KF= </m:t>
        </m:r>
        <m:sSub>
          <m:sSubPr>
            <m:ctrlPr>
              <w:rPr>
                <w:rFonts w:ascii="Cambria Math" w:hAnsi="Cambria Math" w:cs="Times New Roman"/>
                <w:i/>
              </w:rPr>
            </m:ctrlPr>
          </m:sSubPr>
          <m:e>
            <m:r>
              <w:rPr>
                <w:rFonts w:ascii="Cambria Math" w:hAnsi="Cambria Math" w:cs="Times New Roman"/>
              </w:rPr>
              <m:t>SiF</m:t>
            </m:r>
          </m:e>
          <m:sub>
            <m:r>
              <w:rPr>
                <w:rFonts w:ascii="Cambria Math" w:hAnsi="Cambria Math" w:cs="Times New Roman"/>
              </w:rPr>
              <m:t>4</m:t>
            </m:r>
          </m:sub>
        </m:sSub>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2</m:t>
            </m:r>
          </m:sub>
        </m:sSub>
        <m:r>
          <w:rPr>
            <w:rFonts w:ascii="Cambria Math" w:hAnsi="Cambria Math" w:cs="Times New Roman"/>
          </w:rPr>
          <m:t>O</m:t>
        </m:r>
      </m:oMath>
      <w:r w:rsidR="0013505F">
        <w:rPr>
          <w:rFonts w:ascii="Times New Roman" w:hAnsi="Times New Roman" w:cs="Times New Roman" w:hint="eastAsia"/>
        </w:rPr>
        <w:t xml:space="preserve">               (</w:t>
      </w:r>
      <w:r w:rsidR="0078010C">
        <w:rPr>
          <w:rFonts w:ascii="Times New Roman" w:hAnsi="Times New Roman" w:cs="Times New Roman" w:hint="eastAsia"/>
        </w:rPr>
        <w:t>6</w:t>
      </w:r>
      <w:r w:rsidR="0013505F">
        <w:rPr>
          <w:rFonts w:ascii="Times New Roman" w:hAnsi="Times New Roman" w:cs="Times New Roman" w:hint="eastAsia"/>
        </w:rPr>
        <w:t>)</w:t>
      </w:r>
    </w:p>
    <w:p w14:paraId="2C6E9D8E" w14:textId="138ED413" w:rsidR="00546F99" w:rsidRDefault="00546F99" w:rsidP="00E315EC">
      <w:pPr>
        <w:spacing w:line="360" w:lineRule="auto"/>
        <w:jc w:val="both"/>
        <w:rPr>
          <w:rFonts w:ascii="Times New Roman" w:hAnsi="Times New Roman" w:cs="Times New Roman"/>
        </w:rPr>
      </w:pPr>
      <w:proofErr w:type="spellStart"/>
      <w:r w:rsidRPr="00546F99">
        <w:rPr>
          <w:rFonts w:ascii="Times New Roman" w:hAnsi="Times New Roman" w:cs="Times New Roman"/>
        </w:rPr>
        <w:t>SiF</w:t>
      </w:r>
      <w:proofErr w:type="spellEnd"/>
      <w:r w:rsidRPr="00546F99">
        <w:rPr>
          <w:rFonts w:ascii="Times New Roman" w:hAnsi="Times New Roman" w:cs="Times New Roman"/>
        </w:rPr>
        <w:t>₄ could further react to form SiF₆²⁻ via the reaction</w:t>
      </w:r>
      <w:r w:rsidR="00E67E55">
        <w:rPr>
          <w:rFonts w:ascii="Times New Roman" w:hAnsi="Times New Roman" w:cs="Times New Roman"/>
        </w:rPr>
        <w:t xml:space="preserve"> depending on the </w:t>
      </w:r>
      <w:proofErr w:type="spellStart"/>
      <w:r w:rsidR="00E67E55">
        <w:rPr>
          <w:rFonts w:ascii="Times New Roman" w:hAnsi="Times New Roman" w:cs="Times New Roman"/>
        </w:rPr>
        <w:t>fluoroacidity</w:t>
      </w:r>
      <w:proofErr w:type="spellEnd"/>
      <w:r w:rsidR="00E67E55">
        <w:rPr>
          <w:rFonts w:ascii="Times New Roman" w:hAnsi="Times New Roman" w:cs="Times New Roman"/>
        </w:rPr>
        <w:t xml:space="preserve"> of the salt</w:t>
      </w:r>
      <w:r w:rsidR="00D4363F">
        <w:rPr>
          <w:rFonts w:ascii="Times New Roman" w:hAnsi="Times New Roman" w:cs="Times New Roman" w:hint="eastAsia"/>
        </w:rPr>
        <w:t xml:space="preserve"> </w:t>
      </w:r>
      <w:r w:rsidR="00D4363F">
        <w:rPr>
          <w:rFonts w:ascii="Times New Roman" w:hAnsi="Times New Roman" w:cs="Times New Roman"/>
        </w:rPr>
        <w:fldChar w:fldCharType="begin">
          <w:fldData xml:space="preserve">PEVuZE5vdGU+PENpdGU+PEF1dGhvcj5LZXJnb2F0PC9BdXRob3I+PFllYXI+MjAxNDwvWWVhcj48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</w:fldData>
        </w:fldChar>
      </w:r>
      <w:r w:rsidR="00B31697">
        <w:rPr>
          <w:rFonts w:ascii="Times New Roman" w:hAnsi="Times New Roman" w:cs="Times New Roman"/>
        </w:rPr>
        <w:instrText xml:space="preserve"> ADDIN EN.CITE </w:instrText>
      </w:r>
      <w:r w:rsidR="00B31697">
        <w:rPr>
          <w:rFonts w:ascii="Times New Roman" w:hAnsi="Times New Roman" w:cs="Times New Roman"/>
        </w:rPr>
        <w:fldChar w:fldCharType="begin">
          <w:fldData xml:space="preserve">PEVuZE5vdGU+PENpdGU+PEF1dGhvcj5LZXJnb2F0PC9BdXRob3I+PFllYXI+MjAxNDwvWWVhcj48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</w:fldData>
        </w:fldChar>
      </w:r>
      <w:r w:rsidR="00B31697">
        <w:rPr>
          <w:rFonts w:ascii="Times New Roman" w:hAnsi="Times New Roman" w:cs="Times New Roman"/>
        </w:rPr>
        <w:instrText xml:space="preserve"> ADDIN EN.CITE.DATA </w:instrText>
      </w:r>
      <w:r w:rsidR="00B31697">
        <w:rPr>
          <w:rFonts w:ascii="Times New Roman" w:hAnsi="Times New Roman" w:cs="Times New Roman"/>
        </w:rPr>
      </w:r>
      <w:r w:rsidR="00B31697">
        <w:rPr>
          <w:rFonts w:ascii="Times New Roman" w:hAnsi="Times New Roman" w:cs="Times New Roman"/>
        </w:rPr>
        <w:fldChar w:fldCharType="end"/>
      </w:r>
      <w:r w:rsidR="00D4363F">
        <w:rPr>
          <w:rFonts w:ascii="Times New Roman" w:hAnsi="Times New Roman" w:cs="Times New Roman"/>
        </w:rPr>
      </w:r>
      <w:r w:rsidR="00D4363F">
        <w:rPr>
          <w:rFonts w:ascii="Times New Roman" w:hAnsi="Times New Roman" w:cs="Times New Roman"/>
        </w:rPr>
        <w:fldChar w:fldCharType="separate"/>
      </w:r>
      <w:r w:rsidR="00B31697">
        <w:rPr>
          <w:rFonts w:ascii="Times New Roman" w:hAnsi="Times New Roman" w:cs="Times New Roman"/>
          <w:noProof/>
        </w:rPr>
        <w:t>[35, 36]</w:t>
      </w:r>
      <w:r w:rsidR="00D4363F">
        <w:rPr>
          <w:rFonts w:ascii="Times New Roman" w:hAnsi="Times New Roman" w:cs="Times New Roman"/>
        </w:rPr>
        <w:fldChar w:fldCharType="end"/>
      </w:r>
      <w:r w:rsidRPr="00546F99">
        <w:rPr>
          <w:rFonts w:ascii="Times New Roman" w:hAnsi="Times New Roman" w:cs="Times New Roman"/>
        </w:rPr>
        <w:t>:</w:t>
      </w:r>
    </w:p>
    <w:p w14:paraId="047C3772" w14:textId="776C2A04" w:rsidR="0013505F" w:rsidRPr="0013505F" w:rsidRDefault="0013505F" w:rsidP="0013505F">
      <w:pPr>
        <w:spacing w:line="360" w:lineRule="auto"/>
        <w:jc w:val="center"/>
        <w:rPr>
          <w:rFonts w:ascii="Times New Roman" w:hAnsi="Times New Roman" w:cs="Times New Roman"/>
        </w:rPr>
      </w:pPr>
      <m:oMath>
        <m:r>
          <w:rPr>
            <w:rFonts w:ascii="Cambria Math" w:hAnsi="Cambria Math" w:cs="Times New Roman"/>
          </w:rPr>
          <w:lastRenderedPageBreak/>
          <m:t>2KF+</m:t>
        </m:r>
        <m:sSub>
          <m:sSubPr>
            <m:ctrlPr>
              <w:rPr>
                <w:rFonts w:ascii="Cambria Math" w:hAnsi="Cambria Math" w:cs="Times New Roman"/>
                <w:i/>
              </w:rPr>
            </m:ctrlPr>
          </m:sSubPr>
          <m:e>
            <m:r>
              <w:rPr>
                <w:rFonts w:ascii="Cambria Math" w:hAnsi="Cambria Math" w:cs="Times New Roman"/>
              </w:rPr>
              <m:t>SiF</m:t>
            </m:r>
          </m:e>
          <m:sub>
            <m:r>
              <w:rPr>
                <w:rFonts w:ascii="Cambria Math" w:hAnsi="Cambria Math" w:cs="Times New Roman"/>
              </w:rPr>
              <m:t>4</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2</m:t>
            </m:r>
          </m:sub>
        </m:sSub>
        <m:sSub>
          <m:sSubPr>
            <m:ctrlPr>
              <w:rPr>
                <w:rFonts w:ascii="Cambria Math" w:hAnsi="Cambria Math" w:cs="Times New Roman"/>
                <w:i/>
              </w:rPr>
            </m:ctrlPr>
          </m:sSubPr>
          <m:e>
            <m:r>
              <w:rPr>
                <w:rFonts w:ascii="Cambria Math" w:hAnsi="Cambria Math" w:cs="Times New Roman"/>
              </w:rPr>
              <m:t>SiF</m:t>
            </m:r>
          </m:e>
          <m:sub>
            <m:r>
              <w:rPr>
                <w:rFonts w:ascii="Cambria Math" w:hAnsi="Cambria Math" w:cs="Times New Roman"/>
              </w:rPr>
              <m:t>6</m:t>
            </m:r>
          </m:sub>
        </m:sSub>
      </m:oMath>
      <w:r w:rsidRPr="0013505F">
        <w:rPr>
          <w:rFonts w:ascii="Times New Roman" w:hAnsi="Times New Roman" w:cs="Times New Roman"/>
        </w:rPr>
        <w:t xml:space="preserve">               (</w:t>
      </w:r>
      <w:r w:rsidR="0078010C">
        <w:rPr>
          <w:rFonts w:ascii="Times New Roman" w:hAnsi="Times New Roman" w:cs="Times New Roman" w:hint="eastAsia"/>
        </w:rPr>
        <w:t>7</w:t>
      </w:r>
      <w:r w:rsidRPr="0013505F">
        <w:rPr>
          <w:rFonts w:ascii="Times New Roman" w:hAnsi="Times New Roman" w:cs="Times New Roman"/>
        </w:rPr>
        <w:t>)</w:t>
      </w:r>
    </w:p>
    <w:p w14:paraId="05864C1E" w14:textId="18DDC6F3" w:rsidR="00CB5BC9" w:rsidRDefault="00546F99" w:rsidP="008B562C">
      <w:pPr>
        <w:spacing w:line="360" w:lineRule="auto"/>
        <w:jc w:val="both"/>
        <w:rPr>
          <w:rFonts w:ascii="Times New Roman" w:hAnsi="Times New Roman" w:cs="Times New Roman"/>
        </w:rPr>
      </w:pPr>
      <w:r w:rsidRPr="00546F99">
        <w:rPr>
          <w:rFonts w:ascii="Times New Roman" w:hAnsi="Times New Roman" w:cs="Times New Roman"/>
        </w:rPr>
        <w:t xml:space="preserve">The tendency for </w:t>
      </w:r>
      <w:proofErr w:type="spellStart"/>
      <w:r w:rsidRPr="00546F99">
        <w:rPr>
          <w:rFonts w:ascii="Times New Roman" w:hAnsi="Times New Roman" w:cs="Times New Roman"/>
        </w:rPr>
        <w:t>SiO</w:t>
      </w:r>
      <w:proofErr w:type="spellEnd"/>
      <w:r w:rsidRPr="00546F99">
        <w:rPr>
          <w:rFonts w:ascii="Times New Roman" w:hAnsi="Times New Roman" w:cs="Times New Roman"/>
        </w:rPr>
        <w:t xml:space="preserve">₂ to transform into </w:t>
      </w:r>
      <w:proofErr w:type="spellStart"/>
      <w:r w:rsidRPr="00546F99">
        <w:rPr>
          <w:rFonts w:ascii="Times New Roman" w:hAnsi="Times New Roman" w:cs="Times New Roman"/>
        </w:rPr>
        <w:t>SiF</w:t>
      </w:r>
      <w:proofErr w:type="spellEnd"/>
      <w:r w:rsidRPr="00546F99">
        <w:rPr>
          <w:rFonts w:ascii="Times New Roman" w:hAnsi="Times New Roman" w:cs="Times New Roman"/>
        </w:rPr>
        <w:t xml:space="preserve">₄ and then to </w:t>
      </w:r>
      <w:proofErr w:type="spellStart"/>
      <w:r w:rsidRPr="00546F99">
        <w:rPr>
          <w:rFonts w:ascii="Times New Roman" w:hAnsi="Times New Roman" w:cs="Times New Roman"/>
        </w:rPr>
        <w:t>K₂SiF</w:t>
      </w:r>
      <w:proofErr w:type="spellEnd"/>
      <w:r w:rsidRPr="00546F99">
        <w:rPr>
          <w:rFonts w:ascii="Times New Roman" w:hAnsi="Times New Roman" w:cs="Times New Roman"/>
        </w:rPr>
        <w:t xml:space="preserve">₆ can be further supported by the thermodynamic data in Fig. 12, where </w:t>
      </w:r>
      <w:proofErr w:type="spellStart"/>
      <w:r w:rsidRPr="00546F99">
        <w:rPr>
          <w:rFonts w:ascii="Times New Roman" w:hAnsi="Times New Roman" w:cs="Times New Roman"/>
        </w:rPr>
        <w:t>K₂SiF</w:t>
      </w:r>
      <w:proofErr w:type="spellEnd"/>
      <w:r w:rsidRPr="00546F99">
        <w:rPr>
          <w:rFonts w:ascii="Times New Roman" w:hAnsi="Times New Roman" w:cs="Times New Roman"/>
        </w:rPr>
        <w:t>₆ has the lowest energy.</w:t>
      </w:r>
    </w:p>
    <w:p w14:paraId="6971E674" w14:textId="2B41555A" w:rsidR="00D0314A" w:rsidRDefault="00D0314A" w:rsidP="008A4161">
      <w:pPr>
        <w:spacing w:line="360" w:lineRule="auto"/>
        <w:jc w:val="both"/>
        <w:rPr>
          <w:rFonts w:ascii="Times New Roman" w:hAnsi="Times New Roman" w:cs="Times New Roman"/>
        </w:rPr>
      </w:pPr>
      <w:r w:rsidRPr="00D0314A">
        <w:rPr>
          <w:rFonts w:ascii="Times New Roman" w:hAnsi="Times New Roman" w:cs="Times New Roman"/>
        </w:rPr>
        <w:t xml:space="preserve">Here arises the central question: </w:t>
      </w:r>
      <w:r w:rsidR="008A4161" w:rsidRPr="008A4161">
        <w:rPr>
          <w:rFonts w:ascii="Times New Roman" w:hAnsi="Times New Roman" w:cs="Times New Roman"/>
        </w:rPr>
        <w:t xml:space="preserve">which material, </w:t>
      </w:r>
      <w:proofErr w:type="spellStart"/>
      <w:r w:rsidR="008A4161" w:rsidRPr="008A4161">
        <w:rPr>
          <w:rFonts w:ascii="Times New Roman" w:hAnsi="Times New Roman" w:cs="Times New Roman"/>
        </w:rPr>
        <w:t>Al₂O</w:t>
      </w:r>
      <w:proofErr w:type="spellEnd"/>
      <w:r w:rsidR="008A4161" w:rsidRPr="008A4161">
        <w:rPr>
          <w:rFonts w:ascii="Times New Roman" w:hAnsi="Times New Roman" w:cs="Times New Roman"/>
        </w:rPr>
        <w:t xml:space="preserve">₃ or </w:t>
      </w:r>
      <w:proofErr w:type="spellStart"/>
      <w:proofErr w:type="gramStart"/>
      <w:r w:rsidR="008A4161" w:rsidRPr="008A4161">
        <w:rPr>
          <w:rFonts w:ascii="Times New Roman" w:hAnsi="Times New Roman" w:cs="Times New Roman"/>
        </w:rPr>
        <w:t>SiC</w:t>
      </w:r>
      <w:proofErr w:type="spellEnd"/>
      <w:proofErr w:type="gramEnd"/>
      <w:r w:rsidR="008A4161" w:rsidRPr="008A4161">
        <w:rPr>
          <w:rFonts w:ascii="Times New Roman" w:hAnsi="Times New Roman" w:cs="Times New Roman"/>
        </w:rPr>
        <w:t xml:space="preserve">, is more favorable for reacting with molten </w:t>
      </w:r>
      <w:proofErr w:type="spellStart"/>
      <w:r w:rsidR="008A4161" w:rsidRPr="008A4161">
        <w:rPr>
          <w:rFonts w:ascii="Times New Roman" w:hAnsi="Times New Roman" w:cs="Times New Roman"/>
        </w:rPr>
        <w:t>FLiNaK</w:t>
      </w:r>
      <w:proofErr w:type="spellEnd"/>
      <w:r w:rsidR="008A4161" w:rsidRPr="008A4161">
        <w:rPr>
          <w:rFonts w:ascii="Times New Roman" w:hAnsi="Times New Roman" w:cs="Times New Roman"/>
        </w:rPr>
        <w:t>?</w:t>
      </w:r>
      <w:r w:rsidRPr="00D0314A">
        <w:rPr>
          <w:rFonts w:ascii="Times New Roman" w:hAnsi="Times New Roman" w:cs="Times New Roman"/>
        </w:rPr>
        <w:t xml:space="preserve"> To investigate this, Density Functional Theory (DFT) calculations were conducted to compare the adsorption energy of KF on </w:t>
      </w:r>
      <w:proofErr w:type="spellStart"/>
      <w:r w:rsidRPr="00D0314A">
        <w:rPr>
          <w:rFonts w:ascii="Times New Roman" w:hAnsi="Times New Roman" w:cs="Times New Roman"/>
        </w:rPr>
        <w:t>Al₂O</w:t>
      </w:r>
      <w:proofErr w:type="spellEnd"/>
      <w:r w:rsidRPr="00D0314A">
        <w:rPr>
          <w:rFonts w:ascii="Times New Roman" w:hAnsi="Times New Roman" w:cs="Times New Roman"/>
        </w:rPr>
        <w:t xml:space="preserve">₃ and </w:t>
      </w:r>
      <w:proofErr w:type="spellStart"/>
      <w:proofErr w:type="gramStart"/>
      <w:r w:rsidRPr="00D0314A">
        <w:rPr>
          <w:rFonts w:ascii="Times New Roman" w:hAnsi="Times New Roman" w:cs="Times New Roman"/>
        </w:rPr>
        <w:t>SiC</w:t>
      </w:r>
      <w:proofErr w:type="spellEnd"/>
      <w:proofErr w:type="gramEnd"/>
      <w:r w:rsidRPr="00D0314A">
        <w:rPr>
          <w:rFonts w:ascii="Times New Roman" w:hAnsi="Times New Roman" w:cs="Times New Roman"/>
        </w:rPr>
        <w:t xml:space="preserve">, respectively. As illustrated in Fig. 13(a-d), the simulations examined different chemical facets of </w:t>
      </w:r>
      <w:proofErr w:type="spellStart"/>
      <w:r w:rsidRPr="00D0314A">
        <w:rPr>
          <w:rFonts w:ascii="Times New Roman" w:hAnsi="Times New Roman" w:cs="Times New Roman"/>
        </w:rPr>
        <w:t>SiC</w:t>
      </w:r>
      <w:proofErr w:type="spellEnd"/>
      <w:r w:rsidRPr="00D0314A">
        <w:rPr>
          <w:rFonts w:ascii="Times New Roman" w:hAnsi="Times New Roman" w:cs="Times New Roman"/>
        </w:rPr>
        <w:t xml:space="preserve"> and </w:t>
      </w:r>
      <w:proofErr w:type="spellStart"/>
      <w:r w:rsidRPr="00D0314A">
        <w:rPr>
          <w:rFonts w:ascii="Times New Roman" w:hAnsi="Times New Roman" w:cs="Times New Roman"/>
        </w:rPr>
        <w:t>Al₂O</w:t>
      </w:r>
      <w:proofErr w:type="spellEnd"/>
      <w:r w:rsidRPr="00D0314A">
        <w:rPr>
          <w:rFonts w:ascii="Times New Roman" w:hAnsi="Times New Roman" w:cs="Times New Roman"/>
        </w:rPr>
        <w:t xml:space="preserve">₃: (a) KF molecule on Si-terminated </w:t>
      </w:r>
      <w:proofErr w:type="spellStart"/>
      <w:r w:rsidRPr="00D0314A">
        <w:rPr>
          <w:rFonts w:ascii="Times New Roman" w:hAnsi="Times New Roman" w:cs="Times New Roman"/>
        </w:rPr>
        <w:t>SiC</w:t>
      </w:r>
      <w:proofErr w:type="spellEnd"/>
      <w:r w:rsidRPr="00D0314A">
        <w:rPr>
          <w:rFonts w:ascii="Times New Roman" w:hAnsi="Times New Roman" w:cs="Times New Roman"/>
        </w:rPr>
        <w:t xml:space="preserve">, (b) KF molecule on C-terminated </w:t>
      </w:r>
      <w:proofErr w:type="spellStart"/>
      <w:r w:rsidRPr="00D0314A">
        <w:rPr>
          <w:rFonts w:ascii="Times New Roman" w:hAnsi="Times New Roman" w:cs="Times New Roman"/>
        </w:rPr>
        <w:t>SiC</w:t>
      </w:r>
      <w:proofErr w:type="spellEnd"/>
      <w:r w:rsidRPr="00D0314A">
        <w:rPr>
          <w:rFonts w:ascii="Times New Roman" w:hAnsi="Times New Roman" w:cs="Times New Roman"/>
        </w:rPr>
        <w:t xml:space="preserve">, (c) KF molecule on Al-terminated </w:t>
      </w:r>
      <w:proofErr w:type="spellStart"/>
      <w:r w:rsidRPr="00D0314A">
        <w:rPr>
          <w:rFonts w:ascii="Times New Roman" w:hAnsi="Times New Roman" w:cs="Times New Roman"/>
        </w:rPr>
        <w:t>Al₂O</w:t>
      </w:r>
      <w:proofErr w:type="spellEnd"/>
      <w:r w:rsidRPr="00D0314A">
        <w:rPr>
          <w:rFonts w:ascii="Times New Roman" w:hAnsi="Times New Roman" w:cs="Times New Roman"/>
        </w:rPr>
        <w:t xml:space="preserve">₃, and (d) KF molecule on O-terminated </w:t>
      </w:r>
      <w:proofErr w:type="spellStart"/>
      <w:r w:rsidRPr="00D0314A">
        <w:rPr>
          <w:rFonts w:ascii="Times New Roman" w:hAnsi="Times New Roman" w:cs="Times New Roman"/>
        </w:rPr>
        <w:t>Al₂O</w:t>
      </w:r>
      <w:proofErr w:type="spellEnd"/>
      <w:r w:rsidRPr="00D0314A">
        <w:rPr>
          <w:rFonts w:ascii="Times New Roman" w:hAnsi="Times New Roman" w:cs="Times New Roman"/>
        </w:rPr>
        <w:t>₃. All surfaces were modeled in the &lt;001&gt; direction.</w:t>
      </w:r>
    </w:p>
    <w:p w14:paraId="7A4374AE" w14:textId="4DD7BFF8" w:rsidR="009E5D4F" w:rsidRDefault="009E5D4F" w:rsidP="008B562C">
      <w:pPr>
        <w:spacing w:line="360" w:lineRule="auto"/>
        <w:jc w:val="both"/>
        <w:rPr>
          <w:rFonts w:ascii="Times New Roman" w:hAnsi="Times New Roman" w:cs="Times New Roman"/>
        </w:rPr>
      </w:pPr>
      <w:r w:rsidRPr="009E5D4F">
        <w:rPr>
          <w:rFonts w:ascii="Times New Roman" w:hAnsi="Times New Roman" w:cs="Times New Roman"/>
        </w:rPr>
        <w:t xml:space="preserve">After structural optimization, the F atom forms a bond with Si in Fig. 13(a) with a bond length of approximately 1.64 Å, while no bond forms with K. Similarly, in Fig. 13(b), F forms a bond with C at the C-terminated </w:t>
      </w:r>
      <w:proofErr w:type="spellStart"/>
      <w:r w:rsidRPr="009E5D4F">
        <w:rPr>
          <w:rFonts w:ascii="Times New Roman" w:hAnsi="Times New Roman" w:cs="Times New Roman"/>
        </w:rPr>
        <w:t>SiC.</w:t>
      </w:r>
      <w:proofErr w:type="spellEnd"/>
      <w:r w:rsidRPr="009E5D4F">
        <w:rPr>
          <w:rFonts w:ascii="Times New Roman" w:hAnsi="Times New Roman" w:cs="Times New Roman"/>
        </w:rPr>
        <w:t xml:space="preserve"> For </w:t>
      </w:r>
      <w:proofErr w:type="spellStart"/>
      <w:r w:rsidRPr="009E5D4F">
        <w:rPr>
          <w:rFonts w:ascii="Times New Roman" w:hAnsi="Times New Roman" w:cs="Times New Roman"/>
        </w:rPr>
        <w:t>Al₂O</w:t>
      </w:r>
      <w:proofErr w:type="spellEnd"/>
      <w:r w:rsidRPr="009E5D4F">
        <w:rPr>
          <w:rFonts w:ascii="Times New Roman" w:hAnsi="Times New Roman" w:cs="Times New Roman"/>
        </w:rPr>
        <w:t xml:space="preserve">₃, in Fig. 13(c), KF forms bonds with both O and Al on the Al-terminated surface, with K forming three bonds with O with a bond length of 2.66 Å and F bonding with Al with a bond length of 1.74 </w:t>
      </w:r>
      <w:r w:rsidR="00BC3385" w:rsidRPr="009E5D4F">
        <w:rPr>
          <w:rFonts w:ascii="Times New Roman" w:hAnsi="Times New Roman" w:cs="Times New Roman"/>
        </w:rPr>
        <w:t>Å</w:t>
      </w:r>
      <w:r w:rsidRPr="009E5D4F">
        <w:rPr>
          <w:rFonts w:ascii="Times New Roman" w:hAnsi="Times New Roman" w:cs="Times New Roman"/>
        </w:rPr>
        <w:t xml:space="preserve">. On the O-terminated </w:t>
      </w:r>
      <w:proofErr w:type="spellStart"/>
      <w:r w:rsidRPr="009E5D4F">
        <w:rPr>
          <w:rFonts w:ascii="Times New Roman" w:hAnsi="Times New Roman" w:cs="Times New Roman"/>
        </w:rPr>
        <w:t>Al₂O</w:t>
      </w:r>
      <w:proofErr w:type="spellEnd"/>
      <w:r w:rsidRPr="009E5D4F">
        <w:rPr>
          <w:rFonts w:ascii="Times New Roman" w:hAnsi="Times New Roman" w:cs="Times New Roman"/>
        </w:rPr>
        <w:t>₃ surface shown in Fig. 13(d), only K forms a bond with O with a bond length of 2.64 Å.</w:t>
      </w:r>
    </w:p>
    <w:p w14:paraId="5FD62F64" w14:textId="6E63766F" w:rsidR="00B14958" w:rsidRPr="00700AF4" w:rsidRDefault="00DD0DB4" w:rsidP="00DD0DB4">
      <w:pPr>
        <w:spacing w:line="360" w:lineRule="auto"/>
        <w:jc w:val="center"/>
        <w:rPr>
          <w:rFonts w:ascii="Times New Roman" w:hAnsi="Times New Roman" w:cs="Times New Roman"/>
          <w:b/>
          <w:bCs/>
        </w:rPr>
      </w:pPr>
      <w:r w:rsidRPr="00DD0DB4">
        <w:rPr>
          <w:rFonts w:ascii="Times New Roman" w:hAnsi="Times New Roman" w:cs="Times New Roman"/>
          <w:b/>
          <w:bCs/>
          <w:noProof/>
        </w:rPr>
        <w:drawing>
          <wp:inline distT="0" distB="0" distL="0" distR="0" wp14:anchorId="472A3349" wp14:editId="3233201B">
            <wp:extent cx="5308600" cy="3381397"/>
            <wp:effectExtent l="0" t="0" r="6350" b="9525"/>
            <wp:docPr id="112467831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678316" name="Picture 1" descr="A diagram of a graph&#10;&#10;Description automatically generated with medium confidence"/>
                    <pic:cNvPicPr/>
                  </pic:nvPicPr>
                  <pic:blipFill>
                    <a:blip r:embed="rId22"/>
                    <a:stretch>
                      <a:fillRect/>
                    </a:stretch>
                  </pic:blipFill>
                  <pic:spPr>
                    <a:xfrm>
                      <a:off x="0" y="0"/>
                      <a:ext cx="5308991" cy="3381646"/>
                    </a:xfrm>
                    <a:prstGeom prst="rect">
                      <a:avLst/>
                    </a:prstGeom>
                  </pic:spPr>
                </pic:pic>
              </a:graphicData>
            </a:graphic>
          </wp:inline>
        </w:drawing>
      </w:r>
    </w:p>
    <w:p w14:paraId="557E0D6F" w14:textId="4BF1566F" w:rsidR="00B14958" w:rsidRPr="00B14958" w:rsidRDefault="00B14958" w:rsidP="008B562C">
      <w:pPr>
        <w:spacing w:line="360" w:lineRule="auto"/>
        <w:jc w:val="both"/>
        <w:rPr>
          <w:rFonts w:ascii="Times New Roman" w:hAnsi="Times New Roman" w:cs="Times New Roman"/>
          <w:sz w:val="20"/>
          <w:szCs w:val="20"/>
        </w:rPr>
      </w:pPr>
      <w:r w:rsidRPr="0077369F">
        <w:rPr>
          <w:rFonts w:ascii="Times New Roman" w:hAnsi="Times New Roman" w:cs="Times New Roman"/>
          <w:b/>
          <w:bCs/>
          <w:sz w:val="20"/>
          <w:szCs w:val="20"/>
        </w:rPr>
        <w:lastRenderedPageBreak/>
        <w:t xml:space="preserve">Fig. </w:t>
      </w:r>
      <w:r>
        <w:rPr>
          <w:rFonts w:ascii="Times New Roman" w:hAnsi="Times New Roman" w:cs="Times New Roman"/>
          <w:b/>
          <w:bCs/>
          <w:sz w:val="20"/>
          <w:szCs w:val="20"/>
        </w:rPr>
        <w:t>1</w:t>
      </w:r>
      <w:r w:rsidR="00F04F13">
        <w:rPr>
          <w:rFonts w:ascii="Times New Roman" w:hAnsi="Times New Roman" w:cs="Times New Roman" w:hint="eastAsia"/>
          <w:b/>
          <w:bCs/>
          <w:sz w:val="20"/>
          <w:szCs w:val="20"/>
        </w:rPr>
        <w:t>3</w:t>
      </w:r>
      <w:r w:rsidRPr="0077369F">
        <w:rPr>
          <w:rFonts w:ascii="Times New Roman" w:hAnsi="Times New Roman" w:cs="Times New Roman"/>
          <w:b/>
          <w:bCs/>
          <w:sz w:val="20"/>
          <w:szCs w:val="20"/>
        </w:rPr>
        <w:t>.</w:t>
      </w:r>
      <w:r w:rsidRPr="0077369F">
        <w:rPr>
          <w:rFonts w:ascii="Times New Roman" w:hAnsi="Times New Roman" w:cs="Times New Roman"/>
          <w:sz w:val="20"/>
          <w:szCs w:val="20"/>
        </w:rPr>
        <w:t xml:space="preserve"> </w:t>
      </w:r>
      <w:r w:rsidR="000C5F1E">
        <w:rPr>
          <w:rFonts w:ascii="Times New Roman" w:hAnsi="Times New Roman" w:cs="Times New Roman" w:hint="eastAsia"/>
          <w:sz w:val="20"/>
          <w:szCs w:val="20"/>
        </w:rPr>
        <w:t xml:space="preserve">DFT </w:t>
      </w:r>
      <w:r w:rsidR="000C5F1E">
        <w:rPr>
          <w:rFonts w:ascii="Times New Roman" w:hAnsi="Times New Roman" w:cs="Times New Roman"/>
          <w:sz w:val="20"/>
          <w:szCs w:val="20"/>
        </w:rPr>
        <w:t>calculatio</w:t>
      </w:r>
      <w:r w:rsidR="000C5F1E">
        <w:rPr>
          <w:rFonts w:ascii="Times New Roman" w:hAnsi="Times New Roman" w:cs="Times New Roman" w:hint="eastAsia"/>
          <w:sz w:val="20"/>
          <w:szCs w:val="20"/>
        </w:rPr>
        <w:t>n of adsorption energy and energy gap of HOMO-LUMO.</w:t>
      </w:r>
      <w:r w:rsidR="000C5F1E" w:rsidRPr="000C5F1E">
        <w:rPr>
          <w:rFonts w:ascii="Times New Roman" w:hAnsi="Times New Roman" w:cs="Times New Roman"/>
          <w:sz w:val="20"/>
          <w:szCs w:val="20"/>
        </w:rPr>
        <w:t xml:space="preserve"> (a) KF molecule on Si-terminated </w:t>
      </w:r>
      <w:proofErr w:type="spellStart"/>
      <w:r w:rsidR="000C5F1E" w:rsidRPr="000C5F1E">
        <w:rPr>
          <w:rFonts w:ascii="Times New Roman" w:hAnsi="Times New Roman" w:cs="Times New Roman"/>
          <w:sz w:val="20"/>
          <w:szCs w:val="20"/>
        </w:rPr>
        <w:t>SiC</w:t>
      </w:r>
      <w:proofErr w:type="spellEnd"/>
      <w:r w:rsidR="000C5F1E" w:rsidRPr="000C5F1E">
        <w:rPr>
          <w:rFonts w:ascii="Times New Roman" w:hAnsi="Times New Roman" w:cs="Times New Roman"/>
          <w:sz w:val="20"/>
          <w:szCs w:val="20"/>
        </w:rPr>
        <w:t xml:space="preserve">, (b) KF molecule on C-terminated </w:t>
      </w:r>
      <w:proofErr w:type="spellStart"/>
      <w:r w:rsidR="000C5F1E" w:rsidRPr="000C5F1E">
        <w:rPr>
          <w:rFonts w:ascii="Times New Roman" w:hAnsi="Times New Roman" w:cs="Times New Roman"/>
          <w:sz w:val="20"/>
          <w:szCs w:val="20"/>
        </w:rPr>
        <w:t>SiC</w:t>
      </w:r>
      <w:proofErr w:type="spellEnd"/>
      <w:r w:rsidR="000C5F1E" w:rsidRPr="000C5F1E">
        <w:rPr>
          <w:rFonts w:ascii="Times New Roman" w:hAnsi="Times New Roman" w:cs="Times New Roman"/>
          <w:sz w:val="20"/>
          <w:szCs w:val="20"/>
        </w:rPr>
        <w:t xml:space="preserve">, (c) KF molecule on Al-terminated </w:t>
      </w:r>
      <w:proofErr w:type="spellStart"/>
      <w:r w:rsidR="000C5F1E" w:rsidRPr="000C5F1E">
        <w:rPr>
          <w:rFonts w:ascii="Times New Roman" w:hAnsi="Times New Roman" w:cs="Times New Roman"/>
          <w:sz w:val="20"/>
          <w:szCs w:val="20"/>
        </w:rPr>
        <w:t>Al₂O</w:t>
      </w:r>
      <w:proofErr w:type="spellEnd"/>
      <w:r w:rsidR="000C5F1E" w:rsidRPr="000C5F1E">
        <w:rPr>
          <w:rFonts w:ascii="Times New Roman" w:hAnsi="Times New Roman" w:cs="Times New Roman"/>
          <w:sz w:val="20"/>
          <w:szCs w:val="20"/>
        </w:rPr>
        <w:t xml:space="preserve">₃, and (d) KF molecule on O-terminated </w:t>
      </w:r>
      <w:proofErr w:type="spellStart"/>
      <w:r w:rsidR="000C5F1E" w:rsidRPr="000C5F1E">
        <w:rPr>
          <w:rFonts w:ascii="Times New Roman" w:hAnsi="Times New Roman" w:cs="Times New Roman"/>
          <w:sz w:val="20"/>
          <w:szCs w:val="20"/>
        </w:rPr>
        <w:t>Al₂O</w:t>
      </w:r>
      <w:proofErr w:type="spellEnd"/>
      <w:r w:rsidR="000C5F1E" w:rsidRPr="000C5F1E">
        <w:rPr>
          <w:rFonts w:ascii="Times New Roman" w:hAnsi="Times New Roman" w:cs="Times New Roman"/>
          <w:sz w:val="20"/>
          <w:szCs w:val="20"/>
        </w:rPr>
        <w:t>₃.</w:t>
      </w:r>
      <w:r w:rsidR="000C5F1E">
        <w:rPr>
          <w:rFonts w:ascii="Times New Roman" w:hAnsi="Times New Roman" w:cs="Times New Roman" w:hint="eastAsia"/>
          <w:sz w:val="20"/>
          <w:szCs w:val="20"/>
        </w:rPr>
        <w:t xml:space="preserve"> </w:t>
      </w:r>
      <w:commentRangeStart w:id="52"/>
      <w:commentRangeStart w:id="53"/>
      <w:r w:rsidR="000C5F1E">
        <w:rPr>
          <w:rFonts w:ascii="Times New Roman" w:hAnsi="Times New Roman" w:cs="Times New Roman" w:hint="eastAsia"/>
          <w:sz w:val="20"/>
          <w:szCs w:val="20"/>
        </w:rPr>
        <w:t xml:space="preserve">(e) </w:t>
      </w:r>
      <w:r w:rsidR="000C5F1E">
        <w:rPr>
          <w:rFonts w:ascii="Times New Roman" w:hAnsi="Times New Roman" w:cs="Times New Roman"/>
          <w:sz w:val="20"/>
          <w:szCs w:val="20"/>
        </w:rPr>
        <w:t>Summarized</w:t>
      </w:r>
      <w:r w:rsidR="000C5F1E">
        <w:rPr>
          <w:rFonts w:ascii="Times New Roman" w:hAnsi="Times New Roman" w:cs="Times New Roman" w:hint="eastAsia"/>
          <w:sz w:val="20"/>
          <w:szCs w:val="20"/>
        </w:rPr>
        <w:t xml:space="preserve"> adsorption </w:t>
      </w:r>
      <w:r w:rsidR="000C5F1E">
        <w:rPr>
          <w:rFonts w:ascii="Times New Roman" w:hAnsi="Times New Roman" w:cs="Times New Roman"/>
          <w:sz w:val="20"/>
          <w:szCs w:val="20"/>
        </w:rPr>
        <w:t>energy</w:t>
      </w:r>
      <w:r w:rsidR="000C5F1E">
        <w:rPr>
          <w:rFonts w:ascii="Times New Roman" w:hAnsi="Times New Roman" w:cs="Times New Roman" w:hint="eastAsia"/>
          <w:sz w:val="20"/>
          <w:szCs w:val="20"/>
        </w:rPr>
        <w:t xml:space="preserve"> of KF on different substrates. (f) Summarized </w:t>
      </w:r>
      <w:r w:rsidR="000C5F1E">
        <w:rPr>
          <w:rFonts w:ascii="Times New Roman" w:hAnsi="Times New Roman" w:cs="Times New Roman"/>
          <w:sz w:val="20"/>
          <w:szCs w:val="20"/>
        </w:rPr>
        <w:t>energy</w:t>
      </w:r>
      <w:r w:rsidR="000C5F1E">
        <w:rPr>
          <w:rFonts w:ascii="Times New Roman" w:hAnsi="Times New Roman" w:cs="Times New Roman" w:hint="eastAsia"/>
          <w:sz w:val="20"/>
          <w:szCs w:val="20"/>
        </w:rPr>
        <w:t xml:space="preserve"> gap of HOMO-LUMO on different substrates</w:t>
      </w:r>
      <w:commentRangeEnd w:id="52"/>
      <w:r w:rsidR="00187B73">
        <w:rPr>
          <w:rStyle w:val="CommentReference"/>
        </w:rPr>
        <w:commentReference w:id="52"/>
      </w:r>
      <w:commentRangeEnd w:id="53"/>
      <w:r w:rsidR="00D42DF3">
        <w:rPr>
          <w:rStyle w:val="CommentReference"/>
        </w:rPr>
        <w:commentReference w:id="53"/>
      </w:r>
      <w:r w:rsidR="000C5F1E">
        <w:rPr>
          <w:rFonts w:ascii="Times New Roman" w:hAnsi="Times New Roman" w:cs="Times New Roman" w:hint="eastAsia"/>
          <w:sz w:val="20"/>
          <w:szCs w:val="20"/>
        </w:rPr>
        <w:t>.</w:t>
      </w:r>
    </w:p>
    <w:p w14:paraId="217135F3" w14:textId="1C4410C1" w:rsidR="00D0314A" w:rsidRDefault="00D0314A" w:rsidP="008B562C">
      <w:pPr>
        <w:spacing w:line="360" w:lineRule="auto"/>
        <w:jc w:val="both"/>
        <w:rPr>
          <w:rFonts w:ascii="Times New Roman" w:hAnsi="Times New Roman" w:cs="Times New Roman"/>
        </w:rPr>
      </w:pPr>
      <w:r w:rsidRPr="00D0314A">
        <w:rPr>
          <w:rFonts w:ascii="Times New Roman" w:hAnsi="Times New Roman" w:cs="Times New Roman"/>
        </w:rPr>
        <w:t xml:space="preserve">Fig. 13(e) summarizes the adsorption energy of KF on different chemical terminations of </w:t>
      </w:r>
      <w:proofErr w:type="spellStart"/>
      <w:r w:rsidRPr="00D0314A">
        <w:rPr>
          <w:rFonts w:ascii="Times New Roman" w:hAnsi="Times New Roman" w:cs="Times New Roman"/>
        </w:rPr>
        <w:t>SiC</w:t>
      </w:r>
      <w:proofErr w:type="spellEnd"/>
      <w:r w:rsidRPr="00D0314A">
        <w:rPr>
          <w:rFonts w:ascii="Times New Roman" w:hAnsi="Times New Roman" w:cs="Times New Roman"/>
        </w:rPr>
        <w:t xml:space="preserve"> and </w:t>
      </w:r>
      <w:proofErr w:type="spellStart"/>
      <w:r w:rsidRPr="00D0314A">
        <w:rPr>
          <w:rFonts w:ascii="Times New Roman" w:hAnsi="Times New Roman" w:cs="Times New Roman"/>
        </w:rPr>
        <w:t>Al₂O</w:t>
      </w:r>
      <w:proofErr w:type="spellEnd"/>
      <w:r w:rsidRPr="00D0314A">
        <w:rPr>
          <w:rFonts w:ascii="Times New Roman" w:hAnsi="Times New Roman" w:cs="Times New Roman"/>
        </w:rPr>
        <w:t xml:space="preserve">₃. The adsorption energy of KF on O-terminated </w:t>
      </w:r>
      <w:proofErr w:type="spellStart"/>
      <w:r w:rsidRPr="00D0314A">
        <w:rPr>
          <w:rFonts w:ascii="Times New Roman" w:hAnsi="Times New Roman" w:cs="Times New Roman"/>
        </w:rPr>
        <w:t>Al₂O</w:t>
      </w:r>
      <w:proofErr w:type="spellEnd"/>
      <w:r w:rsidRPr="00D0314A">
        <w:rPr>
          <w:rFonts w:ascii="Times New Roman" w:hAnsi="Times New Roman" w:cs="Times New Roman"/>
        </w:rPr>
        <w:t xml:space="preserve">₃ is the highest at -6.32 eV, followed by -1.06 eV on Si-terminated </w:t>
      </w:r>
      <w:proofErr w:type="spellStart"/>
      <w:r w:rsidRPr="00D0314A">
        <w:rPr>
          <w:rFonts w:ascii="Times New Roman" w:hAnsi="Times New Roman" w:cs="Times New Roman"/>
        </w:rPr>
        <w:t>SiC.</w:t>
      </w:r>
      <w:proofErr w:type="spellEnd"/>
      <w:r w:rsidRPr="00D0314A">
        <w:rPr>
          <w:rFonts w:ascii="Times New Roman" w:hAnsi="Times New Roman" w:cs="Times New Roman"/>
        </w:rPr>
        <w:t xml:space="preserve"> The adsorption energy of KF on C-terminated </w:t>
      </w:r>
      <w:proofErr w:type="spellStart"/>
      <w:r w:rsidRPr="00D0314A">
        <w:rPr>
          <w:rFonts w:ascii="Times New Roman" w:hAnsi="Times New Roman" w:cs="Times New Roman"/>
        </w:rPr>
        <w:t>SiC</w:t>
      </w:r>
      <w:proofErr w:type="spellEnd"/>
      <w:r w:rsidRPr="00D0314A">
        <w:rPr>
          <w:rFonts w:ascii="Times New Roman" w:hAnsi="Times New Roman" w:cs="Times New Roman"/>
        </w:rPr>
        <w:t xml:space="preserve"> is the lowest at -0.31 eV. This significant difference indicates that KF is more likely to be adsorbed by </w:t>
      </w:r>
      <w:proofErr w:type="spellStart"/>
      <w:r w:rsidRPr="00D0314A">
        <w:rPr>
          <w:rFonts w:ascii="Times New Roman" w:hAnsi="Times New Roman" w:cs="Times New Roman"/>
        </w:rPr>
        <w:t>Al₂O</w:t>
      </w:r>
      <w:proofErr w:type="spellEnd"/>
      <w:r w:rsidRPr="00D0314A">
        <w:rPr>
          <w:rFonts w:ascii="Times New Roman" w:hAnsi="Times New Roman" w:cs="Times New Roman"/>
        </w:rPr>
        <w:t xml:space="preserve">₃ than by </w:t>
      </w:r>
      <w:proofErr w:type="spellStart"/>
      <w:r w:rsidRPr="00D0314A">
        <w:rPr>
          <w:rFonts w:ascii="Times New Roman" w:hAnsi="Times New Roman" w:cs="Times New Roman"/>
        </w:rPr>
        <w:t>SiC</w:t>
      </w:r>
      <w:proofErr w:type="spellEnd"/>
      <w:r w:rsidRPr="00D0314A">
        <w:rPr>
          <w:rFonts w:ascii="Times New Roman" w:hAnsi="Times New Roman" w:cs="Times New Roman"/>
        </w:rPr>
        <w:t xml:space="preserve"> at the early stages of the reaction.</w:t>
      </w:r>
    </w:p>
    <w:p w14:paraId="5B53D503" w14:textId="511FEB95" w:rsidR="00ED1CEE" w:rsidRDefault="00D0314A" w:rsidP="00B14958">
      <w:pPr>
        <w:spacing w:line="360" w:lineRule="auto"/>
        <w:jc w:val="both"/>
        <w:rPr>
          <w:rFonts w:ascii="Times New Roman" w:hAnsi="Times New Roman" w:cs="Times New Roman"/>
        </w:rPr>
      </w:pPr>
      <w:r w:rsidRPr="00D0314A">
        <w:rPr>
          <w:rFonts w:ascii="Times New Roman" w:hAnsi="Times New Roman" w:cs="Times New Roman"/>
        </w:rPr>
        <w:t xml:space="preserve">This tendency is further supported by the energy gap between the highest occupied molecular orbital (HOMO) and the lowest unoccupied molecular orbital (LUMO). The O-terminated </w:t>
      </w:r>
      <w:proofErr w:type="spellStart"/>
      <w:r w:rsidRPr="00D0314A">
        <w:rPr>
          <w:rFonts w:ascii="Times New Roman" w:hAnsi="Times New Roman" w:cs="Times New Roman"/>
        </w:rPr>
        <w:t>Al₂O</w:t>
      </w:r>
      <w:proofErr w:type="spellEnd"/>
      <w:r w:rsidRPr="00D0314A">
        <w:rPr>
          <w:rFonts w:ascii="Times New Roman" w:hAnsi="Times New Roman" w:cs="Times New Roman"/>
        </w:rPr>
        <w:t xml:space="preserve">₃ exhibits the smallest energy gap of 0.0035 eV, compared to 0.04 eV for Si-terminated </w:t>
      </w:r>
      <w:proofErr w:type="spellStart"/>
      <w:r w:rsidRPr="00D0314A">
        <w:rPr>
          <w:rFonts w:ascii="Times New Roman" w:hAnsi="Times New Roman" w:cs="Times New Roman"/>
        </w:rPr>
        <w:t>SiC.</w:t>
      </w:r>
      <w:proofErr w:type="spellEnd"/>
      <w:r w:rsidRPr="00D0314A">
        <w:rPr>
          <w:rFonts w:ascii="Times New Roman" w:hAnsi="Times New Roman" w:cs="Times New Roman"/>
        </w:rPr>
        <w:t xml:space="preserve"> The smaller HOMO-LUMO gap in O-terminated </w:t>
      </w:r>
      <w:proofErr w:type="spellStart"/>
      <w:r w:rsidRPr="00D0314A">
        <w:rPr>
          <w:rFonts w:ascii="Times New Roman" w:hAnsi="Times New Roman" w:cs="Times New Roman"/>
        </w:rPr>
        <w:t>Al₂O</w:t>
      </w:r>
      <w:proofErr w:type="spellEnd"/>
      <w:r w:rsidRPr="00D0314A">
        <w:rPr>
          <w:rFonts w:ascii="Times New Roman" w:hAnsi="Times New Roman" w:cs="Times New Roman"/>
        </w:rPr>
        <w:t>₃ suggests that electron transfer is more facile, promoting more efficient adsorption and reaction with KF.</w:t>
      </w:r>
    </w:p>
    <w:p w14:paraId="35B69C61" w14:textId="20375103" w:rsidR="009F588A" w:rsidRPr="00486264" w:rsidRDefault="00ED1CEE" w:rsidP="009F588A">
      <w:pPr>
        <w:spacing w:line="360" w:lineRule="auto"/>
        <w:jc w:val="both"/>
      </w:pPr>
      <w:r w:rsidRPr="00ED1CEE">
        <w:rPr>
          <w:rFonts w:ascii="Times New Roman" w:hAnsi="Times New Roman" w:cs="Times New Roman"/>
        </w:rPr>
        <w:t xml:space="preserve">Fig. 14 illustrates the Electron Localization Function (ELF) of the Si-F bond formed on Si-terminated </w:t>
      </w:r>
      <w:proofErr w:type="spellStart"/>
      <w:r w:rsidRPr="00ED1CEE">
        <w:rPr>
          <w:rFonts w:ascii="Times New Roman" w:hAnsi="Times New Roman" w:cs="Times New Roman"/>
        </w:rPr>
        <w:t>SiC</w:t>
      </w:r>
      <w:proofErr w:type="spellEnd"/>
      <w:r w:rsidRPr="00ED1CEE">
        <w:rPr>
          <w:rFonts w:ascii="Times New Roman" w:hAnsi="Times New Roman" w:cs="Times New Roman"/>
        </w:rPr>
        <w:t xml:space="preserve"> and the K</w:t>
      </w:r>
      <w:r w:rsidRPr="00486264">
        <w:rPr>
          <w:rFonts w:ascii="Times New Roman" w:hAnsi="Times New Roman" w:cs="Times New Roman"/>
        </w:rPr>
        <w:t xml:space="preserve">-O bond formed on O-terminated </w:t>
      </w:r>
      <w:proofErr w:type="spellStart"/>
      <w:r w:rsidRPr="00486264">
        <w:rPr>
          <w:rFonts w:ascii="Times New Roman" w:hAnsi="Times New Roman" w:cs="Times New Roman"/>
        </w:rPr>
        <w:t>Al₂O</w:t>
      </w:r>
      <w:proofErr w:type="spellEnd"/>
      <w:r w:rsidRPr="00486264">
        <w:rPr>
          <w:rFonts w:ascii="Times New Roman" w:hAnsi="Times New Roman" w:cs="Times New Roman"/>
        </w:rPr>
        <w:t>₃. The ELF measures the probability of finding an electron pair in the vicinity of a given point in space</w:t>
      </w:r>
      <w:r w:rsidR="00E36410">
        <w:rPr>
          <w:rFonts w:ascii="Times New Roman" w:hAnsi="Times New Roman" w:cs="Times New Roman" w:hint="eastAsia"/>
        </w:rPr>
        <w:t xml:space="preserve"> </w:t>
      </w:r>
      <w:r w:rsidR="00E36410" w:rsidRPr="00E36410">
        <w:t xml:space="preserve"> </w:t>
      </w:r>
      <w:r w:rsidR="00E36410">
        <w:rPr>
          <w:rFonts w:ascii="Times New Roman" w:hAnsi="Times New Roman" w:cs="Times New Roman"/>
        </w:rPr>
        <w:fldChar w:fldCharType="begin"/>
      </w:r>
      <w:r w:rsidR="00B31697">
        <w:rPr>
          <w:rFonts w:ascii="Times New Roman" w:hAnsi="Times New Roman" w:cs="Times New Roman"/>
        </w:rPr>
        <w:instrText xml:space="preserve"> ADDIN EN.CITE &lt;EndNote&gt;&lt;Cite&gt;&lt;Author&gt;Savin&lt;/Author&gt;&lt;Year&gt;1997&lt;/Year&gt;&lt;RecNum&gt;79&lt;/RecNum&gt;&lt;DisplayText&gt;[37]&lt;/DisplayText&gt;&lt;record&gt;&lt;rec-number&gt;79&lt;/rec-number&gt;&lt;foreign-keys&gt;&lt;key app="EN" db-id="5pf99vapuzz0s4exe5b5axpiasxfdvr5fdwz" timestamp="1725301476"&gt;79&lt;/key&gt;&lt;/foreign-keys&gt;&lt;ref-type name="Journal Article"&gt;17&lt;/ref-type&gt;&lt;contributors&gt;&lt;authors&gt;&lt;author&gt;Savin, A.&lt;/author&gt;&lt;author&gt;Nesper, R.&lt;/author&gt;&lt;author&gt;Wengert, S.&lt;/author&gt;&lt;author&gt;Fassler, T. F.&lt;/author&gt;&lt;/authors&gt;&lt;/contributors&gt;&lt;auth-address&gt;Eth Zurich, Anorgan Chem Lab, Ch-8092 Zurich, Switzerland&lt;/auth-address&gt;&lt;titles&gt;&lt;title&gt;ELF: The electron localization function&lt;/title&gt;&lt;secondary-title&gt;Angewandte Chemie-International Edition&lt;/secondary-title&gt;&lt;alt-title&gt;Angew Chem Int Edit&lt;/alt-title&gt;&lt;/titles&gt;&lt;periodical&gt;&lt;full-title&gt;Angewandte Chemie-International Edition&lt;/full-title&gt;&lt;abbr-1&gt;Angew Chem Int Edit&lt;/abbr-1&gt;&lt;/periodical&gt;&lt;alt-periodical&gt;&lt;full-title&gt;Angewandte Chemie-International Edition&lt;/full-title&gt;&lt;abbr-1&gt;Angew Chem Int Edit&lt;/abbr-1&gt;&lt;/alt-periodical&gt;&lt;pages&gt;1809-1832&lt;/pages&gt;&lt;volume&gt;36&lt;/volume&gt;&lt;number&gt;17&lt;/number&gt;&lt;keywords&gt;&lt;keyword&gt;bond theory&lt;/keyword&gt;&lt;keyword&gt;electron localization function&lt;/keyword&gt;&lt;keyword&gt;structure elucidation&lt;/keyword&gt;&lt;keyword&gt;scanning tunneling microscopy&lt;/keyword&gt;&lt;keyword&gt;metallic bond&lt;/keyword&gt;&lt;keyword&gt;crystal-structures&lt;/keyword&gt;&lt;keyword&gt;intermetallic phases&lt;/keyword&gt;&lt;keyword&gt;topological analysis&lt;/keyword&gt;&lt;keyword&gt;zintl anions&lt;/keyword&gt;&lt;keyword&gt;cluster&lt;/keyword&gt;&lt;keyword&gt;li12si7&lt;/keyword&gt;&lt;keyword&gt;molecules&lt;/keyword&gt;&lt;keyword&gt;elements&lt;/keyword&gt;&lt;/keywords&gt;&lt;dates&gt;&lt;year&gt;1997&lt;/year&gt;&lt;pub-dates&gt;&lt;date&gt;Sep 15&lt;/date&gt;&lt;/pub-dates&gt;&lt;/dates&gt;&lt;isbn&gt;1433-7851&lt;/isbn&gt;&lt;accession-num&gt;WOS:A1997XY49700003&lt;/accession-num&gt;&lt;urls&gt;&lt;related-urls&gt;&lt;url&gt;&amp;lt;Go to ISI&amp;gt;://WOS:A1997XY49700003&lt;/url&gt;&lt;/related-urls&gt;&lt;/urls&gt;&lt;electronic-resource-num&gt;DOI 10.1002/anie.199718081&lt;/electronic-resource-num&gt;&lt;language&gt;English&lt;/language&gt;&lt;/record&gt;&lt;/Cite&gt;&lt;/EndNote&gt;</w:instrText>
      </w:r>
      <w:r w:rsidR="00E36410">
        <w:rPr>
          <w:rFonts w:ascii="Times New Roman" w:hAnsi="Times New Roman" w:cs="Times New Roman"/>
        </w:rPr>
        <w:fldChar w:fldCharType="separate"/>
      </w:r>
      <w:r w:rsidR="00B31697">
        <w:rPr>
          <w:rFonts w:ascii="Times New Roman" w:hAnsi="Times New Roman" w:cs="Times New Roman"/>
          <w:noProof/>
        </w:rPr>
        <w:t>[37]</w:t>
      </w:r>
      <w:r w:rsidR="00E36410">
        <w:rPr>
          <w:rFonts w:ascii="Times New Roman" w:hAnsi="Times New Roman" w:cs="Times New Roman"/>
        </w:rPr>
        <w:fldChar w:fldCharType="end"/>
      </w:r>
      <w:r w:rsidRPr="00486264">
        <w:rPr>
          <w:rFonts w:ascii="Times New Roman" w:hAnsi="Times New Roman" w:cs="Times New Roman"/>
        </w:rPr>
        <w:t xml:space="preserve">. </w:t>
      </w:r>
      <w:r w:rsidR="00486264" w:rsidRPr="00486264">
        <w:rPr>
          <w:rFonts w:ascii="Times New Roman" w:hAnsi="Times New Roman" w:cs="Times New Roman"/>
        </w:rPr>
        <w:t xml:space="preserve">The </w:t>
      </w:r>
      <w:proofErr w:type="spellStart"/>
      <w:r w:rsidR="00486264" w:rsidRPr="00486264">
        <w:rPr>
          <w:rFonts w:ascii="Times New Roman" w:hAnsi="Times New Roman" w:cs="Times New Roman"/>
        </w:rPr>
        <w:t>isosurface</w:t>
      </w:r>
      <w:r w:rsidR="00486264">
        <w:rPr>
          <w:rFonts w:ascii="Times New Roman" w:hAnsi="Times New Roman" w:cs="Times New Roman" w:hint="eastAsia"/>
        </w:rPr>
        <w:t>s</w:t>
      </w:r>
      <w:proofErr w:type="spellEnd"/>
      <w:r w:rsidR="00486264" w:rsidRPr="00486264">
        <w:rPr>
          <w:rFonts w:ascii="Times New Roman" w:hAnsi="Times New Roman" w:cs="Times New Roman"/>
        </w:rPr>
        <w:t xml:space="preserve"> of electron distribution in Fig. 14(b) and (d) w</w:t>
      </w:r>
      <w:r w:rsidR="00486264">
        <w:rPr>
          <w:rFonts w:ascii="Times New Roman" w:hAnsi="Times New Roman" w:cs="Times New Roman" w:hint="eastAsia"/>
        </w:rPr>
        <w:t>ere</w:t>
      </w:r>
      <w:r w:rsidR="00486264" w:rsidRPr="00486264">
        <w:rPr>
          <w:rFonts w:ascii="Times New Roman" w:hAnsi="Times New Roman" w:cs="Times New Roman"/>
        </w:rPr>
        <w:t xml:space="preserve"> generated by slicing the surface across the atoms under investigation, as indicated in Fig. 14(a) and (b). As seen in Fig. 14(b), the Si-F bond tends to be covalent, with electron density localized in the bond region between the Si and F atoms. In the figure, an intensity of 1 represents the highest electron density, while an intensity of 0 indicates the lowest electron density.</w:t>
      </w:r>
      <w:r w:rsidR="00486264">
        <w:rPr>
          <w:rFonts w:hint="eastAsia"/>
        </w:rPr>
        <w:t xml:space="preserve"> </w:t>
      </w:r>
      <w:r w:rsidRPr="00ED1CEE">
        <w:rPr>
          <w:rFonts w:ascii="Times New Roman" w:hAnsi="Times New Roman" w:cs="Times New Roman"/>
        </w:rPr>
        <w:t>Due to F's high electronegativity, this bond tends towards a polar covalent character, with more electron localization towards the F atom. In contrast, the K-O bond appears ionic, with no significant electron localization in the bond region between K and O.</w:t>
      </w:r>
      <w:r w:rsidR="009F588A" w:rsidRPr="009F588A">
        <w:rPr>
          <w:rFonts w:ascii="Times New Roman" w:hAnsi="Times New Roman" w:cs="Times New Roman"/>
          <w:noProof/>
        </w:rPr>
        <w:t xml:space="preserve"> </w:t>
      </w:r>
    </w:p>
    <w:p w14:paraId="30891064" w14:textId="11130AE4" w:rsidR="009F588A" w:rsidRDefault="00486264" w:rsidP="00110E06">
      <w:pPr>
        <w:spacing w:line="360" w:lineRule="auto"/>
        <w:jc w:val="center"/>
        <w:rPr>
          <w:rFonts w:ascii="Times New Roman" w:hAnsi="Times New Roman" w:cs="Times New Roman"/>
        </w:rPr>
      </w:pPr>
      <w:r w:rsidRPr="00486264">
        <w:rPr>
          <w:rFonts w:ascii="Times New Roman" w:hAnsi="Times New Roman" w:cs="Times New Roman"/>
          <w:noProof/>
        </w:rPr>
        <w:lastRenderedPageBreak/>
        <w:drawing>
          <wp:inline distT="0" distB="0" distL="0" distR="0" wp14:anchorId="22959895" wp14:editId="506DB2E7">
            <wp:extent cx="5943600" cy="3110865"/>
            <wp:effectExtent l="0" t="0" r="0" b="0"/>
            <wp:docPr id="193800381" name="Picture 1" descr="A diagram of a graphing of a molecu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0381" name="Picture 1" descr="A diagram of a graphing of a molecule&#10;&#10;Description automatically generated with medium confidence"/>
                    <pic:cNvPicPr/>
                  </pic:nvPicPr>
                  <pic:blipFill>
                    <a:blip r:embed="rId23"/>
                    <a:stretch>
                      <a:fillRect/>
                    </a:stretch>
                  </pic:blipFill>
                  <pic:spPr>
                    <a:xfrm>
                      <a:off x="0" y="0"/>
                      <a:ext cx="5943600" cy="3110865"/>
                    </a:xfrm>
                    <a:prstGeom prst="rect">
                      <a:avLst/>
                    </a:prstGeom>
                  </pic:spPr>
                </pic:pic>
              </a:graphicData>
            </a:graphic>
          </wp:inline>
        </w:drawing>
      </w:r>
    </w:p>
    <w:p w14:paraId="1E05E63F" w14:textId="17B0D67E" w:rsidR="00ED1CEE" w:rsidRPr="009F588A" w:rsidRDefault="009F588A" w:rsidP="00B14958">
      <w:pPr>
        <w:spacing w:line="360" w:lineRule="auto"/>
        <w:jc w:val="both"/>
        <w:rPr>
          <w:rFonts w:ascii="Times New Roman" w:hAnsi="Times New Roman" w:cs="Times New Roman"/>
          <w:sz w:val="20"/>
          <w:szCs w:val="20"/>
        </w:rPr>
      </w:pPr>
      <w:r w:rsidRPr="0077369F">
        <w:rPr>
          <w:rFonts w:ascii="Times New Roman" w:hAnsi="Times New Roman" w:cs="Times New Roman"/>
          <w:b/>
          <w:bCs/>
          <w:sz w:val="20"/>
          <w:szCs w:val="20"/>
        </w:rPr>
        <w:t xml:space="preserve">Fig. </w:t>
      </w:r>
      <w:r>
        <w:rPr>
          <w:rFonts w:ascii="Times New Roman" w:hAnsi="Times New Roman" w:cs="Times New Roman"/>
          <w:b/>
          <w:bCs/>
          <w:sz w:val="20"/>
          <w:szCs w:val="20"/>
        </w:rPr>
        <w:t>1</w:t>
      </w:r>
      <w:r>
        <w:rPr>
          <w:rFonts w:ascii="Times New Roman" w:hAnsi="Times New Roman" w:cs="Times New Roman" w:hint="eastAsia"/>
          <w:b/>
          <w:bCs/>
          <w:sz w:val="20"/>
          <w:szCs w:val="20"/>
        </w:rPr>
        <w:t>4</w:t>
      </w:r>
      <w:r w:rsidRPr="0077369F">
        <w:rPr>
          <w:rFonts w:ascii="Times New Roman" w:hAnsi="Times New Roman" w:cs="Times New Roman"/>
          <w:b/>
          <w:bCs/>
          <w:sz w:val="20"/>
          <w:szCs w:val="20"/>
        </w:rPr>
        <w:t>.</w:t>
      </w:r>
      <w:r w:rsidRPr="0077369F">
        <w:rPr>
          <w:rFonts w:ascii="Times New Roman" w:hAnsi="Times New Roman" w:cs="Times New Roman"/>
          <w:sz w:val="20"/>
          <w:szCs w:val="20"/>
        </w:rPr>
        <w:t xml:space="preserve"> </w:t>
      </w:r>
      <w:r w:rsidR="006C5685" w:rsidRPr="006C5685">
        <w:rPr>
          <w:rFonts w:ascii="Times New Roman" w:hAnsi="Times New Roman" w:cs="Times New Roman"/>
          <w:sz w:val="20"/>
          <w:szCs w:val="20"/>
        </w:rPr>
        <w:t xml:space="preserve">DFT calculation of the Electron Localization Function (ELF) for the Si-F bond formed on Si-terminated </w:t>
      </w:r>
      <w:proofErr w:type="spellStart"/>
      <w:r w:rsidR="006C5685" w:rsidRPr="006C5685">
        <w:rPr>
          <w:rFonts w:ascii="Times New Roman" w:hAnsi="Times New Roman" w:cs="Times New Roman"/>
          <w:sz w:val="20"/>
          <w:szCs w:val="20"/>
        </w:rPr>
        <w:t>SiC</w:t>
      </w:r>
      <w:proofErr w:type="spellEnd"/>
      <w:r w:rsidR="006C5685" w:rsidRPr="006C5685">
        <w:rPr>
          <w:rFonts w:ascii="Times New Roman" w:hAnsi="Times New Roman" w:cs="Times New Roman"/>
          <w:sz w:val="20"/>
          <w:szCs w:val="20"/>
        </w:rPr>
        <w:t xml:space="preserve"> and the K-O bond formed on O-terminated </w:t>
      </w:r>
      <w:proofErr w:type="spellStart"/>
      <w:r w:rsidR="006C5685" w:rsidRPr="006C5685">
        <w:rPr>
          <w:rFonts w:ascii="Times New Roman" w:hAnsi="Times New Roman" w:cs="Times New Roman"/>
          <w:sz w:val="20"/>
          <w:szCs w:val="20"/>
        </w:rPr>
        <w:t>Al₂O</w:t>
      </w:r>
      <w:proofErr w:type="spellEnd"/>
      <w:r w:rsidR="006C5685" w:rsidRPr="006C5685">
        <w:rPr>
          <w:rFonts w:ascii="Times New Roman" w:hAnsi="Times New Roman" w:cs="Times New Roman"/>
          <w:sz w:val="20"/>
          <w:szCs w:val="20"/>
        </w:rPr>
        <w:t xml:space="preserve">₃. (a) and (c) show the 3D structures of </w:t>
      </w:r>
      <w:proofErr w:type="spellStart"/>
      <w:r w:rsidR="006C5685" w:rsidRPr="006C5685">
        <w:rPr>
          <w:rFonts w:ascii="Times New Roman" w:hAnsi="Times New Roman" w:cs="Times New Roman"/>
          <w:sz w:val="20"/>
          <w:szCs w:val="20"/>
        </w:rPr>
        <w:t>SiC</w:t>
      </w:r>
      <w:proofErr w:type="spellEnd"/>
      <w:r w:rsidR="006C5685" w:rsidRPr="006C5685">
        <w:rPr>
          <w:rFonts w:ascii="Times New Roman" w:hAnsi="Times New Roman" w:cs="Times New Roman"/>
          <w:sz w:val="20"/>
          <w:szCs w:val="20"/>
        </w:rPr>
        <w:t xml:space="preserve"> and </w:t>
      </w:r>
      <w:proofErr w:type="spellStart"/>
      <w:r w:rsidR="006C5685" w:rsidRPr="006C5685">
        <w:rPr>
          <w:rFonts w:ascii="Times New Roman" w:hAnsi="Times New Roman" w:cs="Times New Roman"/>
          <w:sz w:val="20"/>
          <w:szCs w:val="20"/>
        </w:rPr>
        <w:t>Al₂O</w:t>
      </w:r>
      <w:proofErr w:type="spellEnd"/>
      <w:r w:rsidR="006C5685" w:rsidRPr="006C5685">
        <w:rPr>
          <w:rFonts w:ascii="Times New Roman" w:hAnsi="Times New Roman" w:cs="Times New Roman"/>
          <w:sz w:val="20"/>
          <w:szCs w:val="20"/>
        </w:rPr>
        <w:t xml:space="preserve">₃ with bonded KF, respectively. (b) and (d) display the </w:t>
      </w:r>
      <w:proofErr w:type="spellStart"/>
      <w:r w:rsidR="006C5685" w:rsidRPr="006C5685">
        <w:rPr>
          <w:rFonts w:ascii="Times New Roman" w:hAnsi="Times New Roman" w:cs="Times New Roman"/>
          <w:sz w:val="20"/>
          <w:szCs w:val="20"/>
        </w:rPr>
        <w:t>isosurfaces</w:t>
      </w:r>
      <w:proofErr w:type="spellEnd"/>
      <w:r w:rsidR="006C5685" w:rsidRPr="006C5685">
        <w:rPr>
          <w:rFonts w:ascii="Times New Roman" w:hAnsi="Times New Roman" w:cs="Times New Roman"/>
          <w:sz w:val="20"/>
          <w:szCs w:val="20"/>
        </w:rPr>
        <w:t xml:space="preserve"> corresponding to (a) and (c), respectively.</w:t>
      </w:r>
    </w:p>
    <w:p w14:paraId="7D0AEB88" w14:textId="77777777" w:rsidR="009F588A" w:rsidRDefault="009F588A" w:rsidP="009F588A">
      <w:pPr>
        <w:spacing w:line="360" w:lineRule="auto"/>
        <w:jc w:val="both"/>
        <w:rPr>
          <w:rFonts w:ascii="Times New Roman" w:hAnsi="Times New Roman" w:cs="Times New Roman"/>
        </w:rPr>
      </w:pPr>
      <w:r w:rsidRPr="009F588A">
        <w:rPr>
          <w:rFonts w:ascii="Times New Roman" w:hAnsi="Times New Roman" w:cs="Times New Roman"/>
        </w:rPr>
        <w:t xml:space="preserve">These calculations suggest a higher favorability of KF reacting with </w:t>
      </w:r>
      <w:proofErr w:type="spellStart"/>
      <w:r w:rsidRPr="009F588A">
        <w:rPr>
          <w:rFonts w:ascii="Times New Roman" w:hAnsi="Times New Roman" w:cs="Times New Roman"/>
        </w:rPr>
        <w:t>Al₂O</w:t>
      </w:r>
      <w:proofErr w:type="spellEnd"/>
      <w:r w:rsidRPr="009F588A">
        <w:rPr>
          <w:rFonts w:ascii="Times New Roman" w:hAnsi="Times New Roman" w:cs="Times New Roman"/>
        </w:rPr>
        <w:t xml:space="preserve">₃ compared to </w:t>
      </w:r>
      <w:proofErr w:type="spellStart"/>
      <w:r w:rsidRPr="009F588A">
        <w:rPr>
          <w:rFonts w:ascii="Times New Roman" w:hAnsi="Times New Roman" w:cs="Times New Roman"/>
        </w:rPr>
        <w:t>SiC</w:t>
      </w:r>
      <w:proofErr w:type="spellEnd"/>
      <w:r w:rsidRPr="009F588A">
        <w:rPr>
          <w:rFonts w:ascii="Times New Roman" w:hAnsi="Times New Roman" w:cs="Times New Roman"/>
        </w:rPr>
        <w:t xml:space="preserve">, which aligns with the experimental observations. As shown in Fig. 5, K and F penetrate throughout the sample foil, with K combining with Al and O. This indicates that the reaction between KF and </w:t>
      </w:r>
      <w:proofErr w:type="spellStart"/>
      <w:r w:rsidRPr="009F588A">
        <w:rPr>
          <w:rFonts w:ascii="Times New Roman" w:hAnsi="Times New Roman" w:cs="Times New Roman"/>
        </w:rPr>
        <w:t>Al₂O</w:t>
      </w:r>
      <w:proofErr w:type="spellEnd"/>
      <w:r w:rsidRPr="009F588A">
        <w:rPr>
          <w:rFonts w:ascii="Times New Roman" w:hAnsi="Times New Roman" w:cs="Times New Roman"/>
        </w:rPr>
        <w:t xml:space="preserve">₃ occurs across the entire sample thickness. In contrast, the reaction between </w:t>
      </w:r>
      <w:proofErr w:type="spellStart"/>
      <w:r w:rsidRPr="009F588A">
        <w:rPr>
          <w:rFonts w:ascii="Times New Roman" w:hAnsi="Times New Roman" w:cs="Times New Roman"/>
        </w:rPr>
        <w:t>SiC</w:t>
      </w:r>
      <w:proofErr w:type="spellEnd"/>
      <w:r w:rsidRPr="009F588A">
        <w:rPr>
          <w:rFonts w:ascii="Times New Roman" w:hAnsi="Times New Roman" w:cs="Times New Roman"/>
        </w:rPr>
        <w:t xml:space="preserve"> and KF is not as apparent throughout the sample foil. Additionally, </w:t>
      </w:r>
      <w:proofErr w:type="spellStart"/>
      <w:proofErr w:type="gramStart"/>
      <w:r w:rsidRPr="009F588A">
        <w:rPr>
          <w:rFonts w:ascii="Times New Roman" w:hAnsi="Times New Roman" w:cs="Times New Roman"/>
        </w:rPr>
        <w:t>SiC</w:t>
      </w:r>
      <w:proofErr w:type="spellEnd"/>
      <w:proofErr w:type="gramEnd"/>
      <w:r w:rsidRPr="009F588A">
        <w:rPr>
          <w:rFonts w:ascii="Times New Roman" w:hAnsi="Times New Roman" w:cs="Times New Roman"/>
        </w:rPr>
        <w:t xml:space="preserve"> grains under corrosion are sparse at the interface between molten </w:t>
      </w:r>
      <w:proofErr w:type="spellStart"/>
      <w:r w:rsidRPr="009F588A">
        <w:rPr>
          <w:rFonts w:ascii="Times New Roman" w:hAnsi="Times New Roman" w:cs="Times New Roman"/>
        </w:rPr>
        <w:t>FLiNaK</w:t>
      </w:r>
      <w:proofErr w:type="spellEnd"/>
      <w:r w:rsidRPr="009F588A">
        <w:rPr>
          <w:rFonts w:ascii="Times New Roman" w:hAnsi="Times New Roman" w:cs="Times New Roman"/>
        </w:rPr>
        <w:t xml:space="preserve"> and </w:t>
      </w:r>
      <w:proofErr w:type="spellStart"/>
      <w:r w:rsidRPr="009F588A">
        <w:rPr>
          <w:rFonts w:ascii="Times New Roman" w:hAnsi="Times New Roman" w:cs="Times New Roman"/>
        </w:rPr>
        <w:t>SiC</w:t>
      </w:r>
      <w:proofErr w:type="spellEnd"/>
      <w:r w:rsidRPr="009F588A">
        <w:rPr>
          <w:rFonts w:ascii="Times New Roman" w:hAnsi="Times New Roman" w:cs="Times New Roman"/>
        </w:rPr>
        <w:t xml:space="preserve"> in Fig. 9, where only two grains show a significant depletion of Si and enrichment of C.</w:t>
      </w:r>
    </w:p>
    <w:p w14:paraId="32184E20" w14:textId="77777777" w:rsidR="006D4C02" w:rsidRDefault="006D4C02" w:rsidP="008F4E27">
      <w:pPr>
        <w:spacing w:line="360" w:lineRule="auto"/>
        <w:jc w:val="both"/>
        <w:rPr>
          <w:rFonts w:ascii="Times New Roman" w:hAnsi="Times New Roman" w:cs="Times New Roman"/>
          <w:sz w:val="20"/>
          <w:szCs w:val="20"/>
        </w:rPr>
      </w:pPr>
    </w:p>
    <w:p w14:paraId="6C1F98FC" w14:textId="11E52FAA" w:rsidR="006D4C02" w:rsidRDefault="006D4C02" w:rsidP="006D4C02">
      <w:pPr>
        <w:spacing w:line="360" w:lineRule="auto"/>
        <w:jc w:val="both"/>
        <w:rPr>
          <w:rFonts w:ascii="Times New Roman" w:hAnsi="Times New Roman" w:cs="Times New Roman"/>
          <w:b/>
          <w:bCs/>
        </w:rPr>
      </w:pPr>
      <w:r>
        <w:rPr>
          <w:rFonts w:ascii="Times New Roman" w:hAnsi="Times New Roman" w:cs="Times New Roman" w:hint="eastAsia"/>
          <w:b/>
          <w:bCs/>
        </w:rPr>
        <w:t>3.4.2 Dismantl</w:t>
      </w:r>
      <w:r w:rsidR="00D35E04">
        <w:rPr>
          <w:rFonts w:ascii="Times New Roman" w:hAnsi="Times New Roman" w:cs="Times New Roman"/>
          <w:b/>
          <w:bCs/>
        </w:rPr>
        <w:t>ing</w:t>
      </w:r>
      <w:r>
        <w:rPr>
          <w:rFonts w:ascii="Times New Roman" w:hAnsi="Times New Roman" w:cs="Times New Roman" w:hint="eastAsia"/>
          <w:b/>
          <w:bCs/>
        </w:rPr>
        <w:t xml:space="preserve"> process of LPS </w:t>
      </w:r>
      <w:proofErr w:type="spellStart"/>
      <w:r>
        <w:rPr>
          <w:rFonts w:ascii="Times New Roman" w:hAnsi="Times New Roman" w:cs="Times New Roman" w:hint="eastAsia"/>
          <w:b/>
          <w:bCs/>
        </w:rPr>
        <w:t>SiC</w:t>
      </w:r>
      <w:proofErr w:type="spellEnd"/>
      <w:r>
        <w:rPr>
          <w:rFonts w:ascii="Times New Roman" w:hAnsi="Times New Roman" w:cs="Times New Roman" w:hint="eastAsia"/>
          <w:b/>
          <w:bCs/>
        </w:rPr>
        <w:t xml:space="preserve"> in molten salt</w:t>
      </w:r>
      <w:r>
        <w:rPr>
          <w:rFonts w:ascii="Times New Roman" w:hAnsi="Times New Roman" w:cs="Times New Roman"/>
          <w:b/>
          <w:bCs/>
        </w:rPr>
        <w:t xml:space="preserve"> </w:t>
      </w:r>
    </w:p>
    <w:p w14:paraId="75F445A3" w14:textId="7F3C4101" w:rsidR="00D5419D" w:rsidRDefault="00D5419D" w:rsidP="006D4C02">
      <w:pPr>
        <w:spacing w:line="360" w:lineRule="auto"/>
        <w:jc w:val="both"/>
        <w:rPr>
          <w:rFonts w:ascii="Times New Roman" w:hAnsi="Times New Roman" w:cs="Times New Roman"/>
        </w:rPr>
      </w:pPr>
      <w:r w:rsidRPr="00D5419D">
        <w:rPr>
          <w:rFonts w:ascii="Times New Roman" w:hAnsi="Times New Roman" w:cs="Times New Roman"/>
        </w:rPr>
        <w:t xml:space="preserve">Based on the possible reactions during the corrosion of </w:t>
      </w:r>
      <w:proofErr w:type="spellStart"/>
      <w:r w:rsidRPr="00D5419D">
        <w:rPr>
          <w:rFonts w:ascii="Times New Roman" w:hAnsi="Times New Roman" w:cs="Times New Roman"/>
        </w:rPr>
        <w:t>Al₂O</w:t>
      </w:r>
      <w:proofErr w:type="spellEnd"/>
      <w:r w:rsidRPr="00D5419D">
        <w:rPr>
          <w:rFonts w:ascii="Times New Roman" w:hAnsi="Times New Roman" w:cs="Times New Roman"/>
        </w:rPr>
        <w:t xml:space="preserve">₃ and </w:t>
      </w:r>
      <w:proofErr w:type="spellStart"/>
      <w:proofErr w:type="gramStart"/>
      <w:r w:rsidRPr="00D5419D">
        <w:rPr>
          <w:rFonts w:ascii="Times New Roman" w:hAnsi="Times New Roman" w:cs="Times New Roman"/>
        </w:rPr>
        <w:t>SiC</w:t>
      </w:r>
      <w:proofErr w:type="spellEnd"/>
      <w:proofErr w:type="gramEnd"/>
      <w:r w:rsidRPr="00D5419D">
        <w:rPr>
          <w:rFonts w:ascii="Times New Roman" w:hAnsi="Times New Roman" w:cs="Times New Roman"/>
        </w:rPr>
        <w:t xml:space="preserve"> when exposed to molten </w:t>
      </w:r>
      <w:proofErr w:type="spellStart"/>
      <w:r w:rsidRPr="00D5419D">
        <w:rPr>
          <w:rFonts w:ascii="Times New Roman" w:hAnsi="Times New Roman" w:cs="Times New Roman"/>
        </w:rPr>
        <w:t>FLiNaK</w:t>
      </w:r>
      <w:proofErr w:type="spellEnd"/>
      <w:r w:rsidRPr="00D5419D">
        <w:rPr>
          <w:rFonts w:ascii="Times New Roman" w:hAnsi="Times New Roman" w:cs="Times New Roman"/>
        </w:rPr>
        <w:t xml:space="preserve"> at 650°C, as discussed in Section 3.4.1, the dismantling process</w:t>
      </w:r>
      <w:r>
        <w:rPr>
          <w:rFonts w:ascii="Times New Roman" w:hAnsi="Times New Roman" w:cs="Times New Roman" w:hint="eastAsia"/>
        </w:rPr>
        <w:t xml:space="preserve"> of </w:t>
      </w:r>
      <w:proofErr w:type="spellStart"/>
      <w:r>
        <w:rPr>
          <w:rFonts w:ascii="Times New Roman" w:hAnsi="Times New Roman" w:cs="Times New Roman" w:hint="eastAsia"/>
        </w:rPr>
        <w:t>S</w:t>
      </w:r>
      <w:r>
        <w:rPr>
          <w:rFonts w:ascii="Times New Roman" w:hAnsi="Times New Roman" w:cs="Times New Roman"/>
        </w:rPr>
        <w:t>i</w:t>
      </w:r>
      <w:r>
        <w:rPr>
          <w:rFonts w:ascii="Times New Roman" w:hAnsi="Times New Roman" w:cs="Times New Roman" w:hint="eastAsia"/>
        </w:rPr>
        <w:t>C</w:t>
      </w:r>
      <w:proofErr w:type="spellEnd"/>
      <w:r>
        <w:rPr>
          <w:rFonts w:ascii="Times New Roman" w:hAnsi="Times New Roman" w:cs="Times New Roman" w:hint="eastAsia"/>
        </w:rPr>
        <w:t xml:space="preserve"> </w:t>
      </w:r>
      <w:r w:rsidR="00667780">
        <w:rPr>
          <w:rFonts w:ascii="Times New Roman" w:hAnsi="Times New Roman" w:cs="Times New Roman"/>
        </w:rPr>
        <w:t xml:space="preserve">grains </w:t>
      </w:r>
      <w:r w:rsidR="00667780" w:rsidRPr="00D5419D">
        <w:rPr>
          <w:rFonts w:ascii="Times New Roman" w:hAnsi="Times New Roman" w:cs="Times New Roman"/>
        </w:rPr>
        <w:t>is</w:t>
      </w:r>
      <w:r w:rsidRPr="00D5419D">
        <w:rPr>
          <w:rFonts w:ascii="Times New Roman" w:hAnsi="Times New Roman" w:cs="Times New Roman"/>
        </w:rPr>
        <w:t xml:space="preserve"> illustrated in the schematic shown in Fig. 15.</w:t>
      </w:r>
      <w:r>
        <w:rPr>
          <w:rFonts w:ascii="Times New Roman" w:hAnsi="Times New Roman" w:cs="Times New Roman" w:hint="eastAsia"/>
        </w:rPr>
        <w:t xml:space="preserve"> </w:t>
      </w:r>
      <w:r w:rsidR="00B54B5F" w:rsidRPr="00B54B5F">
        <w:rPr>
          <w:rFonts w:ascii="Times New Roman" w:hAnsi="Times New Roman" w:cs="Times New Roman"/>
        </w:rPr>
        <w:t xml:space="preserve">Firstly, as illustrated in Fig. 15(a), when LPS </w:t>
      </w:r>
      <w:proofErr w:type="spellStart"/>
      <w:r w:rsidR="00B54B5F" w:rsidRPr="00B54B5F">
        <w:rPr>
          <w:rFonts w:ascii="Times New Roman" w:hAnsi="Times New Roman" w:cs="Times New Roman"/>
        </w:rPr>
        <w:t>SiC</w:t>
      </w:r>
      <w:proofErr w:type="spellEnd"/>
      <w:r w:rsidR="00B54B5F" w:rsidRPr="00B54B5F">
        <w:rPr>
          <w:rFonts w:ascii="Times New Roman" w:hAnsi="Times New Roman" w:cs="Times New Roman"/>
        </w:rPr>
        <w:t xml:space="preserve"> is exposed to molten </w:t>
      </w:r>
      <w:proofErr w:type="spellStart"/>
      <w:r w:rsidR="00B54B5F" w:rsidRPr="00B54B5F">
        <w:rPr>
          <w:rFonts w:ascii="Times New Roman" w:hAnsi="Times New Roman" w:cs="Times New Roman"/>
        </w:rPr>
        <w:t>FLiNaK</w:t>
      </w:r>
      <w:proofErr w:type="spellEnd"/>
      <w:r w:rsidR="00B54B5F" w:rsidRPr="00B54B5F">
        <w:rPr>
          <w:rFonts w:ascii="Times New Roman" w:hAnsi="Times New Roman" w:cs="Times New Roman"/>
        </w:rPr>
        <w:t xml:space="preserve"> at 650°C, the molten salt preferentially penetrates through the grain boundaries</w:t>
      </w:r>
      <w:r w:rsidR="00B54B5F">
        <w:rPr>
          <w:rFonts w:ascii="Times New Roman" w:hAnsi="Times New Roman" w:cs="Times New Roman" w:hint="eastAsia"/>
        </w:rPr>
        <w:t xml:space="preserve"> (GBs)</w:t>
      </w:r>
      <w:r w:rsidR="00B54B5F" w:rsidRPr="00B54B5F">
        <w:rPr>
          <w:rFonts w:ascii="Times New Roman" w:hAnsi="Times New Roman" w:cs="Times New Roman"/>
        </w:rPr>
        <w:t xml:space="preserve"> where oxide additives are embedded</w:t>
      </w:r>
      <w:r w:rsidR="00B54B5F">
        <w:rPr>
          <w:rFonts w:ascii="Times New Roman" w:hAnsi="Times New Roman" w:cs="Times New Roman" w:hint="eastAsia"/>
        </w:rPr>
        <w:t xml:space="preserve"> as indicated in orange in F</w:t>
      </w:r>
      <w:r w:rsidR="00B54B5F">
        <w:rPr>
          <w:rFonts w:ascii="Times New Roman" w:hAnsi="Times New Roman" w:cs="Times New Roman"/>
        </w:rPr>
        <w:t>i</w:t>
      </w:r>
      <w:r w:rsidR="00B54B5F">
        <w:rPr>
          <w:rFonts w:ascii="Times New Roman" w:hAnsi="Times New Roman" w:cs="Times New Roman" w:hint="eastAsia"/>
        </w:rPr>
        <w:t>g. 15(a). This is</w:t>
      </w:r>
      <w:r w:rsidR="00B54B5F" w:rsidRPr="00B54B5F">
        <w:rPr>
          <w:rFonts w:ascii="Times New Roman" w:hAnsi="Times New Roman" w:cs="Times New Roman"/>
        </w:rPr>
        <w:t xml:space="preserve"> </w:t>
      </w:r>
      <w:r w:rsidR="00B54B5F">
        <w:rPr>
          <w:rFonts w:ascii="Times New Roman" w:hAnsi="Times New Roman" w:cs="Times New Roman" w:hint="eastAsia"/>
        </w:rPr>
        <w:t>evidenced</w:t>
      </w:r>
      <w:r w:rsidR="00B54B5F" w:rsidRPr="00B54B5F">
        <w:rPr>
          <w:rFonts w:ascii="Times New Roman" w:hAnsi="Times New Roman" w:cs="Times New Roman"/>
        </w:rPr>
        <w:t xml:space="preserve"> in Fig. 4</w:t>
      </w:r>
      <w:r w:rsidR="00B54B5F">
        <w:rPr>
          <w:rFonts w:ascii="Times New Roman" w:hAnsi="Times New Roman" w:cs="Times New Roman" w:hint="eastAsia"/>
        </w:rPr>
        <w:t xml:space="preserve"> </w:t>
      </w:r>
      <w:r w:rsidR="00B54B5F" w:rsidRPr="00B54B5F">
        <w:rPr>
          <w:rFonts w:ascii="Times New Roman" w:hAnsi="Times New Roman" w:cs="Times New Roman"/>
        </w:rPr>
        <w:t xml:space="preserve">where the brighter contrast indicates the presence of oxides at the GBs. Additionally, the </w:t>
      </w:r>
      <w:r w:rsidR="00B54B5F" w:rsidRPr="00B54B5F">
        <w:rPr>
          <w:rFonts w:ascii="Times New Roman" w:hAnsi="Times New Roman" w:cs="Times New Roman"/>
        </w:rPr>
        <w:lastRenderedPageBreak/>
        <w:t xml:space="preserve">sample foil has many pores as part of its original microstructure, as shown in Fig. 3. These cavities are highlighted in white at the GBs in Fig. 15(a). The penetration of molten salt leads to reactions between KF and </w:t>
      </w:r>
      <w:proofErr w:type="spellStart"/>
      <w:r w:rsidR="00B54B5F" w:rsidRPr="00B54B5F">
        <w:rPr>
          <w:rFonts w:ascii="Times New Roman" w:hAnsi="Times New Roman" w:cs="Times New Roman"/>
        </w:rPr>
        <w:t>Al₂O</w:t>
      </w:r>
      <w:proofErr w:type="spellEnd"/>
      <w:r w:rsidR="00B54B5F" w:rsidRPr="00B54B5F">
        <w:rPr>
          <w:rFonts w:ascii="Times New Roman" w:hAnsi="Times New Roman" w:cs="Times New Roman"/>
        </w:rPr>
        <w:t xml:space="preserve">₃, forming dissolved </w:t>
      </w:r>
      <w:proofErr w:type="spellStart"/>
      <w:r w:rsidR="00B54B5F" w:rsidRPr="00B54B5F">
        <w:rPr>
          <w:rFonts w:ascii="Times New Roman" w:hAnsi="Times New Roman" w:cs="Times New Roman"/>
        </w:rPr>
        <w:t>KAlO</w:t>
      </w:r>
      <w:proofErr w:type="spellEnd"/>
      <w:r w:rsidR="00B54B5F" w:rsidRPr="00B54B5F">
        <w:rPr>
          <w:rFonts w:ascii="Times New Roman" w:hAnsi="Times New Roman" w:cs="Times New Roman"/>
        </w:rPr>
        <w:t xml:space="preserve">₂, as indicated by the light pinkish colors in Fig. 15(b), which represents the transition from </w:t>
      </w:r>
      <w:proofErr w:type="spellStart"/>
      <w:r w:rsidR="00B54B5F" w:rsidRPr="00B54B5F">
        <w:rPr>
          <w:rFonts w:ascii="Times New Roman" w:hAnsi="Times New Roman" w:cs="Times New Roman"/>
        </w:rPr>
        <w:t>Al₂O</w:t>
      </w:r>
      <w:proofErr w:type="spellEnd"/>
      <w:r w:rsidR="00B54B5F" w:rsidRPr="00B54B5F">
        <w:rPr>
          <w:rFonts w:ascii="Times New Roman" w:hAnsi="Times New Roman" w:cs="Times New Roman"/>
        </w:rPr>
        <w:t xml:space="preserve">₃ to </w:t>
      </w:r>
      <w:proofErr w:type="spellStart"/>
      <w:r w:rsidR="00B54B5F" w:rsidRPr="00B54B5F">
        <w:rPr>
          <w:rFonts w:ascii="Times New Roman" w:hAnsi="Times New Roman" w:cs="Times New Roman"/>
        </w:rPr>
        <w:t>KAlO</w:t>
      </w:r>
      <w:proofErr w:type="spellEnd"/>
      <w:r w:rsidR="00B54B5F" w:rsidRPr="00B54B5F">
        <w:rPr>
          <w:rFonts w:ascii="Times New Roman" w:hAnsi="Times New Roman" w:cs="Times New Roman"/>
        </w:rPr>
        <w:t>₂. The cavities are also filled with molten salt, predominantly F, as evidenced in Fig. 6.</w:t>
      </w:r>
    </w:p>
    <w:p w14:paraId="5CF553C8" w14:textId="112CC844" w:rsidR="000F7371" w:rsidRDefault="000F7371" w:rsidP="000F7371">
      <w:pPr>
        <w:spacing w:line="360" w:lineRule="auto"/>
        <w:jc w:val="both"/>
        <w:rPr>
          <w:rFonts w:ascii="Times New Roman" w:hAnsi="Times New Roman" w:cs="Times New Roman"/>
        </w:rPr>
      </w:pPr>
      <w:r w:rsidRPr="000F7371">
        <w:rPr>
          <w:rFonts w:ascii="Times New Roman" w:hAnsi="Times New Roman" w:cs="Times New Roman"/>
        </w:rPr>
        <w:t xml:space="preserve">As </w:t>
      </w:r>
      <w:r w:rsidR="00E36410">
        <w:rPr>
          <w:rFonts w:ascii="Times New Roman" w:hAnsi="Times New Roman" w:cs="Times New Roman" w:hint="eastAsia"/>
        </w:rPr>
        <w:t>Al</w:t>
      </w:r>
      <w:r w:rsidR="00E36410" w:rsidRPr="00E36410">
        <w:rPr>
          <w:rFonts w:ascii="Times New Roman" w:hAnsi="Times New Roman" w:cs="Times New Roman" w:hint="eastAsia"/>
          <w:vertAlign w:val="subscript"/>
        </w:rPr>
        <w:t>2</w:t>
      </w:r>
      <w:r w:rsidR="00E36410">
        <w:rPr>
          <w:rFonts w:ascii="Times New Roman" w:hAnsi="Times New Roman" w:cs="Times New Roman" w:hint="eastAsia"/>
        </w:rPr>
        <w:t>O</w:t>
      </w:r>
      <w:r w:rsidR="00E36410" w:rsidRPr="00E36410">
        <w:rPr>
          <w:rFonts w:ascii="Times New Roman" w:hAnsi="Times New Roman" w:cs="Times New Roman" w:hint="eastAsia"/>
          <w:vertAlign w:val="subscript"/>
        </w:rPr>
        <w:t>3</w:t>
      </w:r>
      <w:commentRangeStart w:id="54"/>
      <w:commentRangeStart w:id="55"/>
      <w:r w:rsidRPr="000F7371">
        <w:rPr>
          <w:rFonts w:ascii="Times New Roman" w:hAnsi="Times New Roman" w:cs="Times New Roman"/>
        </w:rPr>
        <w:t xml:space="preserve"> surrounding a </w:t>
      </w:r>
      <w:proofErr w:type="spellStart"/>
      <w:r w:rsidRPr="000F7371">
        <w:rPr>
          <w:rFonts w:ascii="Times New Roman" w:hAnsi="Times New Roman" w:cs="Times New Roman"/>
        </w:rPr>
        <w:t>SiC</w:t>
      </w:r>
      <w:proofErr w:type="spellEnd"/>
      <w:r w:rsidRPr="000F7371">
        <w:rPr>
          <w:rFonts w:ascii="Times New Roman" w:hAnsi="Times New Roman" w:cs="Times New Roman"/>
        </w:rPr>
        <w:t xml:space="preserve"> </w:t>
      </w:r>
      <w:commentRangeEnd w:id="54"/>
      <w:r w:rsidR="00573BE9">
        <w:rPr>
          <w:rStyle w:val="CommentReference"/>
        </w:rPr>
        <w:commentReference w:id="54"/>
      </w:r>
      <w:commentRangeEnd w:id="55"/>
      <w:r w:rsidR="00E36410">
        <w:rPr>
          <w:rStyle w:val="CommentReference"/>
        </w:rPr>
        <w:commentReference w:id="55"/>
      </w:r>
      <w:r w:rsidRPr="000F7371">
        <w:rPr>
          <w:rFonts w:ascii="Times New Roman" w:hAnsi="Times New Roman" w:cs="Times New Roman"/>
        </w:rPr>
        <w:t xml:space="preserve">grain dissolve into the molten salt, the </w:t>
      </w:r>
      <w:proofErr w:type="spellStart"/>
      <w:r w:rsidRPr="000F7371">
        <w:rPr>
          <w:rFonts w:ascii="Times New Roman" w:hAnsi="Times New Roman" w:cs="Times New Roman"/>
        </w:rPr>
        <w:t>SiC</w:t>
      </w:r>
      <w:proofErr w:type="spellEnd"/>
      <w:r w:rsidRPr="000F7371">
        <w:rPr>
          <w:rFonts w:ascii="Times New Roman" w:hAnsi="Times New Roman" w:cs="Times New Roman"/>
        </w:rPr>
        <w:t xml:space="preserve"> grain tends to spall off from the matrix. This happens because the oxides, which play a crucial role in </w:t>
      </w:r>
      <w:commentRangeStart w:id="56"/>
      <w:commentRangeStart w:id="57"/>
      <w:r w:rsidRPr="000F7371">
        <w:rPr>
          <w:rFonts w:ascii="Times New Roman" w:hAnsi="Times New Roman" w:cs="Times New Roman"/>
        </w:rPr>
        <w:t xml:space="preserve">binding the </w:t>
      </w:r>
      <w:proofErr w:type="spellStart"/>
      <w:r w:rsidRPr="000F7371">
        <w:rPr>
          <w:rFonts w:ascii="Times New Roman" w:hAnsi="Times New Roman" w:cs="Times New Roman"/>
        </w:rPr>
        <w:t>SiC</w:t>
      </w:r>
      <w:proofErr w:type="spellEnd"/>
      <w:r w:rsidRPr="000F7371">
        <w:rPr>
          <w:rFonts w:ascii="Times New Roman" w:hAnsi="Times New Roman" w:cs="Times New Roman"/>
        </w:rPr>
        <w:t xml:space="preserve"> grain</w:t>
      </w:r>
      <w:r w:rsidR="00E36410">
        <w:rPr>
          <w:rFonts w:ascii="Times New Roman" w:hAnsi="Times New Roman" w:cs="Times New Roman" w:hint="eastAsia"/>
        </w:rPr>
        <w:t>s</w:t>
      </w:r>
      <w:r w:rsidRPr="000F7371">
        <w:rPr>
          <w:rFonts w:ascii="Times New Roman" w:hAnsi="Times New Roman" w:cs="Times New Roman"/>
        </w:rPr>
        <w:t xml:space="preserve"> </w:t>
      </w:r>
      <w:r w:rsidR="00E36410">
        <w:rPr>
          <w:rFonts w:ascii="Times New Roman" w:hAnsi="Times New Roman" w:cs="Times New Roman" w:hint="eastAsia"/>
        </w:rPr>
        <w:t>together to form a dense</w:t>
      </w:r>
      <w:r w:rsidRPr="000F7371">
        <w:rPr>
          <w:rFonts w:ascii="Times New Roman" w:hAnsi="Times New Roman" w:cs="Times New Roman"/>
        </w:rPr>
        <w:t xml:space="preserve"> matrix</w:t>
      </w:r>
      <w:commentRangeEnd w:id="56"/>
      <w:r w:rsidR="00573BE9">
        <w:rPr>
          <w:rStyle w:val="CommentReference"/>
        </w:rPr>
        <w:commentReference w:id="56"/>
      </w:r>
      <w:commentRangeEnd w:id="57"/>
      <w:r w:rsidR="00E36410">
        <w:rPr>
          <w:rStyle w:val="CommentReference"/>
        </w:rPr>
        <w:commentReference w:id="57"/>
      </w:r>
      <w:r w:rsidRPr="000F7371">
        <w:rPr>
          <w:rFonts w:ascii="Times New Roman" w:hAnsi="Times New Roman" w:cs="Times New Roman"/>
        </w:rPr>
        <w:t xml:space="preserve">, get loosened, as demonstrated in Fig. 15(c). This spalling process was confirmed in the experimental observations shown in Fig. 9, where </w:t>
      </w:r>
      <w:proofErr w:type="spellStart"/>
      <w:r w:rsidRPr="000F7371">
        <w:rPr>
          <w:rFonts w:ascii="Times New Roman" w:hAnsi="Times New Roman" w:cs="Times New Roman"/>
        </w:rPr>
        <w:t>SiC</w:t>
      </w:r>
      <w:proofErr w:type="spellEnd"/>
      <w:r w:rsidRPr="000F7371">
        <w:rPr>
          <w:rFonts w:ascii="Times New Roman" w:hAnsi="Times New Roman" w:cs="Times New Roman"/>
        </w:rPr>
        <w:t xml:space="preserve"> grains are detached from the matrix at the interface of molten salt and LPS </w:t>
      </w:r>
      <w:proofErr w:type="spellStart"/>
      <w:r w:rsidRPr="000F7371">
        <w:rPr>
          <w:rFonts w:ascii="Times New Roman" w:hAnsi="Times New Roman" w:cs="Times New Roman"/>
        </w:rPr>
        <w:t>SiC</w:t>
      </w:r>
      <w:proofErr w:type="spellEnd"/>
      <w:r w:rsidRPr="000F7371">
        <w:rPr>
          <w:rFonts w:ascii="Times New Roman" w:hAnsi="Times New Roman" w:cs="Times New Roman"/>
        </w:rPr>
        <w:t xml:space="preserve"> foil. </w:t>
      </w:r>
      <w:r>
        <w:rPr>
          <w:rFonts w:ascii="Times New Roman" w:hAnsi="Times New Roman" w:cs="Times New Roman"/>
        </w:rPr>
        <w:t>O</w:t>
      </w:r>
      <w:r>
        <w:rPr>
          <w:rFonts w:ascii="Times New Roman" w:hAnsi="Times New Roman" w:cs="Times New Roman" w:hint="eastAsia"/>
        </w:rPr>
        <w:t>n the other hand</w:t>
      </w:r>
      <w:r w:rsidRPr="000F7371">
        <w:rPr>
          <w:rFonts w:ascii="Times New Roman" w:hAnsi="Times New Roman" w:cs="Times New Roman"/>
        </w:rPr>
        <w:t xml:space="preserve">, as evidenced by Figs. 8, 9, and 13, the </w:t>
      </w:r>
      <w:proofErr w:type="spellStart"/>
      <w:r w:rsidRPr="000F7371">
        <w:rPr>
          <w:rFonts w:ascii="Times New Roman" w:hAnsi="Times New Roman" w:cs="Times New Roman"/>
        </w:rPr>
        <w:t>SiC</w:t>
      </w:r>
      <w:proofErr w:type="spellEnd"/>
      <w:r w:rsidRPr="000F7371">
        <w:rPr>
          <w:rFonts w:ascii="Times New Roman" w:hAnsi="Times New Roman" w:cs="Times New Roman"/>
        </w:rPr>
        <w:t xml:space="preserve"> grain itself undergoes corrosion when exposed to the molten salt, resulting in the dissolution of Si from the </w:t>
      </w:r>
      <w:proofErr w:type="spellStart"/>
      <w:r w:rsidRPr="000F7371">
        <w:rPr>
          <w:rFonts w:ascii="Times New Roman" w:hAnsi="Times New Roman" w:cs="Times New Roman"/>
        </w:rPr>
        <w:t>SiC</w:t>
      </w:r>
      <w:proofErr w:type="spellEnd"/>
      <w:r w:rsidRPr="000F7371">
        <w:rPr>
          <w:rFonts w:ascii="Times New Roman" w:hAnsi="Times New Roman" w:cs="Times New Roman"/>
        </w:rPr>
        <w:t xml:space="preserve"> substrate and leaving C behind. This is illustrated in Fig. 15(c), where the edge of the spalled grain shows a depletion of Si, indicated by the light blue color.</w:t>
      </w:r>
    </w:p>
    <w:p w14:paraId="4F437576" w14:textId="5FC44823" w:rsidR="00A2652C" w:rsidRPr="00A2652C" w:rsidRDefault="00A2652C" w:rsidP="00A2652C">
      <w:pPr>
        <w:spacing w:line="360" w:lineRule="auto"/>
        <w:jc w:val="both"/>
      </w:pPr>
      <w:r w:rsidRPr="00A2652C">
        <w:rPr>
          <w:rFonts w:ascii="Times New Roman" w:hAnsi="Times New Roman" w:cs="Times New Roman"/>
        </w:rPr>
        <w:t>The intergranular penetration causes localized corrosion, which penetrates much deeper and eventually extends through the entire sample thickness, leading to the percolation of corrosion throughout the sample</w:t>
      </w:r>
      <w:r>
        <w:rPr>
          <w:rFonts w:ascii="Times New Roman" w:hAnsi="Times New Roman" w:cs="Times New Roman" w:hint="eastAsia"/>
        </w:rPr>
        <w:t xml:space="preserve"> as illustrated in Fig. 15(d)</w:t>
      </w:r>
      <w:r w:rsidRPr="00A2652C">
        <w:rPr>
          <w:rFonts w:ascii="Times New Roman" w:hAnsi="Times New Roman" w:cs="Times New Roman"/>
        </w:rPr>
        <w:t xml:space="preserve">. This penetration introduces cracks along the </w:t>
      </w:r>
      <w:r>
        <w:rPr>
          <w:rFonts w:ascii="Times New Roman" w:hAnsi="Times New Roman" w:cs="Times New Roman"/>
        </w:rPr>
        <w:t>penetration</w:t>
      </w:r>
      <w:r>
        <w:rPr>
          <w:rFonts w:ascii="Times New Roman" w:hAnsi="Times New Roman" w:cs="Times New Roman" w:hint="eastAsia"/>
        </w:rPr>
        <w:t xml:space="preserve"> path</w:t>
      </w:r>
      <w:r w:rsidRPr="00A2652C">
        <w:rPr>
          <w:rFonts w:ascii="Times New Roman" w:hAnsi="Times New Roman" w:cs="Times New Roman"/>
        </w:rPr>
        <w:t xml:space="preserve">, ultimately causing the sample to break into pieces. This process is </w:t>
      </w:r>
      <w:r>
        <w:rPr>
          <w:rFonts w:ascii="Times New Roman" w:hAnsi="Times New Roman" w:cs="Times New Roman" w:hint="eastAsia"/>
        </w:rPr>
        <w:t>evidenced</w:t>
      </w:r>
      <w:r w:rsidRPr="00A2652C">
        <w:rPr>
          <w:rFonts w:ascii="Times New Roman" w:hAnsi="Times New Roman" w:cs="Times New Roman"/>
        </w:rPr>
        <w:t xml:space="preserve"> experimentally in Fig. 5, where the sample foil </w:t>
      </w:r>
      <w:r w:rsidR="00573BE9">
        <w:rPr>
          <w:rFonts w:ascii="Times New Roman" w:hAnsi="Times New Roman" w:cs="Times New Roman"/>
        </w:rPr>
        <w:t>was broken</w:t>
      </w:r>
      <w:r w:rsidR="00573BE9" w:rsidRPr="00A2652C">
        <w:rPr>
          <w:rFonts w:ascii="Times New Roman" w:hAnsi="Times New Roman" w:cs="Times New Roman"/>
        </w:rPr>
        <w:t xml:space="preserve"> </w:t>
      </w:r>
      <w:r w:rsidRPr="00A2652C">
        <w:rPr>
          <w:rFonts w:ascii="Times New Roman" w:hAnsi="Times New Roman" w:cs="Times New Roman"/>
        </w:rPr>
        <w:t xml:space="preserve">after exposure to molten </w:t>
      </w:r>
      <w:proofErr w:type="spellStart"/>
      <w:r w:rsidRPr="00A2652C">
        <w:rPr>
          <w:rFonts w:ascii="Times New Roman" w:hAnsi="Times New Roman" w:cs="Times New Roman"/>
        </w:rPr>
        <w:t>FLiNaK</w:t>
      </w:r>
      <w:proofErr w:type="spellEnd"/>
      <w:r w:rsidRPr="00A2652C">
        <w:rPr>
          <w:rFonts w:ascii="Times New Roman" w:hAnsi="Times New Roman" w:cs="Times New Roman"/>
        </w:rPr>
        <w:t xml:space="preserve"> at 650°C. The EDS mapping provides evidence of K and F distributed throughout the sample thickness, supporting the </w:t>
      </w:r>
      <w:commentRangeStart w:id="58"/>
      <w:commentRangeStart w:id="59"/>
      <w:r w:rsidRPr="00A2652C">
        <w:rPr>
          <w:rFonts w:ascii="Times New Roman" w:hAnsi="Times New Roman" w:cs="Times New Roman"/>
        </w:rPr>
        <w:t>percolation</w:t>
      </w:r>
      <w:r w:rsidR="005D581E">
        <w:rPr>
          <w:rFonts w:ascii="Times New Roman" w:hAnsi="Times New Roman" w:cs="Times New Roman"/>
        </w:rPr>
        <w:t xml:space="preserve"> of the spaces for salt to penetrate through</w:t>
      </w:r>
      <w:commentRangeEnd w:id="58"/>
      <w:r w:rsidR="004A5EB5">
        <w:rPr>
          <w:rStyle w:val="CommentReference"/>
        </w:rPr>
        <w:commentReference w:id="58"/>
      </w:r>
      <w:commentRangeEnd w:id="59"/>
      <w:r w:rsidR="00E36410">
        <w:rPr>
          <w:rStyle w:val="CommentReference"/>
        </w:rPr>
        <w:commentReference w:id="59"/>
      </w:r>
      <w:r w:rsidRPr="00A2652C">
        <w:rPr>
          <w:rFonts w:ascii="Times New Roman" w:hAnsi="Times New Roman" w:cs="Times New Roman"/>
        </w:rPr>
        <w:t xml:space="preserve">. As exposure to molten salt continues for a longer time, the </w:t>
      </w:r>
      <w:proofErr w:type="spellStart"/>
      <w:r w:rsidRPr="00A2652C">
        <w:rPr>
          <w:rFonts w:ascii="Times New Roman" w:hAnsi="Times New Roman" w:cs="Times New Roman"/>
        </w:rPr>
        <w:t>SiC</w:t>
      </w:r>
      <w:proofErr w:type="spellEnd"/>
      <w:r w:rsidRPr="00A2652C">
        <w:rPr>
          <w:rFonts w:ascii="Times New Roman" w:hAnsi="Times New Roman" w:cs="Times New Roman"/>
        </w:rPr>
        <w:t xml:space="preserve"> grains become increasingly enriched with </w:t>
      </w:r>
      <w:r>
        <w:rPr>
          <w:rFonts w:ascii="Times New Roman" w:hAnsi="Times New Roman" w:cs="Times New Roman" w:hint="eastAsia"/>
        </w:rPr>
        <w:t>C</w:t>
      </w:r>
      <w:r w:rsidRPr="00A2652C">
        <w:rPr>
          <w:rFonts w:ascii="Times New Roman" w:hAnsi="Times New Roman" w:cs="Times New Roman"/>
        </w:rPr>
        <w:t xml:space="preserve"> as more silicon dissolves into the molten salt, as illustrated in Fig. 15(d).</w:t>
      </w:r>
    </w:p>
    <w:p w14:paraId="178EF656" w14:textId="29E7E803" w:rsidR="00225159" w:rsidRDefault="00A85528" w:rsidP="00A2652C">
      <w:pPr>
        <w:spacing w:line="360" w:lineRule="auto"/>
        <w:jc w:val="center"/>
        <w:rPr>
          <w:rFonts w:ascii="Times New Roman" w:hAnsi="Times New Roman" w:cs="Times New Roman"/>
        </w:rPr>
      </w:pPr>
      <w:r w:rsidRPr="00A85528">
        <w:rPr>
          <w:rFonts w:ascii="Times New Roman" w:hAnsi="Times New Roman" w:cs="Times New Roman"/>
          <w:noProof/>
        </w:rPr>
        <w:lastRenderedPageBreak/>
        <w:drawing>
          <wp:inline distT="0" distB="0" distL="0" distR="0" wp14:anchorId="40BC9142" wp14:editId="678D1437">
            <wp:extent cx="5022850" cy="3456429"/>
            <wp:effectExtent l="0" t="0" r="6350" b="0"/>
            <wp:docPr id="648847160" name="Picture 1" descr="A diagram of different types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47160" name="Picture 1" descr="A diagram of different types of objects&#10;&#10;Description automatically generated"/>
                    <pic:cNvPicPr/>
                  </pic:nvPicPr>
                  <pic:blipFill>
                    <a:blip r:embed="rId24"/>
                    <a:stretch>
                      <a:fillRect/>
                    </a:stretch>
                  </pic:blipFill>
                  <pic:spPr>
                    <a:xfrm>
                      <a:off x="0" y="0"/>
                      <a:ext cx="5028850" cy="3460558"/>
                    </a:xfrm>
                    <a:prstGeom prst="rect">
                      <a:avLst/>
                    </a:prstGeom>
                  </pic:spPr>
                </pic:pic>
              </a:graphicData>
            </a:graphic>
          </wp:inline>
        </w:drawing>
      </w:r>
    </w:p>
    <w:p w14:paraId="581ABC9D" w14:textId="6641B797" w:rsidR="00B327ED" w:rsidRDefault="006C5685" w:rsidP="007025F7">
      <w:pPr>
        <w:spacing w:line="360" w:lineRule="auto"/>
        <w:jc w:val="both"/>
        <w:rPr>
          <w:rFonts w:ascii="Times New Roman" w:hAnsi="Times New Roman" w:cs="Times New Roman"/>
        </w:rPr>
      </w:pPr>
      <w:commentRangeStart w:id="60"/>
      <w:commentRangeStart w:id="61"/>
      <w:r w:rsidRPr="0077369F">
        <w:rPr>
          <w:rFonts w:ascii="Times New Roman" w:hAnsi="Times New Roman" w:cs="Times New Roman"/>
          <w:b/>
          <w:bCs/>
          <w:sz w:val="20"/>
          <w:szCs w:val="20"/>
        </w:rPr>
        <w:t xml:space="preserve">Fig. </w:t>
      </w:r>
      <w:r>
        <w:rPr>
          <w:rFonts w:ascii="Times New Roman" w:hAnsi="Times New Roman" w:cs="Times New Roman"/>
          <w:b/>
          <w:bCs/>
          <w:sz w:val="20"/>
          <w:szCs w:val="20"/>
        </w:rPr>
        <w:t>1</w:t>
      </w:r>
      <w:r>
        <w:rPr>
          <w:rFonts w:ascii="Times New Roman" w:hAnsi="Times New Roman" w:cs="Times New Roman" w:hint="eastAsia"/>
          <w:b/>
          <w:bCs/>
          <w:sz w:val="20"/>
          <w:szCs w:val="20"/>
        </w:rPr>
        <w:t>5</w:t>
      </w:r>
      <w:r w:rsidRPr="0077369F">
        <w:rPr>
          <w:rFonts w:ascii="Times New Roman" w:hAnsi="Times New Roman" w:cs="Times New Roman"/>
          <w:b/>
          <w:bCs/>
          <w:sz w:val="20"/>
          <w:szCs w:val="20"/>
        </w:rPr>
        <w:t>.</w:t>
      </w:r>
      <w:r w:rsidRPr="0077369F">
        <w:rPr>
          <w:rFonts w:ascii="Times New Roman" w:hAnsi="Times New Roman" w:cs="Times New Roman"/>
          <w:sz w:val="20"/>
          <w:szCs w:val="20"/>
        </w:rPr>
        <w:t xml:space="preserve"> </w:t>
      </w:r>
      <w:commentRangeEnd w:id="60"/>
      <w:r w:rsidR="004A5EB5">
        <w:rPr>
          <w:rStyle w:val="CommentReference"/>
        </w:rPr>
        <w:commentReference w:id="60"/>
      </w:r>
      <w:commentRangeEnd w:id="61"/>
      <w:r w:rsidR="00E36410">
        <w:rPr>
          <w:rStyle w:val="CommentReference"/>
        </w:rPr>
        <w:commentReference w:id="61"/>
      </w:r>
      <w:r w:rsidR="007025F7" w:rsidRPr="007025F7">
        <w:rPr>
          <w:rFonts w:ascii="Times New Roman" w:hAnsi="Times New Roman" w:cs="Times New Roman"/>
          <w:sz w:val="20"/>
          <w:szCs w:val="20"/>
        </w:rPr>
        <w:t xml:space="preserve">Schematics illustrating the dismantling process of </w:t>
      </w:r>
      <w:proofErr w:type="spellStart"/>
      <w:r w:rsidR="007025F7" w:rsidRPr="007025F7">
        <w:rPr>
          <w:rFonts w:ascii="Times New Roman" w:hAnsi="Times New Roman" w:cs="Times New Roman"/>
          <w:sz w:val="20"/>
          <w:szCs w:val="20"/>
        </w:rPr>
        <w:t>SiC</w:t>
      </w:r>
      <w:proofErr w:type="spellEnd"/>
      <w:r w:rsidR="007025F7" w:rsidRPr="007025F7">
        <w:rPr>
          <w:rFonts w:ascii="Times New Roman" w:hAnsi="Times New Roman" w:cs="Times New Roman"/>
          <w:sz w:val="20"/>
          <w:szCs w:val="20"/>
        </w:rPr>
        <w:t xml:space="preserve"> grains exposed to molten </w:t>
      </w:r>
      <w:proofErr w:type="spellStart"/>
      <w:r w:rsidR="007025F7" w:rsidRPr="007025F7">
        <w:rPr>
          <w:rFonts w:ascii="Times New Roman" w:hAnsi="Times New Roman" w:cs="Times New Roman"/>
          <w:sz w:val="20"/>
          <w:szCs w:val="20"/>
        </w:rPr>
        <w:t>FLiNaK</w:t>
      </w:r>
      <w:proofErr w:type="spellEnd"/>
      <w:r w:rsidR="007025F7" w:rsidRPr="007025F7">
        <w:rPr>
          <w:rFonts w:ascii="Times New Roman" w:hAnsi="Times New Roman" w:cs="Times New Roman"/>
          <w:sz w:val="20"/>
          <w:szCs w:val="20"/>
        </w:rPr>
        <w:t xml:space="preserve"> at 650°C. (a) Fresh LPS </w:t>
      </w:r>
      <w:proofErr w:type="spellStart"/>
      <w:r w:rsidR="007025F7" w:rsidRPr="007025F7">
        <w:rPr>
          <w:rFonts w:ascii="Times New Roman" w:hAnsi="Times New Roman" w:cs="Times New Roman"/>
          <w:sz w:val="20"/>
          <w:szCs w:val="20"/>
        </w:rPr>
        <w:t>SiC</w:t>
      </w:r>
      <w:proofErr w:type="spellEnd"/>
      <w:r w:rsidR="007025F7" w:rsidRPr="007025F7">
        <w:rPr>
          <w:rFonts w:ascii="Times New Roman" w:hAnsi="Times New Roman" w:cs="Times New Roman"/>
          <w:sz w:val="20"/>
          <w:szCs w:val="20"/>
        </w:rPr>
        <w:t xml:space="preserve"> exposed to molten </w:t>
      </w:r>
      <w:proofErr w:type="spellStart"/>
      <w:r w:rsidR="007025F7" w:rsidRPr="007025F7">
        <w:rPr>
          <w:rFonts w:ascii="Times New Roman" w:hAnsi="Times New Roman" w:cs="Times New Roman"/>
          <w:sz w:val="20"/>
          <w:szCs w:val="20"/>
        </w:rPr>
        <w:t>FLiNaK</w:t>
      </w:r>
      <w:proofErr w:type="spellEnd"/>
      <w:r w:rsidR="007025F7" w:rsidRPr="007025F7">
        <w:rPr>
          <w:rFonts w:ascii="Times New Roman" w:hAnsi="Times New Roman" w:cs="Times New Roman"/>
          <w:sz w:val="20"/>
          <w:szCs w:val="20"/>
        </w:rPr>
        <w:t xml:space="preserve"> at 650°C. (b) Molten salt invades the sample via grain boundaries, causing the dissolution of </w:t>
      </w:r>
      <w:proofErr w:type="spellStart"/>
      <w:r w:rsidR="007025F7" w:rsidRPr="007025F7">
        <w:rPr>
          <w:rFonts w:ascii="Times New Roman" w:hAnsi="Times New Roman" w:cs="Times New Roman"/>
          <w:sz w:val="20"/>
          <w:szCs w:val="20"/>
        </w:rPr>
        <w:t>Al₂O</w:t>
      </w:r>
      <w:proofErr w:type="spellEnd"/>
      <w:r w:rsidR="007025F7" w:rsidRPr="007025F7">
        <w:rPr>
          <w:rFonts w:ascii="Times New Roman" w:hAnsi="Times New Roman" w:cs="Times New Roman"/>
          <w:sz w:val="20"/>
          <w:szCs w:val="20"/>
        </w:rPr>
        <w:t xml:space="preserve">₃. (c) </w:t>
      </w:r>
      <w:proofErr w:type="spellStart"/>
      <w:r w:rsidR="007025F7" w:rsidRPr="007025F7">
        <w:rPr>
          <w:rFonts w:ascii="Times New Roman" w:hAnsi="Times New Roman" w:cs="Times New Roman"/>
          <w:sz w:val="20"/>
          <w:szCs w:val="20"/>
        </w:rPr>
        <w:t>SiC</w:t>
      </w:r>
      <w:proofErr w:type="spellEnd"/>
      <w:r w:rsidR="007025F7" w:rsidRPr="007025F7">
        <w:rPr>
          <w:rFonts w:ascii="Times New Roman" w:hAnsi="Times New Roman" w:cs="Times New Roman"/>
          <w:sz w:val="20"/>
          <w:szCs w:val="20"/>
        </w:rPr>
        <w:t xml:space="preserve"> grains spall off from the matrix. (d) More </w:t>
      </w:r>
      <w:proofErr w:type="spellStart"/>
      <w:r w:rsidR="007025F7" w:rsidRPr="007025F7">
        <w:rPr>
          <w:rFonts w:ascii="Times New Roman" w:hAnsi="Times New Roman" w:cs="Times New Roman"/>
          <w:sz w:val="20"/>
          <w:szCs w:val="20"/>
        </w:rPr>
        <w:t>SiC</w:t>
      </w:r>
      <w:proofErr w:type="spellEnd"/>
      <w:r w:rsidR="007025F7" w:rsidRPr="007025F7">
        <w:rPr>
          <w:rFonts w:ascii="Times New Roman" w:hAnsi="Times New Roman" w:cs="Times New Roman"/>
          <w:sz w:val="20"/>
          <w:szCs w:val="20"/>
        </w:rPr>
        <w:t xml:space="preserve"> grains detach from the matrix, leading to cracks percolating through the sample thickness and causing the sample to shatter.</w:t>
      </w:r>
    </w:p>
    <w:p w14:paraId="322C8D13" w14:textId="2C556489" w:rsidR="00053FCB" w:rsidRPr="00053FCB" w:rsidRDefault="00053FCB" w:rsidP="00053FCB">
      <w:pPr>
        <w:spacing w:line="360" w:lineRule="auto"/>
        <w:jc w:val="both"/>
        <w:rPr>
          <w:rFonts w:ascii="Times New Roman" w:hAnsi="Times New Roman" w:cs="Times New Roman"/>
        </w:rPr>
      </w:pPr>
      <w:r w:rsidRPr="00053FCB">
        <w:rPr>
          <w:rFonts w:ascii="Times New Roman" w:hAnsi="Times New Roman" w:cs="Times New Roman"/>
        </w:rPr>
        <w:t xml:space="preserve">This study pointed out that LPS </w:t>
      </w:r>
      <w:proofErr w:type="spellStart"/>
      <w:r w:rsidRPr="00053FCB">
        <w:rPr>
          <w:rFonts w:ascii="Times New Roman" w:hAnsi="Times New Roman" w:cs="Times New Roman"/>
        </w:rPr>
        <w:t>SiC</w:t>
      </w:r>
      <w:proofErr w:type="spellEnd"/>
      <w:r w:rsidRPr="00053FCB">
        <w:rPr>
          <w:rFonts w:ascii="Times New Roman" w:hAnsi="Times New Roman" w:cs="Times New Roman"/>
        </w:rPr>
        <w:t xml:space="preserve"> with oxide additives is susceptible to molten salt corrosion, with the oxide additives driving the breakdown of the sample through their dissolution. The dissolution of these additives creates pathways for the molten salt to invade the material, leading to the disintegration of the </w:t>
      </w:r>
      <w:proofErr w:type="spellStart"/>
      <w:r w:rsidRPr="00053FCB">
        <w:rPr>
          <w:rFonts w:ascii="Times New Roman" w:hAnsi="Times New Roman" w:cs="Times New Roman"/>
        </w:rPr>
        <w:t>SiC</w:t>
      </w:r>
      <w:proofErr w:type="spellEnd"/>
      <w:r w:rsidRPr="00053FCB">
        <w:rPr>
          <w:rFonts w:ascii="Times New Roman" w:hAnsi="Times New Roman" w:cs="Times New Roman"/>
        </w:rPr>
        <w:t xml:space="preserve"> grains.</w:t>
      </w:r>
      <w:r w:rsidR="00656DFC">
        <w:rPr>
          <w:rFonts w:ascii="Times New Roman" w:hAnsi="Times New Roman" w:cs="Times New Roman" w:hint="eastAsia"/>
        </w:rPr>
        <w:t xml:space="preserve"> </w:t>
      </w:r>
      <w:r w:rsidR="005D581E">
        <w:rPr>
          <w:rFonts w:ascii="Times New Roman" w:hAnsi="Times New Roman" w:cs="Times New Roman"/>
        </w:rPr>
        <w:t>Different oxides have different susceptibility to fluoride salts as indicated by the different behavior of Al</w:t>
      </w:r>
      <w:r w:rsidR="005D581E" w:rsidRPr="008A4161">
        <w:rPr>
          <w:rFonts w:ascii="Times New Roman" w:hAnsi="Times New Roman" w:cs="Times New Roman"/>
          <w:vertAlign w:val="subscript"/>
        </w:rPr>
        <w:t>2</w:t>
      </w:r>
      <w:r w:rsidR="005D581E">
        <w:rPr>
          <w:rFonts w:ascii="Times New Roman" w:hAnsi="Times New Roman" w:cs="Times New Roman"/>
        </w:rPr>
        <w:t>O</w:t>
      </w:r>
      <w:r w:rsidR="005D581E" w:rsidRPr="008A4161">
        <w:rPr>
          <w:rFonts w:ascii="Times New Roman" w:hAnsi="Times New Roman" w:cs="Times New Roman"/>
          <w:vertAlign w:val="subscript"/>
        </w:rPr>
        <w:t>3</w:t>
      </w:r>
      <w:r w:rsidR="005D581E">
        <w:rPr>
          <w:rFonts w:ascii="Times New Roman" w:hAnsi="Times New Roman" w:cs="Times New Roman"/>
        </w:rPr>
        <w:t xml:space="preserve"> and Y</w:t>
      </w:r>
      <w:r w:rsidR="005D581E" w:rsidRPr="008A4161">
        <w:rPr>
          <w:rFonts w:ascii="Times New Roman" w:hAnsi="Times New Roman" w:cs="Times New Roman"/>
          <w:vertAlign w:val="subscript"/>
        </w:rPr>
        <w:t>2</w:t>
      </w:r>
      <w:r w:rsidR="005D581E">
        <w:rPr>
          <w:rFonts w:ascii="Times New Roman" w:hAnsi="Times New Roman" w:cs="Times New Roman"/>
        </w:rPr>
        <w:t>O</w:t>
      </w:r>
      <w:r w:rsidR="005D581E" w:rsidRPr="008A4161">
        <w:rPr>
          <w:rFonts w:ascii="Times New Roman" w:hAnsi="Times New Roman" w:cs="Times New Roman"/>
          <w:vertAlign w:val="subscript"/>
        </w:rPr>
        <w:t>3</w:t>
      </w:r>
      <w:r w:rsidR="005D581E">
        <w:rPr>
          <w:rFonts w:ascii="Times New Roman" w:hAnsi="Times New Roman" w:cs="Times New Roman"/>
        </w:rPr>
        <w:t xml:space="preserve"> in this work. This suggests that when considering sintering additives for </w:t>
      </w:r>
      <w:proofErr w:type="spellStart"/>
      <w:r w:rsidR="005D581E">
        <w:rPr>
          <w:rFonts w:ascii="Times New Roman" w:hAnsi="Times New Roman" w:cs="Times New Roman"/>
        </w:rPr>
        <w:t>SiC</w:t>
      </w:r>
      <w:proofErr w:type="spellEnd"/>
      <w:r w:rsidR="005D581E">
        <w:rPr>
          <w:rFonts w:ascii="Times New Roman" w:hAnsi="Times New Roman" w:cs="Times New Roman"/>
        </w:rPr>
        <w:t xml:space="preserve"> in applications </w:t>
      </w:r>
      <w:r w:rsidR="003442FE">
        <w:rPr>
          <w:rFonts w:ascii="Times New Roman" w:hAnsi="Times New Roman" w:cs="Times New Roman"/>
        </w:rPr>
        <w:t xml:space="preserve">where </w:t>
      </w:r>
      <w:proofErr w:type="spellStart"/>
      <w:r w:rsidR="003442FE">
        <w:rPr>
          <w:rFonts w:ascii="Times New Roman" w:hAnsi="Times New Roman" w:cs="Times New Roman"/>
        </w:rPr>
        <w:t>SiC</w:t>
      </w:r>
      <w:proofErr w:type="spellEnd"/>
      <w:r w:rsidR="003442FE">
        <w:rPr>
          <w:rFonts w:ascii="Times New Roman" w:hAnsi="Times New Roman" w:cs="Times New Roman"/>
        </w:rPr>
        <w:t xml:space="preserve"> directly touches molten fluorides</w:t>
      </w:r>
      <w:r w:rsidR="005D581E">
        <w:rPr>
          <w:rFonts w:ascii="Times New Roman" w:hAnsi="Times New Roman" w:cs="Times New Roman"/>
        </w:rPr>
        <w:t>, one should choose oxides that are more resistant to fluoride attack and Al</w:t>
      </w:r>
      <w:r w:rsidR="005D581E">
        <w:rPr>
          <w:rFonts w:ascii="Times New Roman" w:hAnsi="Times New Roman" w:cs="Times New Roman"/>
          <w:vertAlign w:val="subscript"/>
        </w:rPr>
        <w:t>2</w:t>
      </w:r>
      <w:r w:rsidR="005D581E">
        <w:rPr>
          <w:rFonts w:ascii="Times New Roman" w:hAnsi="Times New Roman" w:cs="Times New Roman"/>
        </w:rPr>
        <w:t>O</w:t>
      </w:r>
      <w:r w:rsidR="005D581E">
        <w:rPr>
          <w:rFonts w:ascii="Times New Roman" w:hAnsi="Times New Roman" w:cs="Times New Roman"/>
          <w:vertAlign w:val="subscript"/>
        </w:rPr>
        <w:t>3</w:t>
      </w:r>
      <w:r w:rsidR="005D581E">
        <w:rPr>
          <w:rFonts w:ascii="Times New Roman" w:hAnsi="Times New Roman" w:cs="Times New Roman"/>
        </w:rPr>
        <w:t xml:space="preserve"> is not a suitable oxide to use</w:t>
      </w:r>
      <w:r w:rsidR="003442FE">
        <w:rPr>
          <w:rFonts w:ascii="Times New Roman" w:hAnsi="Times New Roman" w:cs="Times New Roman"/>
        </w:rPr>
        <w:t xml:space="preserve"> in molten </w:t>
      </w:r>
      <w:proofErr w:type="spellStart"/>
      <w:r w:rsidR="003442FE">
        <w:rPr>
          <w:rFonts w:ascii="Times New Roman" w:hAnsi="Times New Roman" w:cs="Times New Roman"/>
        </w:rPr>
        <w:t>FLiNaK</w:t>
      </w:r>
      <w:proofErr w:type="spellEnd"/>
      <w:r w:rsidR="005D581E">
        <w:rPr>
          <w:rFonts w:ascii="Times New Roman" w:hAnsi="Times New Roman" w:cs="Times New Roman"/>
        </w:rPr>
        <w:t xml:space="preserve">. </w:t>
      </w:r>
      <w:r w:rsidRPr="00053FCB">
        <w:rPr>
          <w:rFonts w:ascii="Times New Roman" w:hAnsi="Times New Roman" w:cs="Times New Roman"/>
        </w:rPr>
        <w:t xml:space="preserve">In future studies, it would be valuable to investigate how the concentration of these additives influences the corrosion process. </w:t>
      </w:r>
      <w:commentRangeStart w:id="62"/>
      <w:commentRangeStart w:id="63"/>
      <w:r w:rsidRPr="00053FCB">
        <w:rPr>
          <w:rFonts w:ascii="Times New Roman" w:hAnsi="Times New Roman" w:cs="Times New Roman"/>
        </w:rPr>
        <w:t>Understanding</w:t>
      </w:r>
      <w:commentRangeEnd w:id="62"/>
      <w:r w:rsidR="00D35E04">
        <w:rPr>
          <w:rStyle w:val="CommentReference"/>
        </w:rPr>
        <w:commentReference w:id="62"/>
      </w:r>
      <w:commentRangeEnd w:id="63"/>
      <w:r w:rsidR="00A85528">
        <w:rPr>
          <w:rStyle w:val="CommentReference"/>
        </w:rPr>
        <w:commentReference w:id="63"/>
      </w:r>
      <w:r w:rsidRPr="00053FCB">
        <w:rPr>
          <w:rFonts w:ascii="Times New Roman" w:hAnsi="Times New Roman" w:cs="Times New Roman"/>
        </w:rPr>
        <w:t xml:space="preserve"> the relationship between additive </w:t>
      </w:r>
      <w:r w:rsidRPr="00A85528">
        <w:rPr>
          <w:rFonts w:ascii="Times New Roman" w:hAnsi="Times New Roman" w:cs="Times New Roman"/>
        </w:rPr>
        <w:t>concentration</w:t>
      </w:r>
      <w:r w:rsidR="00A85528" w:rsidRPr="00A85528">
        <w:rPr>
          <w:rFonts w:ascii="Times New Roman" w:hAnsi="Times New Roman" w:cs="Times New Roman"/>
        </w:rPr>
        <w:t xml:space="preserve">, </w:t>
      </w:r>
      <w:r w:rsidR="00A85528" w:rsidRPr="00A85528">
        <w:rPr>
          <w:rFonts w:ascii="Times New Roman" w:hAnsi="Times New Roman" w:cs="Times New Roman"/>
          <w:color w:val="FF0000"/>
        </w:rPr>
        <w:t xml:space="preserve">density of sintered </w:t>
      </w:r>
      <w:proofErr w:type="spellStart"/>
      <w:r w:rsidR="00A85528" w:rsidRPr="00A85528">
        <w:rPr>
          <w:rFonts w:ascii="Times New Roman" w:hAnsi="Times New Roman" w:cs="Times New Roman"/>
          <w:color w:val="FF0000"/>
        </w:rPr>
        <w:t>SiC</w:t>
      </w:r>
      <w:proofErr w:type="spellEnd"/>
      <w:r w:rsidR="00A85528" w:rsidRPr="00A85528">
        <w:rPr>
          <w:rFonts w:ascii="Times New Roman" w:hAnsi="Times New Roman" w:cs="Times New Roman"/>
          <w:color w:val="FF0000"/>
        </w:rPr>
        <w:t xml:space="preserve">, </w:t>
      </w:r>
      <w:r w:rsidRPr="00053FCB">
        <w:rPr>
          <w:rFonts w:ascii="Times New Roman" w:hAnsi="Times New Roman" w:cs="Times New Roman"/>
        </w:rPr>
        <w:t xml:space="preserve">and corrosion behavior could provide insights into how to control the extent of corrosion. Specifically, optimizing the concentration of additives might limit the percolation of cracks and enhance the overall durability of the material. </w:t>
      </w:r>
      <w:r w:rsidR="00AB06E5" w:rsidRPr="00AB06E5">
        <w:rPr>
          <w:rFonts w:ascii="Times New Roman" w:hAnsi="Times New Roman" w:cs="Times New Roman"/>
          <w:color w:val="FF0000"/>
        </w:rPr>
        <w:t xml:space="preserve">In addition, a denser, less porous structure could also improve corrosion resistance, as the channels for penetration would be reduced in a denser matrix. </w:t>
      </w:r>
      <w:r w:rsidR="005F1046">
        <w:rPr>
          <w:rFonts w:ascii="Times New Roman" w:hAnsi="Times New Roman" w:cs="Times New Roman"/>
        </w:rPr>
        <w:t xml:space="preserve">Moreover, different fluorides seem to behave </w:t>
      </w:r>
      <w:r w:rsidR="005F1046">
        <w:rPr>
          <w:rFonts w:ascii="Times New Roman" w:hAnsi="Times New Roman" w:cs="Times New Roman"/>
        </w:rPr>
        <w:lastRenderedPageBreak/>
        <w:t xml:space="preserve">differently at attacking oxides but not </w:t>
      </w:r>
      <w:proofErr w:type="spellStart"/>
      <w:r w:rsidR="005F1046">
        <w:rPr>
          <w:rFonts w:ascii="Times New Roman" w:hAnsi="Times New Roman" w:cs="Times New Roman"/>
        </w:rPr>
        <w:t>SiC.</w:t>
      </w:r>
      <w:proofErr w:type="spellEnd"/>
      <w:r w:rsidR="005F1046">
        <w:rPr>
          <w:rFonts w:ascii="Times New Roman" w:hAnsi="Times New Roman" w:cs="Times New Roman"/>
        </w:rPr>
        <w:t xml:space="preserve"> </w:t>
      </w:r>
      <w:r w:rsidR="00A23FE5">
        <w:rPr>
          <w:rFonts w:ascii="Times New Roman" w:hAnsi="Times New Roman" w:cs="Times New Roman"/>
        </w:rPr>
        <w:t xml:space="preserve">Testing different </w:t>
      </w:r>
      <w:proofErr w:type="gramStart"/>
      <w:r w:rsidR="00A23FE5">
        <w:rPr>
          <w:rFonts w:ascii="Times New Roman" w:hAnsi="Times New Roman" w:cs="Times New Roman"/>
        </w:rPr>
        <w:t>combination</w:t>
      </w:r>
      <w:proofErr w:type="gramEnd"/>
      <w:r w:rsidR="00A23FE5">
        <w:rPr>
          <w:rFonts w:ascii="Times New Roman" w:hAnsi="Times New Roman" w:cs="Times New Roman"/>
        </w:rPr>
        <w:t xml:space="preserve"> of fluorides would be useful if KF is the one mostly responsible for attacking oxide additives. </w:t>
      </w:r>
      <w:r w:rsidRPr="00053FCB">
        <w:rPr>
          <w:rFonts w:ascii="Times New Roman" w:hAnsi="Times New Roman" w:cs="Times New Roman"/>
        </w:rPr>
        <w:t xml:space="preserve">This research could lead to the development of more robust </w:t>
      </w:r>
      <w:proofErr w:type="spellStart"/>
      <w:r w:rsidRPr="00053FCB">
        <w:rPr>
          <w:rFonts w:ascii="Times New Roman" w:hAnsi="Times New Roman" w:cs="Times New Roman"/>
        </w:rPr>
        <w:t>SiC</w:t>
      </w:r>
      <w:proofErr w:type="spellEnd"/>
      <w:r w:rsidRPr="00053FCB">
        <w:rPr>
          <w:rFonts w:ascii="Times New Roman" w:hAnsi="Times New Roman" w:cs="Times New Roman"/>
        </w:rPr>
        <w:t xml:space="preserve">-based materials for applications involving exposure to harsh environments, such as those involving molten </w:t>
      </w:r>
      <w:commentRangeStart w:id="64"/>
      <w:commentRangeStart w:id="65"/>
      <w:r w:rsidRPr="00053FCB">
        <w:rPr>
          <w:rFonts w:ascii="Times New Roman" w:hAnsi="Times New Roman" w:cs="Times New Roman"/>
        </w:rPr>
        <w:t>salts</w:t>
      </w:r>
      <w:commentRangeEnd w:id="64"/>
      <w:r w:rsidR="0041289D">
        <w:rPr>
          <w:rStyle w:val="CommentReference"/>
        </w:rPr>
        <w:commentReference w:id="64"/>
      </w:r>
      <w:commentRangeEnd w:id="65"/>
      <w:r w:rsidR="00AB06E5">
        <w:rPr>
          <w:rStyle w:val="CommentReference"/>
        </w:rPr>
        <w:commentReference w:id="65"/>
      </w:r>
      <w:r w:rsidRPr="00053FCB">
        <w:rPr>
          <w:rFonts w:ascii="Times New Roman" w:hAnsi="Times New Roman" w:cs="Times New Roman"/>
        </w:rPr>
        <w:t>.</w:t>
      </w:r>
    </w:p>
    <w:p w14:paraId="3BCDDA42" w14:textId="77777777" w:rsidR="007025F7" w:rsidRDefault="007025F7" w:rsidP="007025F7">
      <w:pPr>
        <w:spacing w:line="360" w:lineRule="auto"/>
        <w:rPr>
          <w:rFonts w:ascii="Times New Roman" w:hAnsi="Times New Roman" w:cs="Times New Roman"/>
        </w:rPr>
      </w:pPr>
    </w:p>
    <w:p w14:paraId="06C4AEDF" w14:textId="14D31634" w:rsidR="005A312D" w:rsidRPr="005A312D" w:rsidRDefault="005A312D" w:rsidP="005A312D">
      <w:pPr>
        <w:spacing w:line="360" w:lineRule="auto"/>
        <w:jc w:val="both"/>
        <w:rPr>
          <w:rFonts w:ascii="Times New Roman" w:hAnsi="Times New Roman" w:cs="Times New Roman"/>
          <w:b/>
          <w:bCs/>
        </w:rPr>
      </w:pPr>
      <w:r w:rsidRPr="005A312D">
        <w:rPr>
          <w:rFonts w:ascii="Times New Roman" w:hAnsi="Times New Roman" w:cs="Times New Roman" w:hint="eastAsia"/>
          <w:b/>
          <w:bCs/>
        </w:rPr>
        <w:t>3.</w:t>
      </w:r>
      <w:r w:rsidR="006D4C02">
        <w:rPr>
          <w:rFonts w:ascii="Times New Roman" w:hAnsi="Times New Roman" w:cs="Times New Roman" w:hint="eastAsia"/>
          <w:b/>
          <w:bCs/>
        </w:rPr>
        <w:t>5</w:t>
      </w:r>
      <w:r w:rsidRPr="005A312D">
        <w:rPr>
          <w:rFonts w:ascii="Times New Roman" w:hAnsi="Times New Roman" w:cs="Times New Roman" w:hint="eastAsia"/>
          <w:b/>
          <w:bCs/>
        </w:rPr>
        <w:t xml:space="preserve"> Conclusion</w:t>
      </w:r>
    </w:p>
    <w:p w14:paraId="4A9F3894" w14:textId="77777777" w:rsidR="001617FF" w:rsidRPr="001617FF" w:rsidRDefault="001617FF" w:rsidP="001617FF">
      <w:pPr>
        <w:spacing w:line="360" w:lineRule="auto"/>
        <w:jc w:val="both"/>
        <w:rPr>
          <w:rFonts w:ascii="Times New Roman" w:hAnsi="Times New Roman" w:cs="Times New Roman"/>
        </w:rPr>
      </w:pPr>
      <w:r w:rsidRPr="001617FF">
        <w:rPr>
          <w:rFonts w:ascii="Times New Roman" w:hAnsi="Times New Roman" w:cs="Times New Roman"/>
        </w:rPr>
        <w:t xml:space="preserve">In this study, we investigated the chemical compatibility of LPS </w:t>
      </w:r>
      <w:proofErr w:type="spellStart"/>
      <w:r w:rsidRPr="001617FF">
        <w:rPr>
          <w:rFonts w:ascii="Times New Roman" w:hAnsi="Times New Roman" w:cs="Times New Roman"/>
        </w:rPr>
        <w:t>SiC</w:t>
      </w:r>
      <w:proofErr w:type="spellEnd"/>
      <w:r w:rsidRPr="001617FF">
        <w:rPr>
          <w:rFonts w:ascii="Times New Roman" w:hAnsi="Times New Roman" w:cs="Times New Roman"/>
        </w:rPr>
        <w:t xml:space="preserve"> with </w:t>
      </w:r>
      <w:proofErr w:type="spellStart"/>
      <w:r w:rsidRPr="001617FF">
        <w:rPr>
          <w:rFonts w:ascii="Times New Roman" w:hAnsi="Times New Roman" w:cs="Times New Roman"/>
        </w:rPr>
        <w:t>Al₂O</w:t>
      </w:r>
      <w:proofErr w:type="spellEnd"/>
      <w:r w:rsidRPr="001617FF">
        <w:rPr>
          <w:rFonts w:ascii="Times New Roman" w:hAnsi="Times New Roman" w:cs="Times New Roman"/>
        </w:rPr>
        <w:t xml:space="preserve">₃/Y₂O₃ additives when exposed to molten </w:t>
      </w:r>
      <w:proofErr w:type="spellStart"/>
      <w:r w:rsidRPr="001617FF">
        <w:rPr>
          <w:rFonts w:ascii="Times New Roman" w:hAnsi="Times New Roman" w:cs="Times New Roman"/>
        </w:rPr>
        <w:t>FLiNaK</w:t>
      </w:r>
      <w:proofErr w:type="spellEnd"/>
      <w:r w:rsidRPr="001617FF">
        <w:rPr>
          <w:rFonts w:ascii="Times New Roman" w:hAnsi="Times New Roman" w:cs="Times New Roman"/>
        </w:rPr>
        <w:t xml:space="preserve"> at 650°C through both experimental methods and DFT calculations. The key findings are as follows:</w:t>
      </w:r>
    </w:p>
    <w:p w14:paraId="594A6838" w14:textId="0ED4E5FD" w:rsidR="001617FF" w:rsidRPr="001617FF" w:rsidRDefault="001617FF" w:rsidP="001617FF">
      <w:pPr>
        <w:numPr>
          <w:ilvl w:val="0"/>
          <w:numId w:val="4"/>
        </w:numPr>
        <w:spacing w:line="360" w:lineRule="auto"/>
        <w:jc w:val="both"/>
        <w:rPr>
          <w:rFonts w:ascii="Times New Roman" w:hAnsi="Times New Roman" w:cs="Times New Roman"/>
        </w:rPr>
      </w:pPr>
      <w:r w:rsidRPr="001617FF">
        <w:rPr>
          <w:rFonts w:ascii="Times New Roman" w:hAnsi="Times New Roman" w:cs="Times New Roman"/>
        </w:rPr>
        <w:t xml:space="preserve">LPS </w:t>
      </w:r>
      <w:proofErr w:type="spellStart"/>
      <w:r w:rsidRPr="001617FF">
        <w:rPr>
          <w:rFonts w:ascii="Times New Roman" w:hAnsi="Times New Roman" w:cs="Times New Roman"/>
        </w:rPr>
        <w:t>SiC</w:t>
      </w:r>
      <w:proofErr w:type="spellEnd"/>
      <w:r w:rsidRPr="001617FF">
        <w:rPr>
          <w:rFonts w:ascii="Times New Roman" w:hAnsi="Times New Roman" w:cs="Times New Roman"/>
        </w:rPr>
        <w:t xml:space="preserve"> undergoes significant corrosion, with </w:t>
      </w:r>
      <w:proofErr w:type="spellStart"/>
      <w:r w:rsidRPr="001617FF">
        <w:rPr>
          <w:rFonts w:ascii="Times New Roman" w:hAnsi="Times New Roman" w:cs="Times New Roman"/>
        </w:rPr>
        <w:t>Al₂O</w:t>
      </w:r>
      <w:proofErr w:type="spellEnd"/>
      <w:r w:rsidRPr="001617FF">
        <w:rPr>
          <w:rFonts w:ascii="Times New Roman" w:hAnsi="Times New Roman" w:cs="Times New Roman"/>
        </w:rPr>
        <w:t xml:space="preserve">₃ at grain boundaries predominantly dissolving into the molten salt and forming </w:t>
      </w:r>
      <w:proofErr w:type="spellStart"/>
      <w:r w:rsidRPr="001617FF">
        <w:rPr>
          <w:rFonts w:ascii="Times New Roman" w:hAnsi="Times New Roman" w:cs="Times New Roman"/>
        </w:rPr>
        <w:t>KAlO</w:t>
      </w:r>
      <w:proofErr w:type="spellEnd"/>
      <w:r w:rsidRPr="001617FF">
        <w:rPr>
          <w:rFonts w:ascii="Times New Roman" w:hAnsi="Times New Roman" w:cs="Times New Roman"/>
        </w:rPr>
        <w:t>₂</w:t>
      </w:r>
      <w:r w:rsidR="00E33D5A">
        <w:rPr>
          <w:rFonts w:ascii="Times New Roman" w:hAnsi="Times New Roman" w:cs="Times New Roman" w:hint="eastAsia"/>
        </w:rPr>
        <w:t xml:space="preserve"> and </w:t>
      </w:r>
      <w:r w:rsidR="001671BF">
        <w:rPr>
          <w:rFonts w:ascii="Times New Roman" w:hAnsi="Times New Roman" w:cs="Times New Roman" w:hint="eastAsia"/>
        </w:rPr>
        <w:t>K</w:t>
      </w:r>
      <w:r w:rsidR="001671BF" w:rsidRPr="001671BF">
        <w:rPr>
          <w:rFonts w:ascii="Times New Roman" w:hAnsi="Times New Roman" w:cs="Times New Roman" w:hint="eastAsia"/>
          <w:vertAlign w:val="subscript"/>
        </w:rPr>
        <w:t>2</w:t>
      </w:r>
      <w:r w:rsidR="00E33D5A">
        <w:rPr>
          <w:rFonts w:ascii="Times New Roman" w:hAnsi="Times New Roman" w:cs="Times New Roman" w:hint="eastAsia"/>
        </w:rPr>
        <w:t>AlF</w:t>
      </w:r>
      <w:r w:rsidR="001671BF">
        <w:rPr>
          <w:rFonts w:ascii="Times New Roman" w:hAnsi="Times New Roman" w:cs="Times New Roman" w:hint="eastAsia"/>
          <w:vertAlign w:val="subscript"/>
        </w:rPr>
        <w:t>4</w:t>
      </w:r>
      <w:r w:rsidR="00E33D5A">
        <w:rPr>
          <w:rFonts w:ascii="Times New Roman" w:hAnsi="Times New Roman" w:cs="Times New Roman" w:hint="eastAsia"/>
        </w:rPr>
        <w:t xml:space="preserve">. </w:t>
      </w:r>
      <w:r w:rsidRPr="001617FF">
        <w:rPr>
          <w:rFonts w:ascii="Times New Roman" w:hAnsi="Times New Roman" w:cs="Times New Roman"/>
        </w:rPr>
        <w:t>This process leads to the formation of cracks that percolate through the sample thickness.</w:t>
      </w:r>
    </w:p>
    <w:p w14:paraId="168D201C" w14:textId="01B5C145" w:rsidR="001617FF" w:rsidRPr="001617FF" w:rsidRDefault="001617FF" w:rsidP="001617FF">
      <w:pPr>
        <w:numPr>
          <w:ilvl w:val="0"/>
          <w:numId w:val="4"/>
        </w:numPr>
        <w:spacing w:line="360" w:lineRule="auto"/>
        <w:jc w:val="both"/>
        <w:rPr>
          <w:rFonts w:ascii="Times New Roman" w:hAnsi="Times New Roman" w:cs="Times New Roman"/>
        </w:rPr>
      </w:pPr>
      <w:r w:rsidRPr="001617FF">
        <w:rPr>
          <w:rFonts w:ascii="Times New Roman" w:hAnsi="Times New Roman" w:cs="Times New Roman"/>
        </w:rPr>
        <w:t xml:space="preserve">The corrosion of </w:t>
      </w:r>
      <w:proofErr w:type="spellStart"/>
      <w:r w:rsidRPr="001617FF">
        <w:rPr>
          <w:rFonts w:ascii="Times New Roman" w:hAnsi="Times New Roman" w:cs="Times New Roman"/>
        </w:rPr>
        <w:t>SiC</w:t>
      </w:r>
      <w:proofErr w:type="spellEnd"/>
      <w:r w:rsidRPr="001617FF">
        <w:rPr>
          <w:rFonts w:ascii="Times New Roman" w:hAnsi="Times New Roman" w:cs="Times New Roman"/>
        </w:rPr>
        <w:t xml:space="preserve"> involves interaction with KF, resulting in the depletion of Si and enrichment of C. </w:t>
      </w:r>
      <w:proofErr w:type="spellStart"/>
      <w:r w:rsidRPr="001617FF">
        <w:rPr>
          <w:rFonts w:ascii="Times New Roman" w:hAnsi="Times New Roman" w:cs="Times New Roman"/>
        </w:rPr>
        <w:t>SiO</w:t>
      </w:r>
      <w:proofErr w:type="spellEnd"/>
      <w:r w:rsidRPr="001617FF">
        <w:rPr>
          <w:rFonts w:ascii="Times New Roman" w:hAnsi="Times New Roman" w:cs="Times New Roman"/>
        </w:rPr>
        <w:t xml:space="preserve">₂ dissolves into KF, forming </w:t>
      </w:r>
      <w:proofErr w:type="spellStart"/>
      <w:r w:rsidRPr="001617FF">
        <w:rPr>
          <w:rFonts w:ascii="Times New Roman" w:hAnsi="Times New Roman" w:cs="Times New Roman"/>
        </w:rPr>
        <w:t>SiF</w:t>
      </w:r>
      <w:proofErr w:type="spellEnd"/>
      <w:r w:rsidRPr="001617FF">
        <w:rPr>
          <w:rFonts w:ascii="Times New Roman" w:hAnsi="Times New Roman" w:cs="Times New Roman"/>
        </w:rPr>
        <w:t>₄</w:t>
      </w:r>
      <w:r w:rsidR="00A23FE5">
        <w:rPr>
          <w:rFonts w:ascii="Times New Roman" w:hAnsi="Times New Roman" w:cs="Times New Roman"/>
        </w:rPr>
        <w:t>/</w:t>
      </w:r>
      <w:r w:rsidR="00A23FE5" w:rsidRPr="00A23FE5">
        <w:rPr>
          <w:rFonts w:ascii="Times New Roman" w:hAnsi="Times New Roman" w:cs="Times New Roman"/>
        </w:rPr>
        <w:t xml:space="preserve"> </w:t>
      </w:r>
      <w:proofErr w:type="spellStart"/>
      <w:r w:rsidR="00A23FE5" w:rsidRPr="001617FF">
        <w:rPr>
          <w:rFonts w:ascii="Times New Roman" w:hAnsi="Times New Roman" w:cs="Times New Roman"/>
        </w:rPr>
        <w:t>K₂SiF</w:t>
      </w:r>
      <w:proofErr w:type="spellEnd"/>
      <w:r w:rsidR="00A23FE5" w:rsidRPr="001617FF">
        <w:rPr>
          <w:rFonts w:ascii="Times New Roman" w:hAnsi="Times New Roman" w:cs="Times New Roman"/>
        </w:rPr>
        <w:t>₆</w:t>
      </w:r>
      <w:r w:rsidR="00A23FE5">
        <w:rPr>
          <w:rFonts w:ascii="Times New Roman" w:hAnsi="Times New Roman" w:cs="Times New Roman"/>
        </w:rPr>
        <w:t xml:space="preserve">, depending on the </w:t>
      </w:r>
      <w:proofErr w:type="spellStart"/>
      <w:r w:rsidR="00A23FE5">
        <w:rPr>
          <w:rFonts w:ascii="Times New Roman" w:hAnsi="Times New Roman" w:cs="Times New Roman"/>
        </w:rPr>
        <w:t>fluoroacidity</w:t>
      </w:r>
      <w:proofErr w:type="spellEnd"/>
      <w:r w:rsidR="00A23FE5">
        <w:rPr>
          <w:rFonts w:ascii="Times New Roman" w:hAnsi="Times New Roman" w:cs="Times New Roman"/>
        </w:rPr>
        <w:t xml:space="preserve"> of the salt.</w:t>
      </w:r>
    </w:p>
    <w:p w14:paraId="3F159E00" w14:textId="4213E218" w:rsidR="001617FF" w:rsidRPr="001617FF" w:rsidRDefault="001617FF" w:rsidP="001617FF">
      <w:pPr>
        <w:numPr>
          <w:ilvl w:val="0"/>
          <w:numId w:val="4"/>
        </w:numPr>
        <w:spacing w:line="360" w:lineRule="auto"/>
        <w:jc w:val="both"/>
        <w:rPr>
          <w:rFonts w:ascii="Times New Roman" w:hAnsi="Times New Roman" w:cs="Times New Roman"/>
        </w:rPr>
      </w:pPr>
      <w:r w:rsidRPr="001617FF">
        <w:rPr>
          <w:rFonts w:ascii="Times New Roman" w:hAnsi="Times New Roman" w:cs="Times New Roman"/>
        </w:rPr>
        <w:t xml:space="preserve">DFT calculations revealed that the adsorption energy of KF on </w:t>
      </w:r>
      <w:proofErr w:type="spellStart"/>
      <w:r w:rsidRPr="001617FF">
        <w:rPr>
          <w:rFonts w:ascii="Times New Roman" w:hAnsi="Times New Roman" w:cs="Times New Roman"/>
        </w:rPr>
        <w:t>Al₂O</w:t>
      </w:r>
      <w:proofErr w:type="spellEnd"/>
      <w:r w:rsidRPr="001617FF">
        <w:rPr>
          <w:rFonts w:ascii="Times New Roman" w:hAnsi="Times New Roman" w:cs="Times New Roman"/>
        </w:rPr>
        <w:t xml:space="preserve">₃ is an order of magnitude higher than that on </w:t>
      </w:r>
      <w:proofErr w:type="spellStart"/>
      <w:r w:rsidRPr="001617FF">
        <w:rPr>
          <w:rFonts w:ascii="Times New Roman" w:hAnsi="Times New Roman" w:cs="Times New Roman"/>
        </w:rPr>
        <w:t>SiC.</w:t>
      </w:r>
      <w:proofErr w:type="spellEnd"/>
      <w:r w:rsidRPr="001617FF">
        <w:rPr>
          <w:rFonts w:ascii="Times New Roman" w:hAnsi="Times New Roman" w:cs="Times New Roman"/>
        </w:rPr>
        <w:t xml:space="preserve"> This indicates a higher tendency for KF to </w:t>
      </w:r>
      <w:r w:rsidR="00A23FE5">
        <w:rPr>
          <w:rFonts w:ascii="Times New Roman" w:hAnsi="Times New Roman" w:cs="Times New Roman"/>
        </w:rPr>
        <w:t>preferentially associate</w:t>
      </w:r>
      <w:r w:rsidR="00A23FE5" w:rsidRPr="001617FF">
        <w:rPr>
          <w:rFonts w:ascii="Times New Roman" w:hAnsi="Times New Roman" w:cs="Times New Roman"/>
        </w:rPr>
        <w:t xml:space="preserve"> </w:t>
      </w:r>
      <w:r w:rsidRPr="001617FF">
        <w:rPr>
          <w:rFonts w:ascii="Times New Roman" w:hAnsi="Times New Roman" w:cs="Times New Roman"/>
        </w:rPr>
        <w:t xml:space="preserve">with </w:t>
      </w:r>
      <w:proofErr w:type="spellStart"/>
      <w:r w:rsidRPr="001617FF">
        <w:rPr>
          <w:rFonts w:ascii="Times New Roman" w:hAnsi="Times New Roman" w:cs="Times New Roman"/>
        </w:rPr>
        <w:t>Al₂O</w:t>
      </w:r>
      <w:proofErr w:type="spellEnd"/>
      <w:r w:rsidRPr="001617FF">
        <w:rPr>
          <w:rFonts w:ascii="Times New Roman" w:hAnsi="Times New Roman" w:cs="Times New Roman"/>
        </w:rPr>
        <w:t xml:space="preserve">₃ compared to </w:t>
      </w:r>
      <w:proofErr w:type="spellStart"/>
      <w:r w:rsidRPr="001617FF">
        <w:rPr>
          <w:rFonts w:ascii="Times New Roman" w:hAnsi="Times New Roman" w:cs="Times New Roman"/>
        </w:rPr>
        <w:t>SiC</w:t>
      </w:r>
      <w:proofErr w:type="spellEnd"/>
      <w:r w:rsidRPr="001617FF">
        <w:rPr>
          <w:rFonts w:ascii="Times New Roman" w:hAnsi="Times New Roman" w:cs="Times New Roman"/>
        </w:rPr>
        <w:t>, supporting the experimental observations.</w:t>
      </w:r>
    </w:p>
    <w:p w14:paraId="0ECD8EFB" w14:textId="77777777" w:rsidR="001617FF" w:rsidRDefault="001617FF" w:rsidP="00807DD6">
      <w:pPr>
        <w:spacing w:line="360" w:lineRule="auto"/>
        <w:jc w:val="both"/>
        <w:rPr>
          <w:rFonts w:ascii="Times New Roman" w:hAnsi="Times New Roman" w:cs="Times New Roman"/>
          <w:b/>
          <w:bCs/>
          <w:i/>
          <w:iCs/>
        </w:rPr>
        <w:sectPr w:rsidR="001617FF">
          <w:pgSz w:w="12240" w:h="15840"/>
          <w:pgMar w:top="1440" w:right="1440" w:bottom="1440" w:left="1440" w:header="720" w:footer="720" w:gutter="0"/>
          <w:cols w:space="720"/>
          <w:docGrid w:linePitch="360"/>
        </w:sectPr>
      </w:pPr>
    </w:p>
    <w:p w14:paraId="4EA54E61" w14:textId="7D825C07" w:rsidR="00465539" w:rsidRPr="00465539" w:rsidRDefault="00465539" w:rsidP="00807DD6">
      <w:pPr>
        <w:spacing w:line="360" w:lineRule="auto"/>
        <w:jc w:val="both"/>
        <w:rPr>
          <w:rFonts w:ascii="Times New Roman" w:hAnsi="Times New Roman" w:cs="Times New Roman"/>
          <w:b/>
          <w:bCs/>
          <w:i/>
          <w:iCs/>
        </w:rPr>
      </w:pPr>
      <w:r w:rsidRPr="00465539">
        <w:rPr>
          <w:rFonts w:ascii="Times New Roman" w:hAnsi="Times New Roman" w:cs="Times New Roman"/>
          <w:b/>
          <w:bCs/>
          <w:i/>
          <w:iCs/>
        </w:rPr>
        <w:lastRenderedPageBreak/>
        <w:t>References</w:t>
      </w:r>
    </w:p>
    <w:p w14:paraId="261013C0" w14:textId="77777777" w:rsidR="00B31697" w:rsidRPr="00B31697" w:rsidRDefault="00465539" w:rsidP="00B31697">
      <w:pPr>
        <w:pStyle w:val="EndNoteBibliography"/>
        <w:spacing w:after="0"/>
      </w:pPr>
      <w:r>
        <w:rPr>
          <w:rFonts w:ascii="Times New Roman" w:hAnsi="Times New Roman" w:cs="Times New Roman"/>
        </w:rPr>
        <w:fldChar w:fldCharType="begin"/>
      </w:r>
      <w:r>
        <w:rPr>
          <w:rFonts w:ascii="Times New Roman" w:hAnsi="Times New Roman" w:cs="Times New Roman"/>
        </w:rPr>
        <w:instrText xml:space="preserve"> ADDIN EN.REFLIST </w:instrText>
      </w:r>
      <w:r>
        <w:rPr>
          <w:rFonts w:ascii="Times New Roman" w:hAnsi="Times New Roman" w:cs="Times New Roman"/>
        </w:rPr>
        <w:fldChar w:fldCharType="separate"/>
      </w:r>
      <w:r w:rsidR="00B31697" w:rsidRPr="00B31697">
        <w:t>[1] Y. Katoh, L.L. Snead, C.H. Henager, T. Nozawa, T. Hinoki, A. Ivekovic, S. Novak, S.M.G. de Vicente, Current status and recent research achievements in SiC/SiC composites, J Nucl Mater 455(1-3) (2014) 387-397.</w:t>
      </w:r>
    </w:p>
    <w:p w14:paraId="1308243C" w14:textId="77777777" w:rsidR="00B31697" w:rsidRPr="00B31697" w:rsidRDefault="00B31697" w:rsidP="00B31697">
      <w:pPr>
        <w:pStyle w:val="EndNoteBibliography"/>
        <w:spacing w:after="0"/>
      </w:pPr>
      <w:r w:rsidRPr="00B31697">
        <w:t>[2] Y. Katoh, K. Ozawa, C. Shih, T. Nozawa, R.J. Shinavski, A. Hasegawa, L.L. Snead, Continuous SiC fiber, CVI SiC matrix composites for nuclear applications: Properties and irradiation effects, J Nucl Mater 448(1-3) (2014) 448-476.</w:t>
      </w:r>
    </w:p>
    <w:p w14:paraId="185450DB" w14:textId="77777777" w:rsidR="00B31697" w:rsidRPr="00B31697" w:rsidRDefault="00B31697" w:rsidP="00B31697">
      <w:pPr>
        <w:pStyle w:val="EndNoteBibliography"/>
        <w:spacing w:after="0"/>
      </w:pPr>
      <w:r w:rsidRPr="00B31697">
        <w:t>[3] J.J. Li, L. Yan, H.F. Huang, Q. Huang, C.L. Ren, G.H. Lei, J. Lin, C.L. Fu, J.J. Bai, Corrosion behavior of ion-irradiated SiC in FLiNaK molten salt, Corros Sci 163 (2020).</w:t>
      </w:r>
    </w:p>
    <w:p w14:paraId="50F5E6E9" w14:textId="77777777" w:rsidR="00B31697" w:rsidRPr="00B31697" w:rsidRDefault="00B31697" w:rsidP="00B31697">
      <w:pPr>
        <w:pStyle w:val="EndNoteBibliography"/>
        <w:spacing w:after="0"/>
      </w:pPr>
      <w:r w:rsidRPr="00B31697">
        <w:t>[4] Y.W. Lei, Y.G. Zhang, X.Y. Li, Y.C. Xu, X.B. Wu, M. Sun, B.S. Li, C.S. Liu, Z.G. Wang, Simulation and experimental studies of the dissolution corrosion of 4H-SiC in liquid Pb/Bi, Appl Surf Sci 585 (2022).</w:t>
      </w:r>
    </w:p>
    <w:p w14:paraId="4931C80E" w14:textId="77777777" w:rsidR="00B31697" w:rsidRPr="00B31697" w:rsidRDefault="00B31697" w:rsidP="00B31697">
      <w:pPr>
        <w:pStyle w:val="EndNoteBibliography"/>
        <w:spacing w:after="0"/>
      </w:pPr>
      <w:r w:rsidRPr="00B31697">
        <w:t>[5] C.W. Forsberg, P.F. Peterson, H.H. Zhao, High-temperature liquid-fluoride-salt closed-Brayton-cycle solar power towers, J Sol Energ-T Asme 129(2) (2007) 141-146.</w:t>
      </w:r>
    </w:p>
    <w:p w14:paraId="1087E7A8" w14:textId="77777777" w:rsidR="00B31697" w:rsidRPr="00B31697" w:rsidRDefault="00B31697" w:rsidP="00B31697">
      <w:pPr>
        <w:pStyle w:val="EndNoteBibliography"/>
        <w:spacing w:after="0"/>
      </w:pPr>
      <w:r w:rsidRPr="00B31697">
        <w:t>[6] J.J. Lee, S.S. Raiman, Y. Katoh, T. Koyanagi, C.I. Contescu, X.X. Hu, Y. Yang, Chemical compatibility of silicon carbide in molten fluoride salts for the fluoride salt-cooled high temperature reactor, J Nucl Mater 524 (2019) 119-134.</w:t>
      </w:r>
    </w:p>
    <w:p w14:paraId="6C4D776C" w14:textId="77777777" w:rsidR="00B31697" w:rsidRPr="00B31697" w:rsidRDefault="00B31697" w:rsidP="00B31697">
      <w:pPr>
        <w:pStyle w:val="EndNoteBibliography"/>
        <w:spacing w:after="0"/>
      </w:pPr>
      <w:r w:rsidRPr="00B31697">
        <w:t>[7] Y.F. Gu, J.X. Liu, Y. Wang, J.X. Xue, X.G. Wang, H.B. Zhang, F.F. Xu, G.J. Zhang, Corrosion behavior of TiC-SiC composite ceramics in molten FLiNaK salt, J Eur Ceram Soc 37(7) (2017) 2575-2582.</w:t>
      </w:r>
    </w:p>
    <w:p w14:paraId="6C0EDEEC" w14:textId="77777777" w:rsidR="00B31697" w:rsidRPr="00B31697" w:rsidRDefault="00B31697" w:rsidP="00B31697">
      <w:pPr>
        <w:pStyle w:val="EndNoteBibliography"/>
        <w:spacing w:after="0"/>
      </w:pPr>
      <w:r w:rsidRPr="00B31697">
        <w:t>[8] J.Q. Xi, H. Jiang, C. Liu, D. Morgan, I. Szlufarska, Corrosion of Si, C, and SiC in molten salt, Corros Sci 146 (2019) 1-9.</w:t>
      </w:r>
    </w:p>
    <w:p w14:paraId="1A06A3D6" w14:textId="77777777" w:rsidR="00B31697" w:rsidRPr="00B31697" w:rsidRDefault="00B31697" w:rsidP="00B31697">
      <w:pPr>
        <w:pStyle w:val="EndNoteBibliography"/>
        <w:spacing w:after="0"/>
      </w:pPr>
      <w:r w:rsidRPr="00B31697">
        <w:t>[9] W.D. Xue, X.M. Yang, J. Qiu, H.J. Liu, B. Zhao, H.H. Xia, X.T. Zhou, P. Huai, H.T. Liu, J.Q. Wang, Effects of Cr on the corrosion of SiC in LiF-NaF-KF molten salt, Corros Sci 114 (2017) 96-101.</w:t>
      </w:r>
    </w:p>
    <w:p w14:paraId="31F7ACD5" w14:textId="77777777" w:rsidR="00B31697" w:rsidRPr="00B31697" w:rsidRDefault="00B31697" w:rsidP="00B31697">
      <w:pPr>
        <w:pStyle w:val="EndNoteBibliography"/>
        <w:spacing w:after="0"/>
      </w:pPr>
      <w:r w:rsidRPr="00B31697">
        <w:t>[10] X.M. Yang, M. Liu, Y.T. Gao, D.S. Zhang, S.L. Feng, H.J. Liu, G.J. Yu, G.Z. Wu, M.H. Wang, X.T. Zhou, H.H. Xia, P. Huai, T.K. Sham, J.Q. Wang, J.H. Guo, Effect of oxygen on the corrosion of SiC in LiF-NaF-KF molten salt, Corros Sci 103 (2016) 165-172.</w:t>
      </w:r>
    </w:p>
    <w:p w14:paraId="56C1F4B4" w14:textId="77777777" w:rsidR="00B31697" w:rsidRPr="00B31697" w:rsidRDefault="00B31697" w:rsidP="00B31697">
      <w:pPr>
        <w:pStyle w:val="EndNoteBibliography"/>
        <w:spacing w:after="0"/>
      </w:pPr>
      <w:r w:rsidRPr="00B31697">
        <w:t>[11] L.J. Espinoza-Pérez, S. Esquivel-Medina, E. López-Honorato, Influence of SiC microstructure on its corrosion behavior in molten FLiNaK salt, Ceram Int 47(11) (2021) 15527-15532.</w:t>
      </w:r>
    </w:p>
    <w:p w14:paraId="470D0286" w14:textId="77777777" w:rsidR="00B31697" w:rsidRPr="00B31697" w:rsidRDefault="00B31697" w:rsidP="00B31697">
      <w:pPr>
        <w:pStyle w:val="EndNoteBibliography"/>
        <w:spacing w:after="0"/>
      </w:pPr>
      <w:r w:rsidRPr="00B31697">
        <w:t>[12] B.R. Lawn, N.P. Padture, H.D. Cai, F. Guiberteau, Making Ceramics Ductile, Science 263(5150) (1994) 1114-1116.</w:t>
      </w:r>
    </w:p>
    <w:p w14:paraId="2DE127E5" w14:textId="77777777" w:rsidR="00B31697" w:rsidRPr="00B31697" w:rsidRDefault="00B31697" w:rsidP="00B31697">
      <w:pPr>
        <w:pStyle w:val="EndNoteBibliography"/>
        <w:spacing w:after="0"/>
      </w:pPr>
      <w:r w:rsidRPr="00B31697">
        <w:t>[13] A.L. Ortiz, A. Muñoz-Bernabé, O. Borrero-López, A. Domínguez-Rodríguez, F. Guiberteau, N.P. Padture, Effect of sintering atmosphere on the mechanical properties of liquid-phase-sintered SiC, J Eur Ceram Soc 24(10-11) (2004) 3245-3249.</w:t>
      </w:r>
    </w:p>
    <w:p w14:paraId="53A3E866" w14:textId="77777777" w:rsidR="00B31697" w:rsidRPr="00B31697" w:rsidRDefault="00B31697" w:rsidP="00B31697">
      <w:pPr>
        <w:pStyle w:val="EndNoteBibliography"/>
        <w:spacing w:after="0"/>
      </w:pPr>
      <w:r w:rsidRPr="00B31697">
        <w:t>[14] X.D. Wang, X.M. Yang, M.M. Hu, H.J. Liu, S.L. Liu, X.T. Zhou, Corrosion behavior of pressureless-sintered SiC in molten NaCl-KCl-MgCl salt at 700°C, Sol Energ Mat Sol C 242 (2022).</w:t>
      </w:r>
    </w:p>
    <w:p w14:paraId="1AF5E7A0" w14:textId="77777777" w:rsidR="00B31697" w:rsidRPr="00B31697" w:rsidRDefault="00B31697" w:rsidP="00B31697">
      <w:pPr>
        <w:pStyle w:val="EndNoteBibliography"/>
        <w:spacing w:after="0"/>
      </w:pPr>
      <w:r w:rsidRPr="00B31697">
        <w:t>[15] M.M. Hu, X.M. Yang, X.D. Wang, H.J. Liu, X.T. Zhou, Corrosion behavior of pressureless sintered SiC in molten LiF-NaF-KF salt: of metallic impurities in the salt, Corros Sci 201 (2022).</w:t>
      </w:r>
    </w:p>
    <w:p w14:paraId="1FD64E86" w14:textId="77777777" w:rsidR="00B31697" w:rsidRPr="00B31697" w:rsidRDefault="00B31697" w:rsidP="00B31697">
      <w:pPr>
        <w:pStyle w:val="EndNoteBibliography"/>
        <w:spacing w:after="0"/>
      </w:pPr>
      <w:r w:rsidRPr="00B31697">
        <w:t>[16] N. AlMousa, W.Y. Zhou, K.B. Woller, M.P. Short, Effects of simultaneous proton irradiation on the corrosion of commercial alloys in molten fluoride salt, Corros Sci 217 (2023).</w:t>
      </w:r>
    </w:p>
    <w:p w14:paraId="7AD3F0E1" w14:textId="77777777" w:rsidR="00B31697" w:rsidRPr="00B31697" w:rsidRDefault="00B31697" w:rsidP="00B31697">
      <w:pPr>
        <w:pStyle w:val="EndNoteBibliography"/>
        <w:spacing w:after="0"/>
      </w:pPr>
      <w:r w:rsidRPr="00B31697">
        <w:t>[17] M.F. Montemor, A.M. Simoes, M.J. Carmezim, Characterization of rare-earth conversion films formed on the AZ31 magnesium alloy and its relation with corrosion protection, Appl Surf Sci 253(16) (2007) 6922-6931.</w:t>
      </w:r>
    </w:p>
    <w:p w14:paraId="619A8980" w14:textId="77777777" w:rsidR="00B31697" w:rsidRPr="00B31697" w:rsidRDefault="00B31697" w:rsidP="00B31697">
      <w:pPr>
        <w:pStyle w:val="EndNoteBibliography"/>
        <w:spacing w:after="0"/>
      </w:pPr>
      <w:r w:rsidRPr="00B31697">
        <w:t>[18] G. Kresse, J. Furthmuller, Efficient iterative schemes for ab initio total-energy calculations using a plane-wave basis set, Phys Rev B 54(16) (1996) 11169-11186.</w:t>
      </w:r>
    </w:p>
    <w:p w14:paraId="25A5D3B0" w14:textId="77777777" w:rsidR="00B31697" w:rsidRPr="00B31697" w:rsidRDefault="00B31697" w:rsidP="00B31697">
      <w:pPr>
        <w:pStyle w:val="EndNoteBibliography"/>
        <w:spacing w:after="0"/>
      </w:pPr>
      <w:r w:rsidRPr="00B31697">
        <w:lastRenderedPageBreak/>
        <w:t>[19] D.D. Liu, Y.L. Shi, L. Tao, D.F. Yan, R. Chen, S.Y. Wang, First-principles study of methanol adsorption on heteroatom-doped phosphorene, Chinese Chem Lett 30(1) (2019) 207-210.</w:t>
      </w:r>
    </w:p>
    <w:p w14:paraId="31886EAC" w14:textId="77777777" w:rsidR="00B31697" w:rsidRPr="00B31697" w:rsidRDefault="00B31697" w:rsidP="00B31697">
      <w:pPr>
        <w:pStyle w:val="EndNoteBibliography"/>
      </w:pPr>
      <w:r w:rsidRPr="00B31697">
        <w:t>[20] Q.N. Zhou, L.Y. Zhu, C.Y. Zheng, J. Wang, Nanoporous Functionalized WS</w:t>
      </w:r>
    </w:p>
    <w:p w14:paraId="5390F385" w14:textId="77777777" w:rsidR="00B31697" w:rsidRPr="00B31697" w:rsidRDefault="00B31697" w:rsidP="00B31697">
      <w:pPr>
        <w:pStyle w:val="EndNoteBibliography"/>
        <w:spacing w:after="0"/>
      </w:pPr>
      <w:r w:rsidRPr="00B31697">
        <w:t>/MWCNTs Nanocomposite for Trimethylamine Detection Based on Quartz Crystal Microbalance Gas Sensor, Acs Appl Mater Inter 13(34) (2021) 41339-41350.</w:t>
      </w:r>
    </w:p>
    <w:p w14:paraId="41264019" w14:textId="77777777" w:rsidR="00B31697" w:rsidRPr="00B31697" w:rsidRDefault="00B31697" w:rsidP="00B31697">
      <w:pPr>
        <w:pStyle w:val="EndNoteBibliography"/>
        <w:spacing w:after="0"/>
      </w:pPr>
      <w:r w:rsidRPr="00B31697">
        <w:t>[21] G. Kresse, D. Joubert, From ultrasoft pseudopotentials to the projector augmented-wave method, Phys Rev B 59(3) (1999) 1758-1775.</w:t>
      </w:r>
    </w:p>
    <w:p w14:paraId="44E5CB24" w14:textId="77777777" w:rsidR="00B31697" w:rsidRPr="00B31697" w:rsidRDefault="00B31697" w:rsidP="00B31697">
      <w:pPr>
        <w:pStyle w:val="EndNoteBibliography"/>
        <w:spacing w:after="0"/>
      </w:pPr>
      <w:r w:rsidRPr="00B31697">
        <w:t>[22] J.P. Perdew, K. Burke, M. Ernzerhof, Generalized gradient approximation made simple, Phys Rev Lett 77(18) (1996) 3865-3868.</w:t>
      </w:r>
    </w:p>
    <w:p w14:paraId="5B108960" w14:textId="77777777" w:rsidR="00B31697" w:rsidRPr="00B31697" w:rsidRDefault="00B31697" w:rsidP="00B31697">
      <w:pPr>
        <w:pStyle w:val="EndNoteBibliography"/>
        <w:spacing w:after="0"/>
      </w:pPr>
      <w:r w:rsidRPr="00B31697">
        <w:t>[23] H.J. Monkhorst, J.D. Pack, Special Points for Brillouin-Zone Integrations, Phys Rev B 13(12) (1976) 5188-5192.</w:t>
      </w:r>
    </w:p>
    <w:p w14:paraId="2C538647" w14:textId="77777777" w:rsidR="00B31697" w:rsidRPr="00B31697" w:rsidRDefault="00B31697" w:rsidP="00B31697">
      <w:pPr>
        <w:pStyle w:val="EndNoteBibliography"/>
        <w:spacing w:after="0"/>
      </w:pPr>
      <w:r w:rsidRPr="00B31697">
        <w:t>[24] A. Esme, S.G. Sagdinc, Spectroscopic (FT-IR, FT-Raman, UV-Vis) analysis, conformational, HOMO-LUMO, NBO and NLO calculations on monomeric and dimeric structures of 4-pyridazinecarboxylic acid by HF and DFT methods, J Mol Struct 1147 (2017) 322-334.</w:t>
      </w:r>
    </w:p>
    <w:p w14:paraId="18CD9C51" w14:textId="77777777" w:rsidR="00B31697" w:rsidRPr="00B31697" w:rsidRDefault="00B31697" w:rsidP="00B31697">
      <w:pPr>
        <w:pStyle w:val="EndNoteBibliography"/>
        <w:spacing w:after="0"/>
      </w:pPr>
      <w:r w:rsidRPr="00B31697">
        <w:t>[25] V.D. Frechette, J.R. Varner, Fractography of glasses and ceramics, American Ceramic Society Inc., Westerville, OK, 1988.</w:t>
      </w:r>
    </w:p>
    <w:p w14:paraId="41345273" w14:textId="77777777" w:rsidR="00B31697" w:rsidRPr="00B31697" w:rsidRDefault="00B31697" w:rsidP="00B31697">
      <w:pPr>
        <w:pStyle w:val="EndNoteBibliography"/>
        <w:spacing w:after="0"/>
      </w:pPr>
      <w:r w:rsidRPr="00B31697">
        <w:rPr>
          <w:rFonts w:hint="eastAsia"/>
        </w:rPr>
        <w:t>[26] P.L. Swanson, C.J. Fairbanks, B.R. Lawn, Y.W. MAI, B.J. Hockey, Crack</w:t>
      </w:r>
      <w:r w:rsidRPr="00B31697">
        <w:rPr>
          <w:rFonts w:hint="eastAsia"/>
        </w:rPr>
        <w:t>‐</w:t>
      </w:r>
      <w:r w:rsidRPr="00B31697">
        <w:rPr>
          <w:rFonts w:hint="eastAsia"/>
        </w:rPr>
        <w:t>interface grain bridging as a fracture resistance I, mechanism in ceramics: I, experimental study on alumi</w:t>
      </w:r>
      <w:r w:rsidRPr="00B31697">
        <w:t>na, Journal of the American Ceramic Society 70(4) (1987) 279-289.</w:t>
      </w:r>
    </w:p>
    <w:p w14:paraId="6BFC3F1A" w14:textId="77777777" w:rsidR="00B31697" w:rsidRPr="00B31697" w:rsidRDefault="00B31697" w:rsidP="00B31697">
      <w:pPr>
        <w:pStyle w:val="EndNoteBibliography"/>
        <w:spacing w:after="0"/>
      </w:pPr>
      <w:r w:rsidRPr="00B31697">
        <w:t>[27] V. Haase, G. Kirschstein, H. List, S. Ruprecht, R. Sangster, F. Schröder, W. Töpper, H. Vanecek, W. Heit, J. Schlichting, H. Katscher, The Si-C Phase Diagram, in: H. Katscher, R. Sangster, F. Schröder (Eds.), Si Silicon: System Si-C. SiC: Natural Occurrence. Preparation and Manufacturing Chemistry. Special Forms. Manufacture. Electrochemical Properties. Chemical Reactions. Applications. Ternary and Higher Systems with Si and C, Springer Berlin Heidelberg, Berlin, Heidelberg, 1985, pp. 1-5.</w:t>
      </w:r>
    </w:p>
    <w:p w14:paraId="76531FFF" w14:textId="77777777" w:rsidR="00B31697" w:rsidRPr="00B31697" w:rsidRDefault="00B31697" w:rsidP="00B31697">
      <w:pPr>
        <w:pStyle w:val="EndNoteBibliography"/>
        <w:spacing w:after="0"/>
      </w:pPr>
      <w:r w:rsidRPr="00B31697">
        <w:t>[28] S.H. Cho, B.H. Park, J.M. Hur, H.S. Lee, K.C. Song, J.H. Lee, Corrosion behaviour of YO-ZrO  coatings on IN713LC in a LiCl-LiO molten salt, Corros Sci 52(7) (2010) 2353-2364.</w:t>
      </w:r>
    </w:p>
    <w:p w14:paraId="78758586" w14:textId="77777777" w:rsidR="00B31697" w:rsidRPr="00B31697" w:rsidRDefault="00B31697" w:rsidP="00B31697">
      <w:pPr>
        <w:pStyle w:val="EndNoteBibliography"/>
        <w:spacing w:after="0"/>
      </w:pPr>
      <w:r w:rsidRPr="00B31697">
        <w:t>[29] C.-R. Wen, S. Frigo, R. Rosenberg, Reactions of SiF4 adsorbed on Si (111)(7× 7) at 30 K, Surface science 249(1-3) (1991) 117-128.</w:t>
      </w:r>
    </w:p>
    <w:p w14:paraId="47D624AE" w14:textId="77777777" w:rsidR="00B31697" w:rsidRPr="00B31697" w:rsidRDefault="00B31697" w:rsidP="00B31697">
      <w:pPr>
        <w:pStyle w:val="EndNoteBibliography"/>
        <w:spacing w:after="0"/>
      </w:pPr>
      <w:r w:rsidRPr="00B31697">
        <w:t>[30] D.S. Jensen, S.S. Kanyal, N. Madaan, M.A. Vail, A.E. Dadson, M.H. Engelhard, M.R. Linford, Silicon (100)/SiO2 by XPS, Surface Science Spectra 20(1) (2013) 36-42.</w:t>
      </w:r>
    </w:p>
    <w:p w14:paraId="229AA57B" w14:textId="77777777" w:rsidR="00B31697" w:rsidRPr="00B31697" w:rsidRDefault="00B31697" w:rsidP="00B31697">
      <w:pPr>
        <w:pStyle w:val="EndNoteBibliography"/>
      </w:pPr>
      <w:r w:rsidRPr="00B31697">
        <w:t xml:space="preserve">[31] A. Makarowicz, C.L. Bailey, N. Weiher, E. Kemnitz, S.L.M. Schroeder, S. Mukhopadhyay, A. Wander, B.G. Searle, N.M. Harrison, Electronic structure of Lewis acid sites on high surface area aluminium fluorides: a combined XPS and </w:t>
      </w:r>
    </w:p>
    <w:p w14:paraId="0679FFC5" w14:textId="77777777" w:rsidR="00B31697" w:rsidRPr="00B31697" w:rsidRDefault="00B31697" w:rsidP="00B31697">
      <w:pPr>
        <w:pStyle w:val="EndNoteBibliography"/>
        <w:spacing w:after="0"/>
      </w:pPr>
      <w:r w:rsidRPr="00B31697">
        <w:t xml:space="preserve"> investigation, Phys Chem Chem Phys 11(27) (2009) 5664-5673.</w:t>
      </w:r>
    </w:p>
    <w:p w14:paraId="24D64FF5" w14:textId="77777777" w:rsidR="00B31697" w:rsidRPr="00B31697" w:rsidRDefault="00B31697" w:rsidP="00B31697">
      <w:pPr>
        <w:pStyle w:val="EndNoteBibliography"/>
        <w:spacing w:after="0"/>
      </w:pPr>
      <w:r w:rsidRPr="00B31697">
        <w:rPr>
          <w:rFonts w:hint="eastAsia"/>
        </w:rPr>
        <w:t>[32] J. Cañ</w:t>
      </w:r>
      <w:r w:rsidRPr="00B31697">
        <w:rPr>
          <w:rFonts w:hint="eastAsia"/>
        </w:rPr>
        <w:t>ó</w:t>
      </w:r>
      <w:r w:rsidRPr="00B31697">
        <w:rPr>
          <w:rFonts w:hint="eastAsia"/>
        </w:rPr>
        <w:t xml:space="preserve">n, A.V. Teplyakov, XPS characterization of cobalt impregnated SiO2 and </w:t>
      </w:r>
      <w:r w:rsidRPr="00B31697">
        <w:rPr>
          <w:rFonts w:hint="eastAsia"/>
        </w:rPr>
        <w:t>γ‐</w:t>
      </w:r>
      <w:r w:rsidRPr="00B31697">
        <w:rPr>
          <w:rFonts w:hint="eastAsia"/>
        </w:rPr>
        <w:t>Al2O3, Surface and Interface Analysis 53(5) (2021) 475-481.</w:t>
      </w:r>
    </w:p>
    <w:p w14:paraId="6C25749F" w14:textId="77777777" w:rsidR="00B31697" w:rsidRPr="00B31697" w:rsidRDefault="00B31697" w:rsidP="00B31697">
      <w:pPr>
        <w:pStyle w:val="EndNoteBibliography"/>
        <w:spacing w:after="0"/>
      </w:pPr>
      <w:r w:rsidRPr="00B31697">
        <w:t>[33] Q. Wei, J. Hu, H. Zhang, G. Wang, X. Y</w:t>
      </w:r>
      <w:r w:rsidRPr="00B31697">
        <w:rPr>
          <w:rFonts w:hint="eastAsia"/>
        </w:rPr>
        <w:t>ang, Efficient Synthesis of Dimethyl Carbonate via Transesterification from Ethylene Carbonate with Methanol Using KAlO2/</w:t>
      </w:r>
      <w:r w:rsidRPr="00B31697">
        <w:rPr>
          <w:rFonts w:hint="eastAsia"/>
        </w:rPr>
        <w:t>γ‐</w:t>
      </w:r>
      <w:r w:rsidRPr="00B31697">
        <w:rPr>
          <w:rFonts w:hint="eastAsia"/>
        </w:rPr>
        <w:t>Al2O3 Heterogeneous Catalyst, ChemistrySelect 5(26) (2020) 7826-7834.</w:t>
      </w:r>
    </w:p>
    <w:p w14:paraId="3294538F" w14:textId="77777777" w:rsidR="00B31697" w:rsidRPr="00B31697" w:rsidRDefault="00B31697" w:rsidP="00B31697">
      <w:pPr>
        <w:pStyle w:val="EndNoteBibliography"/>
        <w:spacing w:after="0"/>
      </w:pPr>
      <w:r w:rsidRPr="00B31697">
        <w:t>[34] J.C. Moreno-López, G. Ruano, J. Ferrón, P. Ayala, M.C.G. Passeggi, Thermally Annealed Sub-Monolayers of AlF on Cu(100): An STM and XPS Study, Phys Status Solidi B 255(12) (2018).</w:t>
      </w:r>
    </w:p>
    <w:p w14:paraId="7A201C69" w14:textId="77777777" w:rsidR="00B31697" w:rsidRPr="00B31697" w:rsidRDefault="00B31697" w:rsidP="00B31697">
      <w:pPr>
        <w:pStyle w:val="EndNoteBibliography"/>
        <w:spacing w:after="0"/>
      </w:pPr>
      <w:r w:rsidRPr="00B31697">
        <w:lastRenderedPageBreak/>
        <w:t>[35] M. Kergoat, L. Massot, M. Gibilaro, P. Chamelot, Investigation on fluoroacidity of molten fluorides solutions in relation with mass transport, Electrochim Acta 120 (2014) 258-263.</w:t>
      </w:r>
    </w:p>
    <w:p w14:paraId="3085FBD9" w14:textId="77777777" w:rsidR="00B31697" w:rsidRPr="00B31697" w:rsidRDefault="00B31697" w:rsidP="00B31697">
      <w:pPr>
        <w:pStyle w:val="EndNoteBibliography"/>
        <w:spacing w:after="0"/>
      </w:pPr>
      <w:r w:rsidRPr="00B31697">
        <w:t>[36] A.L. Bieber, L. Massot, M. Gibilaro, L. Cassayre, P. Chamelot, P. Taxil, Fluoroacidity evaluation in molten salts, Electrochim Acta 56(14) (2011) 5022-5027.</w:t>
      </w:r>
    </w:p>
    <w:p w14:paraId="477E9C45" w14:textId="77777777" w:rsidR="00B31697" w:rsidRPr="00B31697" w:rsidRDefault="00B31697" w:rsidP="00B31697">
      <w:pPr>
        <w:pStyle w:val="EndNoteBibliography"/>
      </w:pPr>
      <w:r w:rsidRPr="00B31697">
        <w:t>[37] A. Savin, R. Nesper, S. Wengert, T.F. Fassler, ELF: The electron localization function, Angew Chem Int Edit 36(17) (1997) 1809-1832.</w:t>
      </w:r>
    </w:p>
    <w:p w14:paraId="74A04856" w14:textId="7BAA1899" w:rsidR="00A312C9" w:rsidRPr="005174F6" w:rsidRDefault="00465539" w:rsidP="00807DD6">
      <w:pPr>
        <w:spacing w:line="360" w:lineRule="auto"/>
        <w:jc w:val="both"/>
        <w:rPr>
          <w:rFonts w:ascii="Times New Roman" w:hAnsi="Times New Roman" w:cs="Times New Roman"/>
        </w:rPr>
      </w:pPr>
      <w:r>
        <w:rPr>
          <w:rFonts w:ascii="Times New Roman" w:hAnsi="Times New Roman" w:cs="Times New Roman"/>
        </w:rPr>
        <w:fldChar w:fldCharType="end"/>
      </w:r>
    </w:p>
    <w:sectPr w:rsidR="00A312C9" w:rsidRPr="005174F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Keshav Vasudeva" w:date="2024-08-31T21:22:00Z" w:initials="KV">
    <w:p w14:paraId="6EC15F21" w14:textId="77777777" w:rsidR="00B315CF" w:rsidRDefault="00B315CF" w:rsidP="00B315CF">
      <w:pPr>
        <w:pStyle w:val="CommentText"/>
      </w:pPr>
      <w:r>
        <w:rPr>
          <w:rStyle w:val="CommentReference"/>
        </w:rPr>
        <w:annotationRef/>
      </w:r>
      <w:r>
        <w:t>Perhaps you could edit the title to: “Compatibility of liquid phase sintered SiC with FLiNaK at 650C”. In it’s current form, it sounds like the study looks at how SiC behaves with Al2O3/Y2O3 and FLiNaK</w:t>
      </w:r>
    </w:p>
  </w:comment>
  <w:comment w:id="1" w:author="Wande Cairang" w:date="2024-09-01T20:17:00Z" w:initials="WC">
    <w:p w14:paraId="74EB2A75" w14:textId="77777777" w:rsidR="005B1B51" w:rsidRDefault="005B1B51" w:rsidP="005B1B51">
      <w:pPr>
        <w:pStyle w:val="CommentText"/>
      </w:pPr>
      <w:r>
        <w:rPr>
          <w:rStyle w:val="CommentReference"/>
        </w:rPr>
        <w:annotationRef/>
      </w:r>
      <w:r>
        <w:t xml:space="preserve">Thanks for pointing out the confusion. I changed to “corrosion behavior…” which should be better. </w:t>
      </w:r>
    </w:p>
  </w:comment>
  <w:comment w:id="5" w:author="Keshav Vasudeva" w:date="2024-08-31T21:23:00Z" w:initials="KV">
    <w:p w14:paraId="24E78485" w14:textId="704EE734" w:rsidR="00B315CF" w:rsidRDefault="00B315CF" w:rsidP="00B315CF">
      <w:pPr>
        <w:pStyle w:val="CommentText"/>
      </w:pPr>
      <w:r>
        <w:rPr>
          <w:rStyle w:val="CommentReference"/>
        </w:rPr>
        <w:annotationRef/>
      </w:r>
      <w:r>
        <w:t>See comment on title</w:t>
      </w:r>
    </w:p>
  </w:comment>
  <w:comment w:id="6" w:author="Wande Cairang" w:date="2024-09-01T20:18:00Z" w:initials="WC">
    <w:p w14:paraId="1E08B6B2" w14:textId="77777777" w:rsidR="005B1B51" w:rsidRDefault="005B1B51" w:rsidP="005B1B51">
      <w:pPr>
        <w:pStyle w:val="CommentText"/>
      </w:pPr>
      <w:r>
        <w:rPr>
          <w:rStyle w:val="CommentReference"/>
        </w:rPr>
        <w:annotationRef/>
      </w:r>
      <w:r>
        <w:t>Done.</w:t>
      </w:r>
    </w:p>
  </w:comment>
  <w:comment w:id="7" w:author="Keshav Vasudeva" w:date="2024-08-31T21:33:00Z" w:initials="KV">
    <w:p w14:paraId="00D0F57E" w14:textId="1D662E94" w:rsidR="00052EA6" w:rsidRDefault="00052EA6" w:rsidP="00052EA6">
      <w:pPr>
        <w:pStyle w:val="CommentText"/>
      </w:pPr>
      <w:r>
        <w:rPr>
          <w:rStyle w:val="CommentReference"/>
        </w:rPr>
        <w:annotationRef/>
      </w:r>
      <w:r>
        <w:t>They’re also used to increase the density of SiC based composites. Maybe you could add that to broaden the scope a litte</w:t>
      </w:r>
    </w:p>
  </w:comment>
  <w:comment w:id="8" w:author="Wande Cairang" w:date="2024-09-02T15:23:00Z" w:initials="WC">
    <w:p w14:paraId="57B7C590" w14:textId="77777777" w:rsidR="00195878" w:rsidRDefault="00B31697" w:rsidP="00195878">
      <w:pPr>
        <w:pStyle w:val="CommentText"/>
      </w:pPr>
      <w:r>
        <w:rPr>
          <w:rStyle w:val="CommentReference"/>
        </w:rPr>
        <w:annotationRef/>
      </w:r>
      <w:r w:rsidR="00195878">
        <w:t xml:space="preserve">Here, we are representing the findings from the references. </w:t>
      </w:r>
    </w:p>
    <w:p w14:paraId="4023097E" w14:textId="77777777" w:rsidR="00195878" w:rsidRDefault="00195878" w:rsidP="00195878">
      <w:pPr>
        <w:pStyle w:val="CommentText"/>
      </w:pPr>
    </w:p>
    <w:p w14:paraId="1C43E38A" w14:textId="77777777" w:rsidR="00195878" w:rsidRDefault="00195878" w:rsidP="00195878">
      <w:pPr>
        <w:pStyle w:val="CommentText"/>
      </w:pPr>
      <w:r>
        <w:t>Density could be correlated to properties of ductility and toughness.</w:t>
      </w:r>
    </w:p>
  </w:comment>
  <w:comment w:id="9" w:author="Keshav Vasudeva" w:date="2024-08-31T22:06:00Z" w:initials="KV">
    <w:p w14:paraId="5FB88D42" w14:textId="1ABCC269" w:rsidR="00E12B36" w:rsidRDefault="00E12B36" w:rsidP="00E12B36">
      <w:pPr>
        <w:pStyle w:val="CommentText"/>
      </w:pPr>
      <w:r>
        <w:rPr>
          <w:rStyle w:val="CommentReference"/>
        </w:rPr>
        <w:annotationRef/>
      </w:r>
      <w:r>
        <w:t xml:space="preserve">Degradation of SiC’s properties under irradiation continue to decrease as temperature is increased because in the temperature regime below 1000C, increasing temperature makes interstitials more mobile. So, I often see papers mention experimental temperature over 700C. While 650C is not in the amorphization range, it is definitely on the lower end of where people would like to operate SiC. So maybe you could add a comment about why 650C was chosen. </w:t>
      </w:r>
    </w:p>
  </w:comment>
  <w:comment w:id="10" w:author="Wande Cairang" w:date="2024-09-02T15:18:00Z" w:initials="WC">
    <w:p w14:paraId="3F350020" w14:textId="77777777" w:rsidR="000B25F1" w:rsidRDefault="00B31697" w:rsidP="000B25F1">
      <w:pPr>
        <w:pStyle w:val="CommentText"/>
      </w:pPr>
      <w:r>
        <w:rPr>
          <w:rStyle w:val="CommentReference"/>
        </w:rPr>
        <w:annotationRef/>
      </w:r>
      <w:r w:rsidR="000B25F1">
        <w:t>There are several reasons.</w:t>
      </w:r>
    </w:p>
    <w:p w14:paraId="6F52914E" w14:textId="77777777" w:rsidR="000B25F1" w:rsidRDefault="000B25F1" w:rsidP="000B25F1">
      <w:pPr>
        <w:pStyle w:val="CommentText"/>
        <w:numPr>
          <w:ilvl w:val="0"/>
          <w:numId w:val="10"/>
        </w:numPr>
      </w:pPr>
      <w:r>
        <w:t>The MSRs is hoped to run at around 700C at Core. But the temperature could deviated as the thermal diffusion within the sample and different places.</w:t>
      </w:r>
    </w:p>
    <w:p w14:paraId="4D9D5AB1" w14:textId="77777777" w:rsidR="000B25F1" w:rsidRDefault="000B25F1" w:rsidP="000B25F1">
      <w:pPr>
        <w:pStyle w:val="CommentText"/>
        <w:numPr>
          <w:ilvl w:val="0"/>
          <w:numId w:val="10"/>
        </w:numPr>
      </w:pPr>
      <w:r>
        <w:t>Our previous salt corrosion or RAC are mostly at 650C. So we have more experiences on this temperature range.</w:t>
      </w:r>
    </w:p>
    <w:p w14:paraId="28AD0DCC" w14:textId="77777777" w:rsidR="000B25F1" w:rsidRDefault="000B25F1" w:rsidP="000B25F1">
      <w:pPr>
        <w:pStyle w:val="CommentText"/>
        <w:numPr>
          <w:ilvl w:val="0"/>
          <w:numId w:val="10"/>
        </w:numPr>
      </w:pPr>
      <w:r>
        <w:t>There also are equipment limits on applying higher temperature than 700C for current setup.</w:t>
      </w:r>
    </w:p>
    <w:p w14:paraId="11F70841" w14:textId="77777777" w:rsidR="000B25F1" w:rsidRDefault="000B25F1" w:rsidP="000B25F1">
      <w:pPr>
        <w:pStyle w:val="CommentText"/>
        <w:numPr>
          <w:ilvl w:val="0"/>
          <w:numId w:val="10"/>
        </w:numPr>
      </w:pPr>
      <w:r>
        <w:t>We would not expect much difference in reaction fundamentals with applying higher temperatures within 50 C but the kinetics.</w:t>
      </w:r>
    </w:p>
    <w:p w14:paraId="4D04617B" w14:textId="77777777" w:rsidR="000B25F1" w:rsidRDefault="000B25F1" w:rsidP="000B25F1">
      <w:pPr>
        <w:pStyle w:val="CommentText"/>
        <w:numPr>
          <w:ilvl w:val="0"/>
          <w:numId w:val="10"/>
        </w:numPr>
      </w:pPr>
      <w:r>
        <w:t>There are also many studies on 650 even lower.</w:t>
      </w:r>
    </w:p>
    <w:p w14:paraId="3C1C8A8B" w14:textId="77777777" w:rsidR="000B25F1" w:rsidRDefault="000B25F1" w:rsidP="000B25F1">
      <w:pPr>
        <w:pStyle w:val="CommentText"/>
      </w:pPr>
    </w:p>
    <w:p w14:paraId="5DEB4192" w14:textId="77777777" w:rsidR="000B25F1" w:rsidRDefault="000B25F1" w:rsidP="000B25F1">
      <w:pPr>
        <w:pStyle w:val="CommentText"/>
      </w:pPr>
      <w:r>
        <w:t>I have cited our previous study. If reviewers ask more, we can add more reasons.</w:t>
      </w:r>
    </w:p>
  </w:comment>
  <w:comment w:id="11" w:author="Keshav Vasudeva" w:date="2024-08-31T21:54:00Z" w:initials="KV">
    <w:p w14:paraId="34765CFE" w14:textId="303507C3" w:rsidR="00F13EF3" w:rsidRDefault="00F13EF3" w:rsidP="00F13EF3">
      <w:pPr>
        <w:pStyle w:val="CommentText"/>
      </w:pPr>
      <w:r>
        <w:rPr>
          <w:rStyle w:val="CommentReference"/>
        </w:rPr>
        <w:annotationRef/>
      </w:r>
      <w:r>
        <w:t xml:space="preserve">If you still have some material left, you might want to measure the density of the material before corrosion and report that. Density is often used as a means to judge the manufacturing process. Although the study is very fundamental, having a high density, which is one of the major reasons to use sintered SiC in addition to its manufacturability, could make these results more relevant. </w:t>
      </w:r>
    </w:p>
  </w:comment>
  <w:comment w:id="12" w:author="Wande Cairang" w:date="2024-09-01T20:40:00Z" w:initials="WC">
    <w:p w14:paraId="238BB8C9" w14:textId="77777777" w:rsidR="00DD0DB4" w:rsidRDefault="00AD5A5D" w:rsidP="00DD0DB4">
      <w:pPr>
        <w:pStyle w:val="CommentText"/>
      </w:pPr>
      <w:r>
        <w:rPr>
          <w:rStyle w:val="CommentReference"/>
        </w:rPr>
        <w:annotationRef/>
      </w:r>
      <w:r w:rsidR="00DD0DB4">
        <w:t xml:space="preserve">Thanks for your suggestions. We have several samples left. However, I think the study on how to tune the corrosion properties with different parameters, such as concentration of oxides additives, density assumingly induced by sintering condition, etc would be next step. We will improve perspective in the end with adding density as a important parameter. </w:t>
      </w:r>
    </w:p>
    <w:p w14:paraId="5EDDCF8E" w14:textId="77777777" w:rsidR="00DD0DB4" w:rsidRDefault="00DD0DB4" w:rsidP="00DD0DB4">
      <w:pPr>
        <w:pStyle w:val="CommentText"/>
      </w:pPr>
      <w:r>
        <w:t xml:space="preserve">Here we are more focusing on the fundamental reaction/behavior when SiC with additives is exposed to FLiNaK. Althogh we still have some questions which are unkown, adding density content in this study would make it more confused. </w:t>
      </w:r>
    </w:p>
  </w:comment>
  <w:comment w:id="13" w:author="Keshav Vasudeva" w:date="2024-08-31T21:38:00Z" w:initials="KV">
    <w:p w14:paraId="345AB4B9" w14:textId="3157D2D7" w:rsidR="00052EA6" w:rsidRDefault="00052EA6" w:rsidP="00052EA6">
      <w:pPr>
        <w:pStyle w:val="CommentText"/>
      </w:pPr>
      <w:r>
        <w:rPr>
          <w:rStyle w:val="CommentReference"/>
        </w:rPr>
        <w:annotationRef/>
      </w:r>
      <w:r>
        <w:t>Everywhere else elements have been mentioned with their elemental name instead of spelling them out. Perhaps the same can be done here for consistency?</w:t>
      </w:r>
    </w:p>
  </w:comment>
  <w:comment w:id="14" w:author="Wande Cairang" w:date="2024-09-01T20:43:00Z" w:initials="WC">
    <w:p w14:paraId="7A652537" w14:textId="77777777" w:rsidR="00AD5A5D" w:rsidRDefault="00AD5A5D" w:rsidP="00AD5A5D">
      <w:pPr>
        <w:pStyle w:val="CommentText"/>
      </w:pPr>
      <w:r>
        <w:rPr>
          <w:rStyle w:val="CommentReference"/>
        </w:rPr>
        <w:annotationRef/>
      </w:r>
      <w:r>
        <w:t>Done.</w:t>
      </w:r>
    </w:p>
  </w:comment>
  <w:comment w:id="15" w:author="Keshav Vasudeva" w:date="2024-08-31T21:45:00Z" w:initials="KV">
    <w:p w14:paraId="181E58A5" w14:textId="77777777" w:rsidR="00937295" w:rsidRDefault="00937295" w:rsidP="00937295">
      <w:pPr>
        <w:pStyle w:val="CommentText"/>
      </w:pPr>
      <w:r>
        <w:rPr>
          <w:rStyle w:val="CommentReference"/>
        </w:rPr>
        <w:annotationRef/>
      </w:r>
      <w:r>
        <w:t xml:space="preserve">Was an XPS measurement taken before the etch as well? If so, might want to clarify: A 1-minute Ar etch with a larger beam spot size as also employed to remove most surface contamination after which another measurement was obtained. </w:t>
      </w:r>
    </w:p>
  </w:comment>
  <w:comment w:id="16" w:author="Wande Cairang" w:date="2024-09-01T20:51:00Z" w:initials="WC">
    <w:p w14:paraId="664DEC86" w14:textId="77777777" w:rsidR="002A6FFC" w:rsidRDefault="002A6FFC" w:rsidP="002A6FFC">
      <w:pPr>
        <w:pStyle w:val="CommentText"/>
      </w:pPr>
      <w:r>
        <w:rPr>
          <w:rStyle w:val="CommentReference"/>
        </w:rPr>
        <w:annotationRef/>
      </w:r>
      <w:r>
        <w:t>Thanks for pointing out the confusion. I added “before the test”</w:t>
      </w:r>
    </w:p>
  </w:comment>
  <w:comment w:id="17" w:author="Keshav Vasudeva" w:date="2024-08-31T21:46:00Z" w:initials="KV">
    <w:p w14:paraId="7B14B707" w14:textId="1E42EEF3" w:rsidR="00937295" w:rsidRDefault="00937295" w:rsidP="00937295">
      <w:pPr>
        <w:pStyle w:val="CommentText"/>
      </w:pPr>
      <w:r>
        <w:rPr>
          <w:rStyle w:val="CommentReference"/>
        </w:rPr>
        <w:annotationRef/>
      </w:r>
      <w:r>
        <w:t>Cite the software</w:t>
      </w:r>
    </w:p>
  </w:comment>
  <w:comment w:id="18" w:author="Wande Cairang" w:date="2024-09-01T20:49:00Z" w:initials="WC">
    <w:p w14:paraId="01DB0F97" w14:textId="77777777" w:rsidR="002A6FFC" w:rsidRDefault="002A6FFC" w:rsidP="002A6FFC">
      <w:pPr>
        <w:pStyle w:val="CommentText"/>
      </w:pPr>
      <w:r>
        <w:rPr>
          <w:rStyle w:val="CommentReference"/>
        </w:rPr>
        <w:annotationRef/>
      </w:r>
      <w:r>
        <w:t>Done.</w:t>
      </w:r>
    </w:p>
  </w:comment>
  <w:comment w:id="20" w:author="Keshav Vasudeva" w:date="2024-08-31T21:47:00Z" w:initials="KV">
    <w:p w14:paraId="7F892430" w14:textId="29C2FE05" w:rsidR="00937295" w:rsidRDefault="00937295" w:rsidP="00937295">
      <w:pPr>
        <w:pStyle w:val="CommentText"/>
      </w:pPr>
      <w:r>
        <w:rPr>
          <w:rStyle w:val="CommentReference"/>
        </w:rPr>
        <w:annotationRef/>
      </w:r>
      <w:r>
        <w:t>“was set at”</w:t>
      </w:r>
    </w:p>
  </w:comment>
  <w:comment w:id="21" w:author="Wande Cairang" w:date="2024-09-01T20:51:00Z" w:initials="WC">
    <w:p w14:paraId="27A3590F" w14:textId="77777777" w:rsidR="002A6FFC" w:rsidRDefault="002A6FFC" w:rsidP="002A6FFC">
      <w:pPr>
        <w:pStyle w:val="CommentText"/>
      </w:pPr>
      <w:r>
        <w:rPr>
          <w:rStyle w:val="CommentReference"/>
        </w:rPr>
        <w:annotationRef/>
      </w:r>
      <w:r>
        <w:t>Done.</w:t>
      </w:r>
    </w:p>
  </w:comment>
  <w:comment w:id="22" w:author="Keshav Vasudeva" w:date="2024-08-31T22:26:00Z" w:initials="KV">
    <w:p w14:paraId="38A44ACB" w14:textId="35AB758F" w:rsidR="00686D23" w:rsidRDefault="00686D23" w:rsidP="00686D23">
      <w:pPr>
        <w:pStyle w:val="CommentText"/>
      </w:pPr>
      <w:r>
        <w:rPr>
          <w:rStyle w:val="CommentReference"/>
        </w:rPr>
        <w:annotationRef/>
      </w:r>
      <w:r>
        <w:t>Increase the font size of the axis labels in the inset</w:t>
      </w:r>
    </w:p>
  </w:comment>
  <w:comment w:id="23" w:author="Wande Cairang" w:date="2024-09-01T22:25:00Z" w:initials="WC">
    <w:p w14:paraId="0FD342C0" w14:textId="77777777" w:rsidR="00677604" w:rsidRDefault="00677604" w:rsidP="00677604">
      <w:pPr>
        <w:pStyle w:val="CommentText"/>
      </w:pPr>
      <w:r>
        <w:rPr>
          <w:rStyle w:val="CommentReference"/>
        </w:rPr>
        <w:annotationRef/>
      </w:r>
      <w:r>
        <w:t>Done.</w:t>
      </w:r>
    </w:p>
  </w:comment>
  <w:comment w:id="24" w:author="Keshav Vasudeva" w:date="2024-08-31T22:28:00Z" w:initials="KV">
    <w:p w14:paraId="5A3CE805" w14:textId="4BD6ED9F" w:rsidR="00686D23" w:rsidRDefault="00686D23" w:rsidP="00686D23">
      <w:pPr>
        <w:pStyle w:val="CommentText"/>
      </w:pPr>
      <w:r>
        <w:rPr>
          <w:rStyle w:val="CommentReference"/>
        </w:rPr>
        <w:annotationRef/>
      </w:r>
      <w:r>
        <w:t>Not a fan of representing the data in this manner. Since the objective is to draw the reader’s attention to the difference between the points, I’d have the bar chart grouped by points and use different colors to indicate elements</w:t>
      </w:r>
    </w:p>
  </w:comment>
  <w:comment w:id="25" w:author="Wande Cairang" w:date="2024-09-01T22:30:00Z" w:initials="WC">
    <w:p w14:paraId="66098AB6" w14:textId="77777777" w:rsidR="00677604" w:rsidRDefault="00677604" w:rsidP="00677604">
      <w:pPr>
        <w:pStyle w:val="CommentText"/>
      </w:pPr>
      <w:r>
        <w:rPr>
          <w:rStyle w:val="CommentReference"/>
        </w:rPr>
        <w:annotationRef/>
      </w:r>
      <w:r>
        <w:t xml:space="preserve">I think this is more subtle. I have plotted the way you mentioned, but I decided to use this since it gives the concentration trend for a specific element with changing locations. Let’s see how reviewers comment on this. </w:t>
      </w:r>
    </w:p>
    <w:p w14:paraId="580F4503" w14:textId="77777777" w:rsidR="00677604" w:rsidRDefault="00677604" w:rsidP="00677604">
      <w:pPr>
        <w:pStyle w:val="CommentText"/>
      </w:pPr>
      <w:r>
        <w:t>I have increased the font size also in this plot for convenient reading.</w:t>
      </w:r>
    </w:p>
  </w:comment>
  <w:comment w:id="26" w:author="Keshav Vasudeva" w:date="2024-08-31T22:15:00Z" w:initials="KV">
    <w:p w14:paraId="3D23B69B" w14:textId="0DAC8F6F" w:rsidR="00445B84" w:rsidRDefault="00445B84" w:rsidP="00445B84">
      <w:pPr>
        <w:pStyle w:val="CommentText"/>
      </w:pPr>
      <w:r>
        <w:rPr>
          <w:rStyle w:val="CommentReference"/>
        </w:rPr>
        <w:annotationRef/>
      </w:r>
      <w:r>
        <w:t>Point 3 looks brighter than point 2 to me</w:t>
      </w:r>
    </w:p>
  </w:comment>
  <w:comment w:id="27" w:author="Wande Cairang" w:date="2024-09-01T22:31:00Z" w:initials="WC">
    <w:p w14:paraId="04E700A7" w14:textId="77777777" w:rsidR="00677604" w:rsidRDefault="00677604" w:rsidP="00677604">
      <w:pPr>
        <w:pStyle w:val="CommentText"/>
      </w:pPr>
      <w:r>
        <w:rPr>
          <w:rStyle w:val="CommentReference"/>
        </w:rPr>
        <w:annotationRef/>
      </w:r>
      <w:r>
        <w:t>Done</w:t>
      </w:r>
    </w:p>
  </w:comment>
  <w:comment w:id="28" w:author="Keshav Vasudeva" w:date="2024-08-31T22:20:00Z" w:initials="KV">
    <w:p w14:paraId="26B1062A" w14:textId="20696123" w:rsidR="00686D23" w:rsidRDefault="00686D23" w:rsidP="00686D23">
      <w:pPr>
        <w:pStyle w:val="CommentText"/>
      </w:pPr>
      <w:r>
        <w:rPr>
          <w:rStyle w:val="CommentReference"/>
        </w:rPr>
        <w:annotationRef/>
      </w:r>
      <w:r>
        <w:t>What do you mean extra O?</w:t>
      </w:r>
    </w:p>
  </w:comment>
  <w:comment w:id="29" w:author="Wande Cairang" w:date="2024-09-01T22:36:00Z" w:initials="WC">
    <w:p w14:paraId="6B23C697" w14:textId="77777777" w:rsidR="008F193B" w:rsidRDefault="0043284C" w:rsidP="008F193B">
      <w:pPr>
        <w:pStyle w:val="CommentText"/>
      </w:pPr>
      <w:r>
        <w:rPr>
          <w:rStyle w:val="CommentReference"/>
        </w:rPr>
        <w:annotationRef/>
      </w:r>
      <w:r w:rsidR="008F193B">
        <w:t>Sorry for my typo before. The ratio should be Al:O, instead of Al:Y. Such that the ratio for point #3 is smaller than 2/3, which could indicate some extra oxygen is attributed by O in Y2O3.</w:t>
      </w:r>
    </w:p>
    <w:p w14:paraId="245944C5" w14:textId="77777777" w:rsidR="008F193B" w:rsidRDefault="008F193B" w:rsidP="008F193B">
      <w:pPr>
        <w:pStyle w:val="CommentText"/>
      </w:pPr>
      <w:r>
        <w:t>I have did some modifications based on above facts.</w:t>
      </w:r>
    </w:p>
  </w:comment>
  <w:comment w:id="30" w:author="Keshav Vasudeva" w:date="2024-08-31T22:20:00Z" w:initials="KV">
    <w:p w14:paraId="1F464ACF" w14:textId="02256FE5" w:rsidR="00375382" w:rsidRDefault="00686D23" w:rsidP="00375382">
      <w:pPr>
        <w:pStyle w:val="CommentText"/>
      </w:pPr>
      <w:r>
        <w:rPr>
          <w:rStyle w:val="CommentReference"/>
        </w:rPr>
        <w:annotationRef/>
      </w:r>
      <w:r w:rsidR="00375382">
        <w:t>Al2O3 and Y2O3 form a compound called yttrium aluminum garnet</w:t>
      </w:r>
    </w:p>
  </w:comment>
  <w:comment w:id="31" w:author="Wande Cairang" w:date="2024-09-01T22:45:00Z" w:initials="WC">
    <w:p w14:paraId="561DBB7C" w14:textId="77777777" w:rsidR="008F193B" w:rsidRDefault="0043284C" w:rsidP="008F193B">
      <w:pPr>
        <w:pStyle w:val="CommentText"/>
      </w:pPr>
      <w:r>
        <w:rPr>
          <w:rStyle w:val="CommentReference"/>
        </w:rPr>
        <w:annotationRef/>
      </w:r>
      <w:r w:rsidR="008F193B">
        <w:t>Good suggestion.</w:t>
      </w:r>
    </w:p>
    <w:p w14:paraId="4DAE7304" w14:textId="77777777" w:rsidR="008F193B" w:rsidRDefault="008F193B" w:rsidP="008F193B">
      <w:pPr>
        <w:pStyle w:val="CommentText"/>
      </w:pPr>
      <w:r>
        <w:t>But we are not sure it is in form of YAG, unless we have proof. They could be YAG formed from the reaction:</w:t>
      </w:r>
      <w:r>
        <w:br/>
        <w:t>3Y2​O3​+5Al2​O3​</w:t>
      </w:r>
      <w:r>
        <w:rPr>
          <w:rFonts w:hint="eastAsia"/>
        </w:rPr>
        <w:t>→</w:t>
      </w:r>
      <w:r>
        <w:t>2Y3​Al5​O12​.</w:t>
      </w:r>
    </w:p>
    <w:p w14:paraId="387F3AAB" w14:textId="77777777" w:rsidR="008F193B" w:rsidRDefault="008F193B" w:rsidP="008F193B">
      <w:pPr>
        <w:pStyle w:val="CommentText"/>
      </w:pPr>
      <w:r>
        <w:t>But, I think in that case,  it would be needed to discuss the coupling effect of Y2O3 and Al2O3.</w:t>
      </w:r>
    </w:p>
    <w:p w14:paraId="4CCA1B7B" w14:textId="77777777" w:rsidR="008F193B" w:rsidRDefault="008F193B" w:rsidP="008F193B">
      <w:pPr>
        <w:pStyle w:val="CommentText"/>
      </w:pPr>
      <w:r>
        <w:t>In this study, we are more focusing on Al2O3, so it would be easier to follow if we write it as mixture.</w:t>
      </w:r>
    </w:p>
  </w:comment>
  <w:comment w:id="32" w:author="Keshav Vasudeva" w:date="2024-08-31T22:23:00Z" w:initials="KV">
    <w:p w14:paraId="6A92750E" w14:textId="3C17C237" w:rsidR="00686D23" w:rsidRDefault="00686D23" w:rsidP="00686D23">
      <w:pPr>
        <w:pStyle w:val="CommentText"/>
      </w:pPr>
      <w:r>
        <w:rPr>
          <w:rStyle w:val="CommentReference"/>
        </w:rPr>
        <w:annotationRef/>
      </w:r>
      <w:r>
        <w:t>Maybe use different colors for the two sets of dashed lines. Red on the left and blue on the right or solid on the left and dashed on the right. It might be clearer this way when you explain</w:t>
      </w:r>
    </w:p>
  </w:comment>
  <w:comment w:id="33" w:author="Wande Cairang" w:date="2024-09-01T22:52:00Z" w:initials="WC">
    <w:p w14:paraId="169C2825" w14:textId="77777777" w:rsidR="00156C1C" w:rsidRDefault="00156C1C" w:rsidP="00156C1C">
      <w:pPr>
        <w:pStyle w:val="CommentText"/>
      </w:pPr>
      <w:r>
        <w:rPr>
          <w:rStyle w:val="CommentReference"/>
        </w:rPr>
        <w:annotationRef/>
      </w:r>
      <w:r>
        <w:t>Done</w:t>
      </w:r>
    </w:p>
  </w:comment>
  <w:comment w:id="34" w:author="Keshav Vasudeva" w:date="2024-08-31T22:25:00Z" w:initials="KV">
    <w:p w14:paraId="188E4A0C" w14:textId="0110718C" w:rsidR="00686D23" w:rsidRDefault="00686D23" w:rsidP="00686D23">
      <w:pPr>
        <w:pStyle w:val="CommentText"/>
      </w:pPr>
      <w:r>
        <w:rPr>
          <w:rStyle w:val="CommentReference"/>
        </w:rPr>
        <w:annotationRef/>
      </w:r>
      <w:r>
        <w:t>1 standard deviation?</w:t>
      </w:r>
    </w:p>
  </w:comment>
  <w:comment w:id="35" w:author="Wande Cairang" w:date="2024-09-01T20:57:00Z" w:initials="WC">
    <w:p w14:paraId="772875BE" w14:textId="77777777" w:rsidR="002A6FFC" w:rsidRDefault="002A6FFC" w:rsidP="002A6FFC">
      <w:pPr>
        <w:pStyle w:val="CommentText"/>
      </w:pPr>
      <w:r>
        <w:rPr>
          <w:rStyle w:val="CommentReference"/>
        </w:rPr>
        <w:annotationRef/>
      </w:r>
      <w:r>
        <w:t>Yes.</w:t>
      </w:r>
    </w:p>
  </w:comment>
  <w:comment w:id="37" w:author="Keshav Vasudeva" w:date="2024-08-31T22:35:00Z" w:initials="KV">
    <w:p w14:paraId="58B3DD12" w14:textId="77777777" w:rsidR="00EC46F0" w:rsidRDefault="00EC46F0" w:rsidP="00EC46F0">
      <w:pPr>
        <w:pStyle w:val="CommentText"/>
      </w:pPr>
      <w:r>
        <w:rPr>
          <w:rStyle w:val="CommentReference"/>
        </w:rPr>
        <w:annotationRef/>
      </w:r>
      <w:r>
        <w:t>Did you find it shattered or did it shatter when you tried to remove it? Clarify this in the text. If you found it shattered, you might want to write it as: “The sample was found to be broken and individual pieces were retrieved from the test assembly as shown in Fig. 5©.”</w:t>
      </w:r>
    </w:p>
  </w:comment>
  <w:comment w:id="38" w:author="Wande Cairang" w:date="2024-09-01T22:55:00Z" w:initials="WC">
    <w:p w14:paraId="69A69079" w14:textId="77777777" w:rsidR="00EC46F0" w:rsidRDefault="00EC46F0" w:rsidP="00EC46F0">
      <w:pPr>
        <w:pStyle w:val="CommentText"/>
      </w:pPr>
      <w:r>
        <w:rPr>
          <w:rStyle w:val="CommentReference"/>
        </w:rPr>
        <w:annotationRef/>
      </w:r>
      <w:r>
        <w:t>It is found to be broken. We have mentioned in previous sentence that the leakage is due to breaking of the foil.</w:t>
      </w:r>
    </w:p>
    <w:p w14:paraId="0734CEDD" w14:textId="77777777" w:rsidR="00EC46F0" w:rsidRDefault="00EC46F0" w:rsidP="00EC46F0">
      <w:pPr>
        <w:pStyle w:val="CommentText"/>
      </w:pPr>
      <w:r>
        <w:t>I have improve the sentence.</w:t>
      </w:r>
    </w:p>
  </w:comment>
  <w:comment w:id="39" w:author="Keshav Vasudeva" w:date="2024-08-31T23:22:00Z" w:initials="KV">
    <w:p w14:paraId="6605BCB1" w14:textId="2AC3B420" w:rsidR="005337BC" w:rsidRDefault="005337BC" w:rsidP="005337BC">
      <w:pPr>
        <w:pStyle w:val="CommentText"/>
      </w:pPr>
      <w:r>
        <w:rPr>
          <w:rStyle w:val="CommentReference"/>
        </w:rPr>
        <w:annotationRef/>
      </w:r>
      <w:r>
        <w:t>Was this seen in other regions also? I think it’s a stronger claim if it was seen in multiple locations</w:t>
      </w:r>
    </w:p>
  </w:comment>
  <w:comment w:id="40" w:author="Wande Cairang" w:date="2024-09-01T23:05:00Z" w:initials="WC">
    <w:p w14:paraId="5BF8EECE" w14:textId="77777777" w:rsidR="00EC46F0" w:rsidRDefault="00EC46F0" w:rsidP="00EC46F0">
      <w:pPr>
        <w:pStyle w:val="CommentText"/>
      </w:pPr>
      <w:r>
        <w:rPr>
          <w:rStyle w:val="CommentReference"/>
        </w:rPr>
        <w:annotationRef/>
      </w:r>
      <w:r>
        <w:t>This is found in several locations. Here is showing a representative.</w:t>
      </w:r>
    </w:p>
  </w:comment>
  <w:comment w:id="42" w:author="Keshav Vasudeva" w:date="2024-09-01T11:25:00Z" w:initials="KV">
    <w:p w14:paraId="3D944647" w14:textId="77777777" w:rsidR="00345B2E" w:rsidRDefault="00345B2E" w:rsidP="00345B2E">
      <w:pPr>
        <w:pStyle w:val="CommentText"/>
      </w:pPr>
      <w:r>
        <w:rPr>
          <w:rStyle w:val="CommentReference"/>
        </w:rPr>
        <w:annotationRef/>
      </w:r>
      <w:r>
        <w:t>Are you just referring to the whole area scanned in Fig 9 (b)? Or is there some other rectangle?</w:t>
      </w:r>
    </w:p>
  </w:comment>
  <w:comment w:id="43" w:author="Wande Cairang" w:date="2024-09-01T23:09:00Z" w:initials="WC">
    <w:p w14:paraId="42BD00B0" w14:textId="77777777" w:rsidR="00036CEE" w:rsidRDefault="00036CEE" w:rsidP="00036CEE">
      <w:pPr>
        <w:pStyle w:val="CommentText"/>
      </w:pPr>
      <w:r>
        <w:rPr>
          <w:rStyle w:val="CommentReference"/>
        </w:rPr>
        <w:annotationRef/>
      </w:r>
      <w:r>
        <w:t xml:space="preserve">Good question. </w:t>
      </w:r>
    </w:p>
    <w:p w14:paraId="62D2F003" w14:textId="77777777" w:rsidR="00036CEE" w:rsidRDefault="00036CEE" w:rsidP="00036CEE">
      <w:pPr>
        <w:pStyle w:val="CommentText"/>
      </w:pPr>
      <w:r>
        <w:t>I have highlighted the area.</w:t>
      </w:r>
    </w:p>
  </w:comment>
  <w:comment w:id="44" w:author="Keshav Vasudeva" w:date="2024-09-01T12:14:00Z" w:initials="KV">
    <w:p w14:paraId="35F3A6F0" w14:textId="77777777" w:rsidR="00D35E04" w:rsidRDefault="00D35E04" w:rsidP="00D35E04">
      <w:pPr>
        <w:pStyle w:val="CommentText"/>
      </w:pPr>
      <w:r>
        <w:rPr>
          <w:rStyle w:val="CommentReference"/>
        </w:rPr>
        <w:annotationRef/>
      </w:r>
      <w:r>
        <w:t xml:space="preserve">If you have XPS from before corrosion, I think that would be good to show. Are there many Si-Si or C-C bonds? What about bonding between SiC and the additives. Are there regions of SiO2 separate from the additives? </w:t>
      </w:r>
    </w:p>
  </w:comment>
  <w:comment w:id="45" w:author="Wande Cairang" w:date="2024-09-02T13:25:00Z" w:initials="WC">
    <w:p w14:paraId="60C927B3" w14:textId="77777777" w:rsidR="00805027" w:rsidRDefault="00375382" w:rsidP="00805027">
      <w:pPr>
        <w:pStyle w:val="CommentText"/>
      </w:pPr>
      <w:r>
        <w:rPr>
          <w:rStyle w:val="CommentReference"/>
        </w:rPr>
        <w:annotationRef/>
      </w:r>
      <w:r w:rsidR="00805027">
        <w:t xml:space="preserve">We have not conducted XPS on original microstructure. </w:t>
      </w:r>
      <w:r w:rsidR="00805027">
        <w:cr/>
        <w:t>The quantity of a specific bond type could be quantified by formula,</w:t>
      </w:r>
    </w:p>
    <w:p w14:paraId="2004F0BF" w14:textId="5A826A4C" w:rsidR="00805027" w:rsidRDefault="00805027" w:rsidP="00805027">
      <w:pPr>
        <w:pStyle w:val="CommentText"/>
      </w:pPr>
      <w:r>
        <w:rPr>
          <w:noProof/>
        </w:rPr>
        <w:drawing>
          <wp:inline distT="0" distB="0" distL="0" distR="0" wp14:anchorId="5834CEBC" wp14:editId="155FBA4A">
            <wp:extent cx="990476" cy="504762"/>
            <wp:effectExtent l="0" t="0" r="635" b="0"/>
            <wp:docPr id="1861365"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65" name="Picture 1861365" descr="Image"/>
                    <pic:cNvPicPr/>
                  </pic:nvPicPr>
                  <pic:blipFill>
                    <a:blip r:embed="rId1">
                      <a:extLst>
                        <a:ext uri="{28A0092B-C50C-407E-A947-70E740481C1C}">
                          <a14:useLocalDpi xmlns:a14="http://schemas.microsoft.com/office/drawing/2010/main" val="0"/>
                        </a:ext>
                      </a:extLst>
                    </a:blip>
                    <a:stretch>
                      <a:fillRect/>
                    </a:stretch>
                  </pic:blipFill>
                  <pic:spPr>
                    <a:xfrm>
                      <a:off x="0" y="0"/>
                      <a:ext cx="990476" cy="504762"/>
                    </a:xfrm>
                    <a:prstGeom prst="rect">
                      <a:avLst/>
                    </a:prstGeom>
                  </pic:spPr>
                </pic:pic>
              </a:graphicData>
            </a:graphic>
          </wp:inline>
        </w:drawing>
      </w:r>
    </w:p>
    <w:p w14:paraId="78948662" w14:textId="77777777" w:rsidR="00805027" w:rsidRDefault="00805027" w:rsidP="00805027">
      <w:pPr>
        <w:pStyle w:val="CommentText"/>
      </w:pPr>
    </w:p>
    <w:p w14:paraId="74F443E0" w14:textId="77777777" w:rsidR="00805027" w:rsidRDefault="00805027" w:rsidP="00805027">
      <w:pPr>
        <w:pStyle w:val="CommentText"/>
      </w:pPr>
      <w:r>
        <w:t xml:space="preserve">We are not expecting SiO2 additives, however, we expect SiO2 from oxidation as it’s thermodynamically favorable. SiO2 oxide layer normally performs very thin and it’s probably hard to resolve by SEM. </w:t>
      </w:r>
    </w:p>
    <w:p w14:paraId="39A2E209" w14:textId="77777777" w:rsidR="00805027" w:rsidRDefault="00805027" w:rsidP="00805027">
      <w:pPr>
        <w:pStyle w:val="CommentText"/>
      </w:pPr>
      <w:r>
        <w:t>Nanoker guy talked us that the additives are only Al2O3, and Y2O3.</w:t>
      </w:r>
    </w:p>
  </w:comment>
  <w:comment w:id="46" w:author="Keshav Vasudeva" w:date="2024-09-01T12:00:00Z" w:initials="KV">
    <w:p w14:paraId="51F522C0" w14:textId="0A7D0B65" w:rsidR="00187B73" w:rsidRDefault="00187B73" w:rsidP="00187B73">
      <w:pPr>
        <w:pStyle w:val="CommentText"/>
      </w:pPr>
      <w:r>
        <w:rPr>
          <w:rStyle w:val="CommentReference"/>
        </w:rPr>
        <w:annotationRef/>
      </w:r>
      <w:r>
        <w:t xml:space="preserve">I’m not familiar with DFT so I can’t offer technical feedback here. However, we made a strong claim earlier that NaF doesn’t really contribute to the corrosion. I imagine it would strengthen our claim and validate the current model further if you ran something similar for NaF and showed that there is little affinity for both SiC and Al2O3. I don’t think you’d need to explain it that much in the paper, Simply stating that you ran it and found that the reaction was not favorable should be good enough. </w:t>
      </w:r>
    </w:p>
  </w:comment>
  <w:comment w:id="47" w:author="Wande Cairang" w:date="2024-09-02T13:55:00Z" w:initials="WC">
    <w:p w14:paraId="33CB3A18" w14:textId="77777777" w:rsidR="00637826" w:rsidRDefault="00805027" w:rsidP="00637826">
      <w:pPr>
        <w:pStyle w:val="CommentText"/>
        <w:numPr>
          <w:ilvl w:val="0"/>
          <w:numId w:val="5"/>
        </w:numPr>
      </w:pPr>
      <w:r>
        <w:rPr>
          <w:rStyle w:val="CommentReference"/>
        </w:rPr>
        <w:annotationRef/>
      </w:r>
      <w:r w:rsidR="00637826">
        <w:t>I think we did not say Na is not attributed to corrosion, but it appears to act differently from K. the results show that Na predominantly fills in cavity but K combines with additives.</w:t>
      </w:r>
    </w:p>
    <w:p w14:paraId="147A5FCF" w14:textId="77777777" w:rsidR="00637826" w:rsidRDefault="00637826" w:rsidP="00637826">
      <w:pPr>
        <w:pStyle w:val="CommentText"/>
        <w:numPr>
          <w:ilvl w:val="0"/>
          <w:numId w:val="5"/>
        </w:numPr>
      </w:pPr>
      <w:r>
        <w:t>Yes, it would be helpful to study thermodynamic data on the products from both K and Na with combining with Al2O3.  It is shown the free energy is almost same for KAlO2 and NaAlO2 at 650C. But we are not knowing in binding strength using DFT, which we can probably conduct if it is really needed.</w:t>
      </w:r>
    </w:p>
  </w:comment>
  <w:comment w:id="48" w:author="Keshav Vasudeva" w:date="2024-09-01T11:45:00Z" w:initials="KV">
    <w:p w14:paraId="6775E201" w14:textId="5B813296" w:rsidR="00F743E3" w:rsidRDefault="00F743E3" w:rsidP="00F743E3">
      <w:pPr>
        <w:pStyle w:val="CommentText"/>
      </w:pPr>
      <w:r>
        <w:rPr>
          <w:rStyle w:val="CommentReference"/>
        </w:rPr>
        <w:annotationRef/>
      </w:r>
      <w:r>
        <w:t>From my knowledge the formation of SiO2 is an artefact of the high temperature processing involved. If it does not form at room temperature then polishing would remove this layer</w:t>
      </w:r>
    </w:p>
  </w:comment>
  <w:comment w:id="49" w:author="Wande Cairang" w:date="2024-09-02T14:21:00Z" w:initials="WC">
    <w:p w14:paraId="7924BD1A" w14:textId="451AB04F" w:rsidR="00637826" w:rsidRDefault="00637826" w:rsidP="00637826">
      <w:pPr>
        <w:pStyle w:val="CommentText"/>
      </w:pPr>
      <w:r>
        <w:rPr>
          <w:rStyle w:val="CommentReference"/>
        </w:rPr>
        <w:annotationRef/>
      </w:r>
      <w:r>
        <w:rPr>
          <w:noProof/>
        </w:rPr>
        <w:drawing>
          <wp:inline distT="0" distB="0" distL="0" distR="0" wp14:anchorId="2BEAB080" wp14:editId="076AE97D">
            <wp:extent cx="4095238" cy="4285714"/>
            <wp:effectExtent l="0" t="0" r="635" b="635"/>
            <wp:docPr id="48172066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20663" name="Picture 481720663" descr="Image"/>
                    <pic:cNvPicPr/>
                  </pic:nvPicPr>
                  <pic:blipFill>
                    <a:blip r:embed="rId2">
                      <a:extLst>
                        <a:ext uri="{28A0092B-C50C-407E-A947-70E740481C1C}">
                          <a14:useLocalDpi xmlns:a14="http://schemas.microsoft.com/office/drawing/2010/main" val="0"/>
                        </a:ext>
                      </a:extLst>
                    </a:blip>
                    <a:stretch>
                      <a:fillRect/>
                    </a:stretch>
                  </pic:blipFill>
                  <pic:spPr>
                    <a:xfrm>
                      <a:off x="0" y="0"/>
                      <a:ext cx="4095238" cy="4285714"/>
                    </a:xfrm>
                    <a:prstGeom prst="rect">
                      <a:avLst/>
                    </a:prstGeom>
                  </pic:spPr>
                </pic:pic>
              </a:graphicData>
            </a:graphic>
          </wp:inline>
        </w:drawing>
      </w:r>
    </w:p>
    <w:p w14:paraId="067E8348" w14:textId="77777777" w:rsidR="00637826" w:rsidRDefault="00637826" w:rsidP="00637826">
      <w:pPr>
        <w:pStyle w:val="CommentText"/>
      </w:pPr>
      <w:r>
        <w:t>It is favorable even at room temperature.</w:t>
      </w:r>
    </w:p>
  </w:comment>
  <w:comment w:id="50" w:author="Keshav Vasudeva" w:date="2024-09-01T11:49:00Z" w:initials="KV">
    <w:p w14:paraId="397E475D" w14:textId="32326D6E" w:rsidR="00F743E3" w:rsidRDefault="00F743E3" w:rsidP="00F743E3">
      <w:pPr>
        <w:pStyle w:val="CommentText"/>
      </w:pPr>
      <w:r>
        <w:rPr>
          <w:rStyle w:val="CommentReference"/>
        </w:rPr>
        <w:annotationRef/>
      </w:r>
      <w:r>
        <w:t>The samples we get for NITE-SiC and NITE-SiC/SiC have SiO2 also added as a sintering aid. It’s approximately 3% by weight. Did you do any XPS before corrosion? If you did, you should see it in that away from the surface</w:t>
      </w:r>
    </w:p>
  </w:comment>
  <w:comment w:id="51" w:author="Wande Cairang" w:date="2024-09-02T14:22:00Z" w:initials="WC">
    <w:p w14:paraId="1C07134A" w14:textId="77777777" w:rsidR="00637826" w:rsidRDefault="00637826" w:rsidP="00637826">
      <w:pPr>
        <w:pStyle w:val="CommentText"/>
      </w:pPr>
      <w:r>
        <w:rPr>
          <w:rStyle w:val="CommentReference"/>
        </w:rPr>
        <w:annotationRef/>
      </w:r>
      <w:r>
        <w:t xml:space="preserve">We don’t expect SiO2 additives in this sample. </w:t>
      </w:r>
    </w:p>
    <w:p w14:paraId="567BBC99" w14:textId="77777777" w:rsidR="00637826" w:rsidRDefault="00637826" w:rsidP="00637826">
      <w:pPr>
        <w:pStyle w:val="CommentText"/>
      </w:pPr>
      <w:r>
        <w:t>1 SEM does not show the particles.</w:t>
      </w:r>
    </w:p>
    <w:p w14:paraId="1B251EA5" w14:textId="77777777" w:rsidR="00637826" w:rsidRDefault="00637826" w:rsidP="00637826">
      <w:pPr>
        <w:pStyle w:val="CommentText"/>
      </w:pPr>
      <w:r>
        <w:t>2 Nanoker told me the additives are Al AND Y</w:t>
      </w:r>
    </w:p>
  </w:comment>
  <w:comment w:id="52" w:author="Keshav Vasudeva" w:date="2024-09-01T11:54:00Z" w:initials="KV">
    <w:p w14:paraId="4DF82B92" w14:textId="4BC9C5B5" w:rsidR="00187B73" w:rsidRDefault="00187B73" w:rsidP="00187B73">
      <w:pPr>
        <w:pStyle w:val="CommentText"/>
      </w:pPr>
      <w:r>
        <w:rPr>
          <w:rStyle w:val="CommentReference"/>
        </w:rPr>
        <w:annotationRef/>
      </w:r>
      <w:r>
        <w:t>Keeping the order in the 2 figures the same might make it easier to understand</w:t>
      </w:r>
    </w:p>
  </w:comment>
  <w:comment w:id="53" w:author="Wande Cairang" w:date="2024-09-01T23:17:00Z" w:initials="WC">
    <w:p w14:paraId="6C2FF7F5" w14:textId="77777777" w:rsidR="00DD0DB4" w:rsidRDefault="00D42DF3" w:rsidP="00DD0DB4">
      <w:pPr>
        <w:pStyle w:val="CommentText"/>
      </w:pPr>
      <w:r>
        <w:rPr>
          <w:rStyle w:val="CommentReference"/>
        </w:rPr>
        <w:annotationRef/>
      </w:r>
      <w:r w:rsidR="00DD0DB4">
        <w:t>Done.</w:t>
      </w:r>
    </w:p>
  </w:comment>
  <w:comment w:id="54" w:author="Keshav Vasudeva" w:date="2024-09-01T12:02:00Z" w:initials="KV">
    <w:p w14:paraId="1A2C8992" w14:textId="3BF2B235" w:rsidR="00573BE9" w:rsidRDefault="00573BE9" w:rsidP="00573BE9">
      <w:pPr>
        <w:pStyle w:val="CommentText"/>
      </w:pPr>
      <w:r>
        <w:rPr>
          <w:rStyle w:val="CommentReference"/>
        </w:rPr>
        <w:annotationRef/>
      </w:r>
      <w:r>
        <w:t>I thought we show that Y2O3 is stable and so is Al2O3 and Y2O3 when they occur together (YAG)</w:t>
      </w:r>
    </w:p>
  </w:comment>
  <w:comment w:id="55" w:author="Wande Cairang" w:date="2024-09-02T14:26:00Z" w:initials="WC">
    <w:p w14:paraId="2DC46937" w14:textId="77777777" w:rsidR="00E36410" w:rsidRDefault="00E36410" w:rsidP="00E36410">
      <w:pPr>
        <w:pStyle w:val="CommentText"/>
      </w:pPr>
      <w:r>
        <w:rPr>
          <w:rStyle w:val="CommentReference"/>
        </w:rPr>
        <w:annotationRef/>
      </w:r>
      <w:r>
        <w:t xml:space="preserve">Sorry for the confusion, the oxides here should refer to Al2O3. </w:t>
      </w:r>
    </w:p>
  </w:comment>
  <w:comment w:id="56" w:author="Keshav Vasudeva" w:date="2024-09-01T12:04:00Z" w:initials="KV">
    <w:p w14:paraId="4477E468" w14:textId="1D590012" w:rsidR="00573BE9" w:rsidRDefault="00573BE9" w:rsidP="00573BE9">
      <w:pPr>
        <w:pStyle w:val="CommentText"/>
      </w:pPr>
      <w:r>
        <w:rPr>
          <w:rStyle w:val="CommentReference"/>
        </w:rPr>
        <w:annotationRef/>
      </w:r>
      <w:r>
        <w:t>Not sure if this is the best way to frame the sentence. Firstly, how do the bind the SiC grains? Is there a chemical reaction between the oxides and SiC? Secondly, the SiC grains and the oxides form the matrix, so maybe you could say: “binding the SiC grains to form a high density matrix”</w:t>
      </w:r>
    </w:p>
  </w:comment>
  <w:comment w:id="57" w:author="Wande Cairang" w:date="2024-09-02T14:27:00Z" w:initials="WC">
    <w:p w14:paraId="5A209349" w14:textId="77777777" w:rsidR="00E36410" w:rsidRDefault="00E36410" w:rsidP="00E36410">
      <w:pPr>
        <w:pStyle w:val="CommentText"/>
      </w:pPr>
      <w:r>
        <w:rPr>
          <w:rStyle w:val="CommentReference"/>
        </w:rPr>
        <w:annotationRef/>
      </w:r>
      <w:r>
        <w:t>Done.</w:t>
      </w:r>
    </w:p>
  </w:comment>
  <w:comment w:id="58" w:author="Keshav Vasudeva" w:date="2024-09-01T12:08:00Z" w:initials="KV">
    <w:p w14:paraId="15CD8822" w14:textId="211445E0" w:rsidR="00D35E04" w:rsidRDefault="004A5EB5" w:rsidP="00D35E04">
      <w:pPr>
        <w:pStyle w:val="CommentText"/>
      </w:pPr>
      <w:r>
        <w:rPr>
          <w:rStyle w:val="CommentReference"/>
        </w:rPr>
        <w:annotationRef/>
      </w:r>
      <w:r w:rsidR="00D35E04">
        <w:t>What do you mean here? Are you referring to the fact that your matrix is very porous before corrosion and that has aided in the corrosion?</w:t>
      </w:r>
    </w:p>
  </w:comment>
  <w:comment w:id="59" w:author="Wande Cairang" w:date="2024-09-02T14:32:00Z" w:initials="WC">
    <w:p w14:paraId="7E0BA101" w14:textId="77777777" w:rsidR="00E36410" w:rsidRDefault="00E36410" w:rsidP="00E36410">
      <w:pPr>
        <w:pStyle w:val="CommentText"/>
      </w:pPr>
      <w:r>
        <w:rPr>
          <w:rStyle w:val="CommentReference"/>
        </w:rPr>
        <w:annotationRef/>
      </w:r>
      <w:r>
        <w:t>We mean that it is the  percolation of oxides that leads to the penetration of salt, causing the dismantle.</w:t>
      </w:r>
    </w:p>
  </w:comment>
  <w:comment w:id="60" w:author="Keshav Vasudeva" w:date="2024-09-01T12:10:00Z" w:initials="KV">
    <w:p w14:paraId="08D955C3" w14:textId="3639E7A0" w:rsidR="004A5EB5" w:rsidRDefault="004A5EB5" w:rsidP="004A5EB5">
      <w:pPr>
        <w:pStyle w:val="CommentText"/>
      </w:pPr>
      <w:r>
        <w:rPr>
          <w:rStyle w:val="CommentReference"/>
        </w:rPr>
        <w:annotationRef/>
      </w:r>
      <w:r>
        <w:t>In the papers that I have read, SiC matrix typically refers to the bulk sample which includes the SiC grains, the additives and the cavities. I think you should refer to the blue parts as SiC grains</w:t>
      </w:r>
    </w:p>
  </w:comment>
  <w:comment w:id="61" w:author="Wande Cairang" w:date="2024-09-02T14:33:00Z" w:initials="WC">
    <w:p w14:paraId="6EA824CD" w14:textId="77777777" w:rsidR="00E36410" w:rsidRDefault="00E36410" w:rsidP="00E36410">
      <w:pPr>
        <w:pStyle w:val="CommentText"/>
      </w:pPr>
      <w:r>
        <w:rPr>
          <w:rStyle w:val="CommentReference"/>
        </w:rPr>
        <w:annotationRef/>
      </w:r>
      <w:r>
        <w:t>Thanks for the suggestion. Done.</w:t>
      </w:r>
    </w:p>
  </w:comment>
  <w:comment w:id="62" w:author="Keshav Vasudeva" w:date="2024-09-01T12:13:00Z" w:initials="KV">
    <w:p w14:paraId="15DAD958" w14:textId="7D9407DC" w:rsidR="00D35E04" w:rsidRDefault="00D35E04" w:rsidP="00D35E04">
      <w:pPr>
        <w:pStyle w:val="CommentText"/>
      </w:pPr>
      <w:r>
        <w:rPr>
          <w:rStyle w:val="CommentReference"/>
        </w:rPr>
        <w:annotationRef/>
      </w:r>
      <w:r>
        <w:t xml:space="preserve">Since we’re also running experiments at higher temperatures and for longer times, maybe you want to mention that as well. </w:t>
      </w:r>
    </w:p>
  </w:comment>
  <w:comment w:id="63" w:author="Wande Cairang" w:date="2024-09-02T14:39:00Z" w:initials="WC">
    <w:p w14:paraId="328EBC81" w14:textId="77777777" w:rsidR="00A85528" w:rsidRDefault="00A85528" w:rsidP="00A85528">
      <w:pPr>
        <w:pStyle w:val="CommentText"/>
      </w:pPr>
      <w:r>
        <w:rPr>
          <w:rStyle w:val="CommentReference"/>
        </w:rPr>
        <w:annotationRef/>
      </w:r>
      <w:r>
        <w:t>It is good to perspective on porosity induced by oxides concentration and pressure. But the temperature and time duration would be a bit far away from our current results.</w:t>
      </w:r>
    </w:p>
  </w:comment>
  <w:comment w:id="64" w:author="Keshav Vasudeva" w:date="2024-09-01T12:25:00Z" w:initials="KV">
    <w:p w14:paraId="4D6DCCE2" w14:textId="54EC99E7" w:rsidR="0041289D" w:rsidRDefault="0041289D" w:rsidP="0041289D">
      <w:pPr>
        <w:pStyle w:val="CommentText"/>
      </w:pPr>
      <w:r>
        <w:rPr>
          <w:rStyle w:val="CommentReference"/>
        </w:rPr>
        <w:annotationRef/>
      </w:r>
      <w:r>
        <w:t xml:space="preserve">Maybe comment on how having a more dense matrix could inhibit the corrosion. I’d imagine that having such a porous sample allowed the salt to penetrate further. Perhaps if the sample was less porous, this could not have happened. </w:t>
      </w:r>
    </w:p>
  </w:comment>
  <w:comment w:id="65" w:author="Wande Cairang" w:date="2024-09-02T14:45:00Z" w:initials="WC">
    <w:p w14:paraId="1FA627B3" w14:textId="77777777" w:rsidR="00AB06E5" w:rsidRDefault="00AB06E5" w:rsidP="00AB06E5">
      <w:pPr>
        <w:pStyle w:val="CommentText"/>
      </w:pPr>
      <w:r>
        <w:rPr>
          <w:rStyle w:val="CommentReference"/>
        </w:rPr>
        <w:annotationRef/>
      </w:r>
      <w:r>
        <w:t>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EC15F21" w15:done="0"/>
  <w15:commentEx w15:paraId="74EB2A75" w15:paraIdParent="6EC15F21" w15:done="0"/>
  <w15:commentEx w15:paraId="24E78485" w15:done="0"/>
  <w15:commentEx w15:paraId="1E08B6B2" w15:paraIdParent="24E78485" w15:done="0"/>
  <w15:commentEx w15:paraId="00D0F57E" w15:done="0"/>
  <w15:commentEx w15:paraId="1C43E38A" w15:paraIdParent="00D0F57E" w15:done="0"/>
  <w15:commentEx w15:paraId="5FB88D42" w15:done="0"/>
  <w15:commentEx w15:paraId="5DEB4192" w15:paraIdParent="5FB88D42" w15:done="0"/>
  <w15:commentEx w15:paraId="34765CFE" w15:done="0"/>
  <w15:commentEx w15:paraId="5EDDCF8E" w15:paraIdParent="34765CFE" w15:done="0"/>
  <w15:commentEx w15:paraId="345AB4B9" w15:done="0"/>
  <w15:commentEx w15:paraId="7A652537" w15:paraIdParent="345AB4B9" w15:done="0"/>
  <w15:commentEx w15:paraId="181E58A5" w15:done="0"/>
  <w15:commentEx w15:paraId="664DEC86" w15:paraIdParent="181E58A5" w15:done="0"/>
  <w15:commentEx w15:paraId="7B14B707" w15:done="0"/>
  <w15:commentEx w15:paraId="01DB0F97" w15:paraIdParent="7B14B707" w15:done="0"/>
  <w15:commentEx w15:paraId="7F892430" w15:done="0"/>
  <w15:commentEx w15:paraId="27A3590F" w15:paraIdParent="7F892430" w15:done="0"/>
  <w15:commentEx w15:paraId="38A44ACB" w15:done="0"/>
  <w15:commentEx w15:paraId="0FD342C0" w15:paraIdParent="38A44ACB" w15:done="0"/>
  <w15:commentEx w15:paraId="5A3CE805" w15:done="0"/>
  <w15:commentEx w15:paraId="580F4503" w15:paraIdParent="5A3CE805" w15:done="0"/>
  <w15:commentEx w15:paraId="3D23B69B" w15:done="0"/>
  <w15:commentEx w15:paraId="04E700A7" w15:paraIdParent="3D23B69B" w15:done="0"/>
  <w15:commentEx w15:paraId="26B1062A" w15:done="0"/>
  <w15:commentEx w15:paraId="245944C5" w15:paraIdParent="26B1062A" w15:done="0"/>
  <w15:commentEx w15:paraId="1F464ACF" w15:done="0"/>
  <w15:commentEx w15:paraId="4CCA1B7B" w15:paraIdParent="1F464ACF" w15:done="0"/>
  <w15:commentEx w15:paraId="6A92750E" w15:done="0"/>
  <w15:commentEx w15:paraId="169C2825" w15:paraIdParent="6A92750E" w15:done="0"/>
  <w15:commentEx w15:paraId="188E4A0C" w15:done="0"/>
  <w15:commentEx w15:paraId="772875BE" w15:paraIdParent="188E4A0C" w15:done="0"/>
  <w15:commentEx w15:paraId="58B3DD12" w15:done="0"/>
  <w15:commentEx w15:paraId="0734CEDD" w15:paraIdParent="58B3DD12" w15:done="0"/>
  <w15:commentEx w15:paraId="6605BCB1" w15:done="0"/>
  <w15:commentEx w15:paraId="5BF8EECE" w15:paraIdParent="6605BCB1" w15:done="0"/>
  <w15:commentEx w15:paraId="3D944647" w15:done="0"/>
  <w15:commentEx w15:paraId="62D2F003" w15:paraIdParent="3D944647" w15:done="0"/>
  <w15:commentEx w15:paraId="35F3A6F0" w15:done="0"/>
  <w15:commentEx w15:paraId="39A2E209" w15:paraIdParent="35F3A6F0" w15:done="0"/>
  <w15:commentEx w15:paraId="51F522C0" w15:done="0"/>
  <w15:commentEx w15:paraId="147A5FCF" w15:paraIdParent="51F522C0" w15:done="0"/>
  <w15:commentEx w15:paraId="6775E201" w15:done="0"/>
  <w15:commentEx w15:paraId="067E8348" w15:paraIdParent="6775E201" w15:done="0"/>
  <w15:commentEx w15:paraId="397E475D" w15:done="0"/>
  <w15:commentEx w15:paraId="1B251EA5" w15:paraIdParent="397E475D" w15:done="0"/>
  <w15:commentEx w15:paraId="4DF82B92" w15:done="0"/>
  <w15:commentEx w15:paraId="6C2FF7F5" w15:paraIdParent="4DF82B92" w15:done="0"/>
  <w15:commentEx w15:paraId="1A2C8992" w15:done="0"/>
  <w15:commentEx w15:paraId="2DC46937" w15:paraIdParent="1A2C8992" w15:done="0"/>
  <w15:commentEx w15:paraId="4477E468" w15:done="0"/>
  <w15:commentEx w15:paraId="5A209349" w15:paraIdParent="4477E468" w15:done="0"/>
  <w15:commentEx w15:paraId="15CD8822" w15:done="0"/>
  <w15:commentEx w15:paraId="7E0BA101" w15:paraIdParent="15CD8822" w15:done="0"/>
  <w15:commentEx w15:paraId="08D955C3" w15:done="0"/>
  <w15:commentEx w15:paraId="6EA824CD" w15:paraIdParent="08D955C3" w15:done="0"/>
  <w15:commentEx w15:paraId="15DAD958" w15:done="0"/>
  <w15:commentEx w15:paraId="328EBC81" w15:paraIdParent="15DAD958" w15:done="0"/>
  <w15:commentEx w15:paraId="4D6DCCE2" w15:done="0"/>
  <w15:commentEx w15:paraId="1FA627B3" w15:paraIdParent="4D6DCC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C082D60" w16cex:dateUtc="2024-09-01T01:22:00Z"/>
  <w16cex:commentExtensible w16cex:durableId="21C535D0" w16cex:dateUtc="2024-09-02T00:17:00Z"/>
  <w16cex:commentExtensible w16cex:durableId="0CDB4832" w16cex:dateUtc="2024-09-01T01:23:00Z"/>
  <w16cex:commentExtensible w16cex:durableId="6DF6832F" w16cex:dateUtc="2024-09-02T00:18:00Z"/>
  <w16cex:commentExtensible w16cex:durableId="47A9B6BE" w16cex:dateUtc="2024-09-01T01:33:00Z"/>
  <w16cex:commentExtensible w16cex:durableId="75AA21EE" w16cex:dateUtc="2024-09-02T19:23:00Z"/>
  <w16cex:commentExtensible w16cex:durableId="555FD8BE" w16cex:dateUtc="2024-09-01T02:06:00Z"/>
  <w16cex:commentExtensible w16cex:durableId="6A25FAA2" w16cex:dateUtc="2024-09-02T19:18:00Z"/>
  <w16cex:commentExtensible w16cex:durableId="0A125EC0" w16cex:dateUtc="2024-09-01T01:54:00Z"/>
  <w16cex:commentExtensible w16cex:durableId="0EAFAB58" w16cex:dateUtc="2024-09-02T00:40:00Z"/>
  <w16cex:commentExtensible w16cex:durableId="19075587" w16cex:dateUtc="2024-09-01T01:38:00Z"/>
  <w16cex:commentExtensible w16cex:durableId="0D3502CC" w16cex:dateUtc="2024-09-02T00:43:00Z"/>
  <w16cex:commentExtensible w16cex:durableId="6E4CEA27" w16cex:dateUtc="2024-09-01T01:45:00Z"/>
  <w16cex:commentExtensible w16cex:durableId="639DE27B" w16cex:dateUtc="2024-09-02T00:51:00Z"/>
  <w16cex:commentExtensible w16cex:durableId="02A93ECE" w16cex:dateUtc="2024-09-01T01:46:00Z"/>
  <w16cex:commentExtensible w16cex:durableId="109AB99C" w16cex:dateUtc="2024-09-02T00:49:00Z"/>
  <w16cex:commentExtensible w16cex:durableId="59EF230B" w16cex:dateUtc="2024-09-01T01:47:00Z"/>
  <w16cex:commentExtensible w16cex:durableId="3721740E" w16cex:dateUtc="2024-09-02T00:51:00Z"/>
  <w16cex:commentExtensible w16cex:durableId="0E4EDDD2" w16cex:dateUtc="2024-09-01T02:26:00Z"/>
  <w16cex:commentExtensible w16cex:durableId="2CB6C63C" w16cex:dateUtc="2024-09-02T02:25:00Z"/>
  <w16cex:commentExtensible w16cex:durableId="05F230C8" w16cex:dateUtc="2024-09-01T02:28:00Z"/>
  <w16cex:commentExtensible w16cex:durableId="28A5027C" w16cex:dateUtc="2024-09-02T02:30:00Z"/>
  <w16cex:commentExtensible w16cex:durableId="7A358046" w16cex:dateUtc="2024-09-01T02:15:00Z"/>
  <w16cex:commentExtensible w16cex:durableId="4B2FF9C1" w16cex:dateUtc="2024-09-02T02:31:00Z"/>
  <w16cex:commentExtensible w16cex:durableId="4A38FF16" w16cex:dateUtc="2024-09-01T02:20:00Z"/>
  <w16cex:commentExtensible w16cex:durableId="42B5C04B" w16cex:dateUtc="2024-09-02T02:36:00Z"/>
  <w16cex:commentExtensible w16cex:durableId="0551689B" w16cex:dateUtc="2024-09-01T02:20:00Z"/>
  <w16cex:commentExtensible w16cex:durableId="15470C93" w16cex:dateUtc="2024-09-02T02:45:00Z"/>
  <w16cex:commentExtensible w16cex:durableId="2A275575" w16cex:dateUtc="2024-09-01T02:23:00Z"/>
  <w16cex:commentExtensible w16cex:durableId="385E1AA0" w16cex:dateUtc="2024-09-02T02:52:00Z"/>
  <w16cex:commentExtensible w16cex:durableId="7624B98F" w16cex:dateUtc="2024-09-01T02:25:00Z"/>
  <w16cex:commentExtensible w16cex:durableId="449D6C9D" w16cex:dateUtc="2024-09-02T00:57:00Z"/>
  <w16cex:commentExtensible w16cex:durableId="20D29069" w16cex:dateUtc="2024-09-01T02:35:00Z"/>
  <w16cex:commentExtensible w16cex:durableId="702C6847" w16cex:dateUtc="2024-09-02T02:55:00Z"/>
  <w16cex:commentExtensible w16cex:durableId="1F2FF205" w16cex:dateUtc="2024-09-01T03:22:00Z"/>
  <w16cex:commentExtensible w16cex:durableId="2B0F76B7" w16cex:dateUtc="2024-09-02T03:05:00Z"/>
  <w16cex:commentExtensible w16cex:durableId="3EF3EFD9" w16cex:dateUtc="2024-09-01T15:25:00Z"/>
  <w16cex:commentExtensible w16cex:durableId="5A9DE4BC" w16cex:dateUtc="2024-09-02T03:09:00Z"/>
  <w16cex:commentExtensible w16cex:durableId="130E304C" w16cex:dateUtc="2024-09-01T16:14:00Z"/>
  <w16cex:commentExtensible w16cex:durableId="77B67AAD" w16cex:dateUtc="2024-09-02T17:25:00Z"/>
  <w16cex:commentExtensible w16cex:durableId="599A2F45" w16cex:dateUtc="2024-09-01T16:00:00Z"/>
  <w16cex:commentExtensible w16cex:durableId="7DA9E591" w16cex:dateUtc="2024-09-02T17:55:00Z"/>
  <w16cex:commentExtensible w16cex:durableId="075D6178" w16cex:dateUtc="2024-09-01T15:45:00Z"/>
  <w16cex:commentExtensible w16cex:durableId="2235C73F" w16cex:dateUtc="2024-09-02T18:21:00Z"/>
  <w16cex:commentExtensible w16cex:durableId="37D0E1BB" w16cex:dateUtc="2024-09-01T15:49:00Z"/>
  <w16cex:commentExtensible w16cex:durableId="5A39FEC3" w16cex:dateUtc="2024-09-02T18:22:00Z"/>
  <w16cex:commentExtensible w16cex:durableId="7252733F" w16cex:dateUtc="2024-09-01T15:54:00Z"/>
  <w16cex:commentExtensible w16cex:durableId="302376DD" w16cex:dateUtc="2024-09-02T03:17:00Z"/>
  <w16cex:commentExtensible w16cex:durableId="692D7BEE" w16cex:dateUtc="2024-09-01T16:02:00Z"/>
  <w16cex:commentExtensible w16cex:durableId="6C23EDCB" w16cex:dateUtc="2024-09-02T18:26:00Z"/>
  <w16cex:commentExtensible w16cex:durableId="7D3A9507" w16cex:dateUtc="2024-09-01T16:04:00Z"/>
  <w16cex:commentExtensible w16cex:durableId="3687D0DB" w16cex:dateUtc="2024-09-02T18:27:00Z"/>
  <w16cex:commentExtensible w16cex:durableId="48F1DEAC" w16cex:dateUtc="2024-09-01T16:08:00Z"/>
  <w16cex:commentExtensible w16cex:durableId="0CB1E95C" w16cex:dateUtc="2024-09-02T18:32:00Z"/>
  <w16cex:commentExtensible w16cex:durableId="47ECC9AE" w16cex:dateUtc="2024-09-01T16:10:00Z"/>
  <w16cex:commentExtensible w16cex:durableId="169A9E3B" w16cex:dateUtc="2024-09-02T18:33:00Z"/>
  <w16cex:commentExtensible w16cex:durableId="69091445" w16cex:dateUtc="2024-09-01T16:13:00Z"/>
  <w16cex:commentExtensible w16cex:durableId="3147A6E7" w16cex:dateUtc="2024-09-02T18:39:00Z"/>
  <w16cex:commentExtensible w16cex:durableId="2222BD5B" w16cex:dateUtc="2024-09-01T16:25:00Z"/>
  <w16cex:commentExtensible w16cex:durableId="5706BC9A" w16cex:dateUtc="2024-09-02T1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EC15F21" w16cid:durableId="4C082D60"/>
  <w16cid:commentId w16cid:paraId="74EB2A75" w16cid:durableId="21C535D0"/>
  <w16cid:commentId w16cid:paraId="24E78485" w16cid:durableId="0CDB4832"/>
  <w16cid:commentId w16cid:paraId="1E08B6B2" w16cid:durableId="6DF6832F"/>
  <w16cid:commentId w16cid:paraId="00D0F57E" w16cid:durableId="47A9B6BE"/>
  <w16cid:commentId w16cid:paraId="1C43E38A" w16cid:durableId="75AA21EE"/>
  <w16cid:commentId w16cid:paraId="5FB88D42" w16cid:durableId="555FD8BE"/>
  <w16cid:commentId w16cid:paraId="5DEB4192" w16cid:durableId="6A25FAA2"/>
  <w16cid:commentId w16cid:paraId="34765CFE" w16cid:durableId="0A125EC0"/>
  <w16cid:commentId w16cid:paraId="5EDDCF8E" w16cid:durableId="0EAFAB58"/>
  <w16cid:commentId w16cid:paraId="345AB4B9" w16cid:durableId="19075587"/>
  <w16cid:commentId w16cid:paraId="7A652537" w16cid:durableId="0D3502CC"/>
  <w16cid:commentId w16cid:paraId="181E58A5" w16cid:durableId="6E4CEA27"/>
  <w16cid:commentId w16cid:paraId="664DEC86" w16cid:durableId="639DE27B"/>
  <w16cid:commentId w16cid:paraId="7B14B707" w16cid:durableId="02A93ECE"/>
  <w16cid:commentId w16cid:paraId="01DB0F97" w16cid:durableId="109AB99C"/>
  <w16cid:commentId w16cid:paraId="7F892430" w16cid:durableId="59EF230B"/>
  <w16cid:commentId w16cid:paraId="27A3590F" w16cid:durableId="3721740E"/>
  <w16cid:commentId w16cid:paraId="38A44ACB" w16cid:durableId="0E4EDDD2"/>
  <w16cid:commentId w16cid:paraId="0FD342C0" w16cid:durableId="2CB6C63C"/>
  <w16cid:commentId w16cid:paraId="5A3CE805" w16cid:durableId="05F230C8"/>
  <w16cid:commentId w16cid:paraId="580F4503" w16cid:durableId="28A5027C"/>
  <w16cid:commentId w16cid:paraId="3D23B69B" w16cid:durableId="7A358046"/>
  <w16cid:commentId w16cid:paraId="04E700A7" w16cid:durableId="4B2FF9C1"/>
  <w16cid:commentId w16cid:paraId="26B1062A" w16cid:durableId="4A38FF16"/>
  <w16cid:commentId w16cid:paraId="245944C5" w16cid:durableId="42B5C04B"/>
  <w16cid:commentId w16cid:paraId="1F464ACF" w16cid:durableId="0551689B"/>
  <w16cid:commentId w16cid:paraId="4CCA1B7B" w16cid:durableId="15470C93"/>
  <w16cid:commentId w16cid:paraId="6A92750E" w16cid:durableId="2A275575"/>
  <w16cid:commentId w16cid:paraId="169C2825" w16cid:durableId="385E1AA0"/>
  <w16cid:commentId w16cid:paraId="188E4A0C" w16cid:durableId="7624B98F"/>
  <w16cid:commentId w16cid:paraId="772875BE" w16cid:durableId="449D6C9D"/>
  <w16cid:commentId w16cid:paraId="58B3DD12" w16cid:durableId="20D29069"/>
  <w16cid:commentId w16cid:paraId="0734CEDD" w16cid:durableId="702C6847"/>
  <w16cid:commentId w16cid:paraId="6605BCB1" w16cid:durableId="1F2FF205"/>
  <w16cid:commentId w16cid:paraId="5BF8EECE" w16cid:durableId="2B0F76B7"/>
  <w16cid:commentId w16cid:paraId="3D944647" w16cid:durableId="3EF3EFD9"/>
  <w16cid:commentId w16cid:paraId="62D2F003" w16cid:durableId="5A9DE4BC"/>
  <w16cid:commentId w16cid:paraId="35F3A6F0" w16cid:durableId="130E304C"/>
  <w16cid:commentId w16cid:paraId="39A2E209" w16cid:durableId="77B67AAD"/>
  <w16cid:commentId w16cid:paraId="51F522C0" w16cid:durableId="599A2F45"/>
  <w16cid:commentId w16cid:paraId="147A5FCF" w16cid:durableId="7DA9E591"/>
  <w16cid:commentId w16cid:paraId="6775E201" w16cid:durableId="075D6178"/>
  <w16cid:commentId w16cid:paraId="067E8348" w16cid:durableId="2235C73F"/>
  <w16cid:commentId w16cid:paraId="397E475D" w16cid:durableId="37D0E1BB"/>
  <w16cid:commentId w16cid:paraId="1B251EA5" w16cid:durableId="5A39FEC3"/>
  <w16cid:commentId w16cid:paraId="4DF82B92" w16cid:durableId="7252733F"/>
  <w16cid:commentId w16cid:paraId="6C2FF7F5" w16cid:durableId="302376DD"/>
  <w16cid:commentId w16cid:paraId="1A2C8992" w16cid:durableId="692D7BEE"/>
  <w16cid:commentId w16cid:paraId="2DC46937" w16cid:durableId="6C23EDCB"/>
  <w16cid:commentId w16cid:paraId="4477E468" w16cid:durableId="7D3A9507"/>
  <w16cid:commentId w16cid:paraId="5A209349" w16cid:durableId="3687D0DB"/>
  <w16cid:commentId w16cid:paraId="15CD8822" w16cid:durableId="48F1DEAC"/>
  <w16cid:commentId w16cid:paraId="7E0BA101" w16cid:durableId="0CB1E95C"/>
  <w16cid:commentId w16cid:paraId="08D955C3" w16cid:durableId="47ECC9AE"/>
  <w16cid:commentId w16cid:paraId="6EA824CD" w16cid:durableId="169A9E3B"/>
  <w16cid:commentId w16cid:paraId="15DAD958" w16cid:durableId="69091445"/>
  <w16cid:commentId w16cid:paraId="328EBC81" w16cid:durableId="3147A6E7"/>
  <w16cid:commentId w16cid:paraId="4D6DCCE2" w16cid:durableId="2222BD5B"/>
  <w16cid:commentId w16cid:paraId="1FA627B3" w16cid:durableId="5706BC9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10724"/>
    <w:multiLevelType w:val="multilevel"/>
    <w:tmpl w:val="2DF45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D30FA4"/>
    <w:multiLevelType w:val="hybridMultilevel"/>
    <w:tmpl w:val="6128D3FC"/>
    <w:lvl w:ilvl="0" w:tplc="1E8EAE84">
      <w:start w:val="1"/>
      <w:numFmt w:val="decimal"/>
      <w:lvlText w:val="%1."/>
      <w:lvlJc w:val="left"/>
      <w:pPr>
        <w:ind w:left="1020" w:hanging="360"/>
      </w:pPr>
    </w:lvl>
    <w:lvl w:ilvl="1" w:tplc="8D5813C2">
      <w:start w:val="1"/>
      <w:numFmt w:val="decimal"/>
      <w:lvlText w:val="%2."/>
      <w:lvlJc w:val="left"/>
      <w:pPr>
        <w:ind w:left="1020" w:hanging="360"/>
      </w:pPr>
    </w:lvl>
    <w:lvl w:ilvl="2" w:tplc="663A4EBA">
      <w:start w:val="1"/>
      <w:numFmt w:val="decimal"/>
      <w:lvlText w:val="%3."/>
      <w:lvlJc w:val="left"/>
      <w:pPr>
        <w:ind w:left="1020" w:hanging="360"/>
      </w:pPr>
    </w:lvl>
    <w:lvl w:ilvl="3" w:tplc="C2D053F8">
      <w:start w:val="1"/>
      <w:numFmt w:val="decimal"/>
      <w:lvlText w:val="%4."/>
      <w:lvlJc w:val="left"/>
      <w:pPr>
        <w:ind w:left="1020" w:hanging="360"/>
      </w:pPr>
    </w:lvl>
    <w:lvl w:ilvl="4" w:tplc="C302C668">
      <w:start w:val="1"/>
      <w:numFmt w:val="decimal"/>
      <w:lvlText w:val="%5."/>
      <w:lvlJc w:val="left"/>
      <w:pPr>
        <w:ind w:left="1020" w:hanging="360"/>
      </w:pPr>
    </w:lvl>
    <w:lvl w:ilvl="5" w:tplc="1F8A6F96">
      <w:start w:val="1"/>
      <w:numFmt w:val="decimal"/>
      <w:lvlText w:val="%6."/>
      <w:lvlJc w:val="left"/>
      <w:pPr>
        <w:ind w:left="1020" w:hanging="360"/>
      </w:pPr>
    </w:lvl>
    <w:lvl w:ilvl="6" w:tplc="26D2AC8C">
      <w:start w:val="1"/>
      <w:numFmt w:val="decimal"/>
      <w:lvlText w:val="%7."/>
      <w:lvlJc w:val="left"/>
      <w:pPr>
        <w:ind w:left="1020" w:hanging="360"/>
      </w:pPr>
    </w:lvl>
    <w:lvl w:ilvl="7" w:tplc="F15CDC3A">
      <w:start w:val="1"/>
      <w:numFmt w:val="decimal"/>
      <w:lvlText w:val="%8."/>
      <w:lvlJc w:val="left"/>
      <w:pPr>
        <w:ind w:left="1020" w:hanging="360"/>
      </w:pPr>
    </w:lvl>
    <w:lvl w:ilvl="8" w:tplc="3B30F6AE">
      <w:start w:val="1"/>
      <w:numFmt w:val="decimal"/>
      <w:lvlText w:val="%9."/>
      <w:lvlJc w:val="left"/>
      <w:pPr>
        <w:ind w:left="1020" w:hanging="360"/>
      </w:pPr>
    </w:lvl>
  </w:abstractNum>
  <w:abstractNum w:abstractNumId="2" w15:restartNumberingAfterBreak="0">
    <w:nsid w:val="08113720"/>
    <w:multiLevelType w:val="hybridMultilevel"/>
    <w:tmpl w:val="27DC7888"/>
    <w:lvl w:ilvl="0" w:tplc="53E4D320">
      <w:start w:val="1"/>
      <w:numFmt w:val="decimal"/>
      <w:lvlText w:val="%1."/>
      <w:lvlJc w:val="left"/>
      <w:pPr>
        <w:ind w:left="1020" w:hanging="360"/>
      </w:pPr>
    </w:lvl>
    <w:lvl w:ilvl="1" w:tplc="05A2831C">
      <w:start w:val="1"/>
      <w:numFmt w:val="decimal"/>
      <w:lvlText w:val="%2."/>
      <w:lvlJc w:val="left"/>
      <w:pPr>
        <w:ind w:left="1020" w:hanging="360"/>
      </w:pPr>
    </w:lvl>
    <w:lvl w:ilvl="2" w:tplc="42D69212">
      <w:start w:val="1"/>
      <w:numFmt w:val="decimal"/>
      <w:lvlText w:val="%3."/>
      <w:lvlJc w:val="left"/>
      <w:pPr>
        <w:ind w:left="1020" w:hanging="360"/>
      </w:pPr>
    </w:lvl>
    <w:lvl w:ilvl="3" w:tplc="51CC9348">
      <w:start w:val="1"/>
      <w:numFmt w:val="decimal"/>
      <w:lvlText w:val="%4."/>
      <w:lvlJc w:val="left"/>
      <w:pPr>
        <w:ind w:left="1020" w:hanging="360"/>
      </w:pPr>
    </w:lvl>
    <w:lvl w:ilvl="4" w:tplc="DA3A6B04">
      <w:start w:val="1"/>
      <w:numFmt w:val="decimal"/>
      <w:lvlText w:val="%5."/>
      <w:lvlJc w:val="left"/>
      <w:pPr>
        <w:ind w:left="1020" w:hanging="360"/>
      </w:pPr>
    </w:lvl>
    <w:lvl w:ilvl="5" w:tplc="19EE02AA">
      <w:start w:val="1"/>
      <w:numFmt w:val="decimal"/>
      <w:lvlText w:val="%6."/>
      <w:lvlJc w:val="left"/>
      <w:pPr>
        <w:ind w:left="1020" w:hanging="360"/>
      </w:pPr>
    </w:lvl>
    <w:lvl w:ilvl="6" w:tplc="7C265A1C">
      <w:start w:val="1"/>
      <w:numFmt w:val="decimal"/>
      <w:lvlText w:val="%7."/>
      <w:lvlJc w:val="left"/>
      <w:pPr>
        <w:ind w:left="1020" w:hanging="360"/>
      </w:pPr>
    </w:lvl>
    <w:lvl w:ilvl="7" w:tplc="414C6B30">
      <w:start w:val="1"/>
      <w:numFmt w:val="decimal"/>
      <w:lvlText w:val="%8."/>
      <w:lvlJc w:val="left"/>
      <w:pPr>
        <w:ind w:left="1020" w:hanging="360"/>
      </w:pPr>
    </w:lvl>
    <w:lvl w:ilvl="8" w:tplc="69E27720">
      <w:start w:val="1"/>
      <w:numFmt w:val="decimal"/>
      <w:lvlText w:val="%9."/>
      <w:lvlJc w:val="left"/>
      <w:pPr>
        <w:ind w:left="1020" w:hanging="360"/>
      </w:pPr>
    </w:lvl>
  </w:abstractNum>
  <w:abstractNum w:abstractNumId="3" w15:restartNumberingAfterBreak="0">
    <w:nsid w:val="10151DDB"/>
    <w:multiLevelType w:val="hybridMultilevel"/>
    <w:tmpl w:val="1EBA08DC"/>
    <w:lvl w:ilvl="0" w:tplc="5F360936">
      <w:start w:val="1"/>
      <w:numFmt w:val="decimal"/>
      <w:lvlText w:val="%1."/>
      <w:lvlJc w:val="left"/>
      <w:pPr>
        <w:ind w:left="1020" w:hanging="360"/>
      </w:pPr>
    </w:lvl>
    <w:lvl w:ilvl="1" w:tplc="99D86570">
      <w:start w:val="1"/>
      <w:numFmt w:val="decimal"/>
      <w:lvlText w:val="%2."/>
      <w:lvlJc w:val="left"/>
      <w:pPr>
        <w:ind w:left="1020" w:hanging="360"/>
      </w:pPr>
    </w:lvl>
    <w:lvl w:ilvl="2" w:tplc="EBE0A994">
      <w:start w:val="1"/>
      <w:numFmt w:val="decimal"/>
      <w:lvlText w:val="%3."/>
      <w:lvlJc w:val="left"/>
      <w:pPr>
        <w:ind w:left="1020" w:hanging="360"/>
      </w:pPr>
    </w:lvl>
    <w:lvl w:ilvl="3" w:tplc="34EEFE76">
      <w:start w:val="1"/>
      <w:numFmt w:val="decimal"/>
      <w:lvlText w:val="%4."/>
      <w:lvlJc w:val="left"/>
      <w:pPr>
        <w:ind w:left="1020" w:hanging="360"/>
      </w:pPr>
    </w:lvl>
    <w:lvl w:ilvl="4" w:tplc="9200B872">
      <w:start w:val="1"/>
      <w:numFmt w:val="decimal"/>
      <w:lvlText w:val="%5."/>
      <w:lvlJc w:val="left"/>
      <w:pPr>
        <w:ind w:left="1020" w:hanging="360"/>
      </w:pPr>
    </w:lvl>
    <w:lvl w:ilvl="5" w:tplc="81DAE554">
      <w:start w:val="1"/>
      <w:numFmt w:val="decimal"/>
      <w:lvlText w:val="%6."/>
      <w:lvlJc w:val="left"/>
      <w:pPr>
        <w:ind w:left="1020" w:hanging="360"/>
      </w:pPr>
    </w:lvl>
    <w:lvl w:ilvl="6" w:tplc="5AEEB466">
      <w:start w:val="1"/>
      <w:numFmt w:val="decimal"/>
      <w:lvlText w:val="%7."/>
      <w:lvlJc w:val="left"/>
      <w:pPr>
        <w:ind w:left="1020" w:hanging="360"/>
      </w:pPr>
    </w:lvl>
    <w:lvl w:ilvl="7" w:tplc="3E62A726">
      <w:start w:val="1"/>
      <w:numFmt w:val="decimal"/>
      <w:lvlText w:val="%8."/>
      <w:lvlJc w:val="left"/>
      <w:pPr>
        <w:ind w:left="1020" w:hanging="360"/>
      </w:pPr>
    </w:lvl>
    <w:lvl w:ilvl="8" w:tplc="DC08AAE2">
      <w:start w:val="1"/>
      <w:numFmt w:val="decimal"/>
      <w:lvlText w:val="%9."/>
      <w:lvlJc w:val="left"/>
      <w:pPr>
        <w:ind w:left="1020" w:hanging="360"/>
      </w:pPr>
    </w:lvl>
  </w:abstractNum>
  <w:abstractNum w:abstractNumId="4" w15:restartNumberingAfterBreak="0">
    <w:nsid w:val="111034CD"/>
    <w:multiLevelType w:val="hybridMultilevel"/>
    <w:tmpl w:val="FFC27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FA0AE2"/>
    <w:multiLevelType w:val="hybridMultilevel"/>
    <w:tmpl w:val="6C22CB14"/>
    <w:lvl w:ilvl="0" w:tplc="6B60A81C">
      <w:start w:val="1"/>
      <w:numFmt w:val="decimal"/>
      <w:lvlText w:val="%1."/>
      <w:lvlJc w:val="left"/>
      <w:pPr>
        <w:ind w:left="1020" w:hanging="360"/>
      </w:pPr>
    </w:lvl>
    <w:lvl w:ilvl="1" w:tplc="A57643FE">
      <w:start w:val="1"/>
      <w:numFmt w:val="decimal"/>
      <w:lvlText w:val="%2."/>
      <w:lvlJc w:val="left"/>
      <w:pPr>
        <w:ind w:left="1020" w:hanging="360"/>
      </w:pPr>
    </w:lvl>
    <w:lvl w:ilvl="2" w:tplc="C876DF8C">
      <w:start w:val="1"/>
      <w:numFmt w:val="decimal"/>
      <w:lvlText w:val="%3."/>
      <w:lvlJc w:val="left"/>
      <w:pPr>
        <w:ind w:left="1020" w:hanging="360"/>
      </w:pPr>
    </w:lvl>
    <w:lvl w:ilvl="3" w:tplc="B1D84BDC">
      <w:start w:val="1"/>
      <w:numFmt w:val="decimal"/>
      <w:lvlText w:val="%4."/>
      <w:lvlJc w:val="left"/>
      <w:pPr>
        <w:ind w:left="1020" w:hanging="360"/>
      </w:pPr>
    </w:lvl>
    <w:lvl w:ilvl="4" w:tplc="A74A4F1E">
      <w:start w:val="1"/>
      <w:numFmt w:val="decimal"/>
      <w:lvlText w:val="%5."/>
      <w:lvlJc w:val="left"/>
      <w:pPr>
        <w:ind w:left="1020" w:hanging="360"/>
      </w:pPr>
    </w:lvl>
    <w:lvl w:ilvl="5" w:tplc="A5BA4F6E">
      <w:start w:val="1"/>
      <w:numFmt w:val="decimal"/>
      <w:lvlText w:val="%6."/>
      <w:lvlJc w:val="left"/>
      <w:pPr>
        <w:ind w:left="1020" w:hanging="360"/>
      </w:pPr>
    </w:lvl>
    <w:lvl w:ilvl="6" w:tplc="C5E0DE00">
      <w:start w:val="1"/>
      <w:numFmt w:val="decimal"/>
      <w:lvlText w:val="%7."/>
      <w:lvlJc w:val="left"/>
      <w:pPr>
        <w:ind w:left="1020" w:hanging="360"/>
      </w:pPr>
    </w:lvl>
    <w:lvl w:ilvl="7" w:tplc="382C63E4">
      <w:start w:val="1"/>
      <w:numFmt w:val="decimal"/>
      <w:lvlText w:val="%8."/>
      <w:lvlJc w:val="left"/>
      <w:pPr>
        <w:ind w:left="1020" w:hanging="360"/>
      </w:pPr>
    </w:lvl>
    <w:lvl w:ilvl="8" w:tplc="B742EAF2">
      <w:start w:val="1"/>
      <w:numFmt w:val="decimal"/>
      <w:lvlText w:val="%9."/>
      <w:lvlJc w:val="left"/>
      <w:pPr>
        <w:ind w:left="1020" w:hanging="360"/>
      </w:pPr>
    </w:lvl>
  </w:abstractNum>
  <w:abstractNum w:abstractNumId="6" w15:restartNumberingAfterBreak="0">
    <w:nsid w:val="31C87FF5"/>
    <w:multiLevelType w:val="hybridMultilevel"/>
    <w:tmpl w:val="414E9B82"/>
    <w:lvl w:ilvl="0" w:tplc="4C1E6D1A">
      <w:start w:val="1"/>
      <w:numFmt w:val="decimal"/>
      <w:lvlText w:val="%1."/>
      <w:lvlJc w:val="left"/>
      <w:pPr>
        <w:ind w:left="1020" w:hanging="360"/>
      </w:pPr>
    </w:lvl>
    <w:lvl w:ilvl="1" w:tplc="FF587E10">
      <w:start w:val="1"/>
      <w:numFmt w:val="decimal"/>
      <w:lvlText w:val="%2."/>
      <w:lvlJc w:val="left"/>
      <w:pPr>
        <w:ind w:left="1020" w:hanging="360"/>
      </w:pPr>
    </w:lvl>
    <w:lvl w:ilvl="2" w:tplc="A9048006">
      <w:start w:val="1"/>
      <w:numFmt w:val="decimal"/>
      <w:lvlText w:val="%3."/>
      <w:lvlJc w:val="left"/>
      <w:pPr>
        <w:ind w:left="1020" w:hanging="360"/>
      </w:pPr>
    </w:lvl>
    <w:lvl w:ilvl="3" w:tplc="DFEAD826">
      <w:start w:val="1"/>
      <w:numFmt w:val="decimal"/>
      <w:lvlText w:val="%4."/>
      <w:lvlJc w:val="left"/>
      <w:pPr>
        <w:ind w:left="1020" w:hanging="360"/>
      </w:pPr>
    </w:lvl>
    <w:lvl w:ilvl="4" w:tplc="D124F14C">
      <w:start w:val="1"/>
      <w:numFmt w:val="decimal"/>
      <w:lvlText w:val="%5."/>
      <w:lvlJc w:val="left"/>
      <w:pPr>
        <w:ind w:left="1020" w:hanging="360"/>
      </w:pPr>
    </w:lvl>
    <w:lvl w:ilvl="5" w:tplc="80A4AF28">
      <w:start w:val="1"/>
      <w:numFmt w:val="decimal"/>
      <w:lvlText w:val="%6."/>
      <w:lvlJc w:val="left"/>
      <w:pPr>
        <w:ind w:left="1020" w:hanging="360"/>
      </w:pPr>
    </w:lvl>
    <w:lvl w:ilvl="6" w:tplc="162850CC">
      <w:start w:val="1"/>
      <w:numFmt w:val="decimal"/>
      <w:lvlText w:val="%7."/>
      <w:lvlJc w:val="left"/>
      <w:pPr>
        <w:ind w:left="1020" w:hanging="360"/>
      </w:pPr>
    </w:lvl>
    <w:lvl w:ilvl="7" w:tplc="2B16687C">
      <w:start w:val="1"/>
      <w:numFmt w:val="decimal"/>
      <w:lvlText w:val="%8."/>
      <w:lvlJc w:val="left"/>
      <w:pPr>
        <w:ind w:left="1020" w:hanging="360"/>
      </w:pPr>
    </w:lvl>
    <w:lvl w:ilvl="8" w:tplc="BB4E4D70">
      <w:start w:val="1"/>
      <w:numFmt w:val="decimal"/>
      <w:lvlText w:val="%9."/>
      <w:lvlJc w:val="left"/>
      <w:pPr>
        <w:ind w:left="1020" w:hanging="360"/>
      </w:pPr>
    </w:lvl>
  </w:abstractNum>
  <w:abstractNum w:abstractNumId="7" w15:restartNumberingAfterBreak="0">
    <w:nsid w:val="765E442C"/>
    <w:multiLevelType w:val="multilevel"/>
    <w:tmpl w:val="05341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C9E0265"/>
    <w:multiLevelType w:val="multilevel"/>
    <w:tmpl w:val="3828D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F1B0A5B"/>
    <w:multiLevelType w:val="hybridMultilevel"/>
    <w:tmpl w:val="FC260BEC"/>
    <w:lvl w:ilvl="0" w:tplc="BF909252">
      <w:start w:val="1"/>
      <w:numFmt w:val="decimal"/>
      <w:lvlText w:val="%1."/>
      <w:lvlJc w:val="left"/>
      <w:pPr>
        <w:ind w:left="1020" w:hanging="360"/>
      </w:pPr>
    </w:lvl>
    <w:lvl w:ilvl="1" w:tplc="D81C5516">
      <w:start w:val="1"/>
      <w:numFmt w:val="decimal"/>
      <w:lvlText w:val="%2."/>
      <w:lvlJc w:val="left"/>
      <w:pPr>
        <w:ind w:left="1020" w:hanging="360"/>
      </w:pPr>
    </w:lvl>
    <w:lvl w:ilvl="2" w:tplc="B52CE05C">
      <w:start w:val="1"/>
      <w:numFmt w:val="decimal"/>
      <w:lvlText w:val="%3."/>
      <w:lvlJc w:val="left"/>
      <w:pPr>
        <w:ind w:left="1020" w:hanging="360"/>
      </w:pPr>
    </w:lvl>
    <w:lvl w:ilvl="3" w:tplc="AA86817E">
      <w:start w:val="1"/>
      <w:numFmt w:val="decimal"/>
      <w:lvlText w:val="%4."/>
      <w:lvlJc w:val="left"/>
      <w:pPr>
        <w:ind w:left="1020" w:hanging="360"/>
      </w:pPr>
    </w:lvl>
    <w:lvl w:ilvl="4" w:tplc="293E8F1C">
      <w:start w:val="1"/>
      <w:numFmt w:val="decimal"/>
      <w:lvlText w:val="%5."/>
      <w:lvlJc w:val="left"/>
      <w:pPr>
        <w:ind w:left="1020" w:hanging="360"/>
      </w:pPr>
    </w:lvl>
    <w:lvl w:ilvl="5" w:tplc="91969F40">
      <w:start w:val="1"/>
      <w:numFmt w:val="decimal"/>
      <w:lvlText w:val="%6."/>
      <w:lvlJc w:val="left"/>
      <w:pPr>
        <w:ind w:left="1020" w:hanging="360"/>
      </w:pPr>
    </w:lvl>
    <w:lvl w:ilvl="6" w:tplc="E7E86252">
      <w:start w:val="1"/>
      <w:numFmt w:val="decimal"/>
      <w:lvlText w:val="%7."/>
      <w:lvlJc w:val="left"/>
      <w:pPr>
        <w:ind w:left="1020" w:hanging="360"/>
      </w:pPr>
    </w:lvl>
    <w:lvl w:ilvl="7" w:tplc="3C3E841C">
      <w:start w:val="1"/>
      <w:numFmt w:val="decimal"/>
      <w:lvlText w:val="%8."/>
      <w:lvlJc w:val="left"/>
      <w:pPr>
        <w:ind w:left="1020" w:hanging="360"/>
      </w:pPr>
    </w:lvl>
    <w:lvl w:ilvl="8" w:tplc="8F2853B4">
      <w:start w:val="1"/>
      <w:numFmt w:val="decimal"/>
      <w:lvlText w:val="%9."/>
      <w:lvlJc w:val="left"/>
      <w:pPr>
        <w:ind w:left="1020" w:hanging="360"/>
      </w:pPr>
    </w:lvl>
  </w:abstractNum>
  <w:num w:numId="1" w16cid:durableId="1667779274">
    <w:abstractNumId w:val="7"/>
  </w:num>
  <w:num w:numId="2" w16cid:durableId="557939021">
    <w:abstractNumId w:val="8"/>
  </w:num>
  <w:num w:numId="3" w16cid:durableId="976488806">
    <w:abstractNumId w:val="4"/>
  </w:num>
  <w:num w:numId="4" w16cid:durableId="1359282768">
    <w:abstractNumId w:val="0"/>
  </w:num>
  <w:num w:numId="5" w16cid:durableId="2141537414">
    <w:abstractNumId w:val="5"/>
  </w:num>
  <w:num w:numId="6" w16cid:durableId="1115636602">
    <w:abstractNumId w:val="2"/>
  </w:num>
  <w:num w:numId="7" w16cid:durableId="524751965">
    <w:abstractNumId w:val="6"/>
  </w:num>
  <w:num w:numId="8" w16cid:durableId="1024096096">
    <w:abstractNumId w:val="9"/>
  </w:num>
  <w:num w:numId="9" w16cid:durableId="53045603">
    <w:abstractNumId w:val="1"/>
  </w:num>
  <w:num w:numId="10" w16cid:durableId="44731115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eshav Vasudeva">
    <w15:presenceInfo w15:providerId="AD" w15:userId="S::keshav98@mit.edu::f99a6f18-166e-4335-b6d6-e9d71bef5003"/>
  </w15:person>
  <w15:person w15:author="Wande Cairang">
    <w15:presenceInfo w15:providerId="Windows Live" w15:userId="229bb75bfd8f8254"/>
  </w15:person>
  <w15:person w15:author="Weiyue Zhou">
    <w15:presenceInfo w15:providerId="None" w15:userId="Weiyue Zho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Layout" w:val="&lt;ENLayout&gt;&lt;Style&gt;Acta Biomaterialia&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pf99vapuzz0s4exe5b5axpiasxfdvr5fdwz&quot;&gt;My EndNote Library&lt;record-ids&gt;&lt;item&gt;28&lt;/item&gt;&lt;item&gt;29&lt;/item&gt;&lt;item&gt;30&lt;/item&gt;&lt;item&gt;31&lt;/item&gt;&lt;item&gt;32&lt;/item&gt;&lt;item&gt;33&lt;/item&gt;&lt;item&gt;35&lt;/item&gt;&lt;item&gt;36&lt;/item&gt;&lt;item&gt;37&lt;/item&gt;&lt;item&gt;38&lt;/item&gt;&lt;item&gt;40&lt;/item&gt;&lt;item&gt;41&lt;/item&gt;&lt;item&gt;42&lt;/item&gt;&lt;item&gt;43&lt;/item&gt;&lt;item&gt;45&lt;/item&gt;&lt;item&gt;46&lt;/item&gt;&lt;item&gt;47&lt;/item&gt;&lt;item&gt;48&lt;/item&gt;&lt;item&gt;49&lt;/item&gt;&lt;item&gt;50&lt;/item&gt;&lt;item&gt;51&lt;/item&gt;&lt;item&gt;52&lt;/item&gt;&lt;item&gt;53&lt;/item&gt;&lt;item&gt;54&lt;/item&gt;&lt;item&gt;63&lt;/item&gt;&lt;item&gt;64&lt;/item&gt;&lt;item&gt;65&lt;/item&gt;&lt;item&gt;66&lt;/item&gt;&lt;item&gt;67&lt;/item&gt;&lt;item&gt;68&lt;/item&gt;&lt;item&gt;69&lt;/item&gt;&lt;item&gt;70&lt;/item&gt;&lt;item&gt;74&lt;/item&gt;&lt;item&gt;75&lt;/item&gt;&lt;item&gt;76&lt;/item&gt;&lt;item&gt;78&lt;/item&gt;&lt;item&gt;79&lt;/item&gt;&lt;item&gt;81&lt;/item&gt;&lt;/record-ids&gt;&lt;/item&gt;&lt;/Libraries&gt;"/>
  </w:docVars>
  <w:rsids>
    <w:rsidRoot w:val="00A54C74"/>
    <w:rsid w:val="0000298F"/>
    <w:rsid w:val="00002CC8"/>
    <w:rsid w:val="000064C4"/>
    <w:rsid w:val="0000688C"/>
    <w:rsid w:val="0001402B"/>
    <w:rsid w:val="00026CFF"/>
    <w:rsid w:val="00036CEE"/>
    <w:rsid w:val="00042040"/>
    <w:rsid w:val="00052EA6"/>
    <w:rsid w:val="00053FCB"/>
    <w:rsid w:val="0005401A"/>
    <w:rsid w:val="000910F1"/>
    <w:rsid w:val="000B25F1"/>
    <w:rsid w:val="000B4184"/>
    <w:rsid w:val="000B4F50"/>
    <w:rsid w:val="000C5F1E"/>
    <w:rsid w:val="000D6FFA"/>
    <w:rsid w:val="000E3F36"/>
    <w:rsid w:val="000E6F08"/>
    <w:rsid w:val="000F070D"/>
    <w:rsid w:val="000F7371"/>
    <w:rsid w:val="0010502D"/>
    <w:rsid w:val="00106D30"/>
    <w:rsid w:val="00110E06"/>
    <w:rsid w:val="00115823"/>
    <w:rsid w:val="0013505F"/>
    <w:rsid w:val="001470E6"/>
    <w:rsid w:val="00151839"/>
    <w:rsid w:val="00156C1C"/>
    <w:rsid w:val="00160A10"/>
    <w:rsid w:val="001617FF"/>
    <w:rsid w:val="00164845"/>
    <w:rsid w:val="00164FAE"/>
    <w:rsid w:val="001671BF"/>
    <w:rsid w:val="0017229A"/>
    <w:rsid w:val="00187B73"/>
    <w:rsid w:val="00191DFC"/>
    <w:rsid w:val="00195878"/>
    <w:rsid w:val="001C01BA"/>
    <w:rsid w:val="001C0D41"/>
    <w:rsid w:val="001C6812"/>
    <w:rsid w:val="001D00AD"/>
    <w:rsid w:val="001D1225"/>
    <w:rsid w:val="001D4DFE"/>
    <w:rsid w:val="001D6E7B"/>
    <w:rsid w:val="00214EB3"/>
    <w:rsid w:val="00221631"/>
    <w:rsid w:val="00225159"/>
    <w:rsid w:val="00232C2E"/>
    <w:rsid w:val="00264B6F"/>
    <w:rsid w:val="00267705"/>
    <w:rsid w:val="00273DA9"/>
    <w:rsid w:val="002A6FFC"/>
    <w:rsid w:val="002B4E19"/>
    <w:rsid w:val="002C108F"/>
    <w:rsid w:val="002C131B"/>
    <w:rsid w:val="002C1F9A"/>
    <w:rsid w:val="002E64A2"/>
    <w:rsid w:val="002E6D60"/>
    <w:rsid w:val="002F65EF"/>
    <w:rsid w:val="00312356"/>
    <w:rsid w:val="00312443"/>
    <w:rsid w:val="00312C48"/>
    <w:rsid w:val="0032490F"/>
    <w:rsid w:val="00325515"/>
    <w:rsid w:val="0032556F"/>
    <w:rsid w:val="00333CB1"/>
    <w:rsid w:val="003442FE"/>
    <w:rsid w:val="00345B2E"/>
    <w:rsid w:val="00347703"/>
    <w:rsid w:val="00355830"/>
    <w:rsid w:val="003560AD"/>
    <w:rsid w:val="00362780"/>
    <w:rsid w:val="00371FAF"/>
    <w:rsid w:val="00373BDA"/>
    <w:rsid w:val="00375382"/>
    <w:rsid w:val="00382C29"/>
    <w:rsid w:val="003941C2"/>
    <w:rsid w:val="003A067C"/>
    <w:rsid w:val="003A1591"/>
    <w:rsid w:val="003A2E35"/>
    <w:rsid w:val="003A4130"/>
    <w:rsid w:val="003C23B6"/>
    <w:rsid w:val="003C43D9"/>
    <w:rsid w:val="003D300A"/>
    <w:rsid w:val="003F29A0"/>
    <w:rsid w:val="00404B97"/>
    <w:rsid w:val="0041289D"/>
    <w:rsid w:val="00415AB5"/>
    <w:rsid w:val="0043284C"/>
    <w:rsid w:val="004404A2"/>
    <w:rsid w:val="00445B84"/>
    <w:rsid w:val="00454707"/>
    <w:rsid w:val="00454BEA"/>
    <w:rsid w:val="00465537"/>
    <w:rsid w:val="00465539"/>
    <w:rsid w:val="004836F7"/>
    <w:rsid w:val="00486264"/>
    <w:rsid w:val="00486B1F"/>
    <w:rsid w:val="00486C7B"/>
    <w:rsid w:val="00495B57"/>
    <w:rsid w:val="0049702F"/>
    <w:rsid w:val="004A2D88"/>
    <w:rsid w:val="004A570D"/>
    <w:rsid w:val="004A5EB5"/>
    <w:rsid w:val="004B32B1"/>
    <w:rsid w:val="004C123C"/>
    <w:rsid w:val="004C1D7C"/>
    <w:rsid w:val="004C6FB0"/>
    <w:rsid w:val="004E715E"/>
    <w:rsid w:val="004F2525"/>
    <w:rsid w:val="004F4715"/>
    <w:rsid w:val="00514363"/>
    <w:rsid w:val="005174F6"/>
    <w:rsid w:val="00525EBC"/>
    <w:rsid w:val="00525FDF"/>
    <w:rsid w:val="00530774"/>
    <w:rsid w:val="00530E0C"/>
    <w:rsid w:val="005337BC"/>
    <w:rsid w:val="005409FA"/>
    <w:rsid w:val="005462AD"/>
    <w:rsid w:val="00546B33"/>
    <w:rsid w:val="00546F99"/>
    <w:rsid w:val="00553691"/>
    <w:rsid w:val="0056129F"/>
    <w:rsid w:val="00562DF4"/>
    <w:rsid w:val="0056640D"/>
    <w:rsid w:val="00566776"/>
    <w:rsid w:val="00567525"/>
    <w:rsid w:val="00573BE9"/>
    <w:rsid w:val="005747FD"/>
    <w:rsid w:val="00577496"/>
    <w:rsid w:val="00587FCA"/>
    <w:rsid w:val="0059320A"/>
    <w:rsid w:val="005A151D"/>
    <w:rsid w:val="005A312D"/>
    <w:rsid w:val="005B1B51"/>
    <w:rsid w:val="005D283C"/>
    <w:rsid w:val="005D581E"/>
    <w:rsid w:val="005E6F9B"/>
    <w:rsid w:val="005E7B79"/>
    <w:rsid w:val="005F1046"/>
    <w:rsid w:val="005F2C9B"/>
    <w:rsid w:val="00605C3A"/>
    <w:rsid w:val="0061073C"/>
    <w:rsid w:val="00637826"/>
    <w:rsid w:val="0065617B"/>
    <w:rsid w:val="00656DFC"/>
    <w:rsid w:val="006622DF"/>
    <w:rsid w:val="0066682B"/>
    <w:rsid w:val="00667780"/>
    <w:rsid w:val="006772ED"/>
    <w:rsid w:val="00677604"/>
    <w:rsid w:val="006807E5"/>
    <w:rsid w:val="00680834"/>
    <w:rsid w:val="00682F68"/>
    <w:rsid w:val="00686D23"/>
    <w:rsid w:val="006936F3"/>
    <w:rsid w:val="006B11AC"/>
    <w:rsid w:val="006B40F1"/>
    <w:rsid w:val="006B4DA7"/>
    <w:rsid w:val="006C14EE"/>
    <w:rsid w:val="006C1600"/>
    <w:rsid w:val="006C17FF"/>
    <w:rsid w:val="006C2791"/>
    <w:rsid w:val="006C5685"/>
    <w:rsid w:val="006C6F7B"/>
    <w:rsid w:val="006D4C02"/>
    <w:rsid w:val="006D7ED2"/>
    <w:rsid w:val="006F5D7C"/>
    <w:rsid w:val="00700AF4"/>
    <w:rsid w:val="007025F7"/>
    <w:rsid w:val="00702999"/>
    <w:rsid w:val="00706409"/>
    <w:rsid w:val="00716C1E"/>
    <w:rsid w:val="00727953"/>
    <w:rsid w:val="0073440E"/>
    <w:rsid w:val="00742A77"/>
    <w:rsid w:val="00767282"/>
    <w:rsid w:val="00770013"/>
    <w:rsid w:val="007749EA"/>
    <w:rsid w:val="007777D5"/>
    <w:rsid w:val="0078010C"/>
    <w:rsid w:val="00782EBD"/>
    <w:rsid w:val="00786366"/>
    <w:rsid w:val="00794C00"/>
    <w:rsid w:val="007A077C"/>
    <w:rsid w:val="007A327F"/>
    <w:rsid w:val="007A46A1"/>
    <w:rsid w:val="007A5C87"/>
    <w:rsid w:val="007B0FD5"/>
    <w:rsid w:val="007B7864"/>
    <w:rsid w:val="007C08AB"/>
    <w:rsid w:val="007E05B9"/>
    <w:rsid w:val="007E4064"/>
    <w:rsid w:val="007E5DAC"/>
    <w:rsid w:val="007F04A8"/>
    <w:rsid w:val="00805027"/>
    <w:rsid w:val="00807DD6"/>
    <w:rsid w:val="00817A2C"/>
    <w:rsid w:val="00842C88"/>
    <w:rsid w:val="0085603C"/>
    <w:rsid w:val="00867AFD"/>
    <w:rsid w:val="008714C8"/>
    <w:rsid w:val="008746A5"/>
    <w:rsid w:val="008A22AA"/>
    <w:rsid w:val="008A4161"/>
    <w:rsid w:val="008A4997"/>
    <w:rsid w:val="008B562C"/>
    <w:rsid w:val="008C538D"/>
    <w:rsid w:val="008E20AB"/>
    <w:rsid w:val="008E4419"/>
    <w:rsid w:val="008E4A7C"/>
    <w:rsid w:val="008F193B"/>
    <w:rsid w:val="008F3E80"/>
    <w:rsid w:val="008F4D99"/>
    <w:rsid w:val="008F4E27"/>
    <w:rsid w:val="009005E8"/>
    <w:rsid w:val="0090146D"/>
    <w:rsid w:val="009028A7"/>
    <w:rsid w:val="00903AE7"/>
    <w:rsid w:val="00914971"/>
    <w:rsid w:val="00923673"/>
    <w:rsid w:val="00931B9A"/>
    <w:rsid w:val="009326D3"/>
    <w:rsid w:val="00936AEC"/>
    <w:rsid w:val="00937295"/>
    <w:rsid w:val="00941BC6"/>
    <w:rsid w:val="00943606"/>
    <w:rsid w:val="0094607A"/>
    <w:rsid w:val="00957748"/>
    <w:rsid w:val="0096336D"/>
    <w:rsid w:val="00974158"/>
    <w:rsid w:val="009977F3"/>
    <w:rsid w:val="009B0B12"/>
    <w:rsid w:val="009B5FDC"/>
    <w:rsid w:val="009D152A"/>
    <w:rsid w:val="009D236A"/>
    <w:rsid w:val="009D248C"/>
    <w:rsid w:val="009D3C1D"/>
    <w:rsid w:val="009D5CD0"/>
    <w:rsid w:val="009D76DD"/>
    <w:rsid w:val="009E01D9"/>
    <w:rsid w:val="009E38FB"/>
    <w:rsid w:val="009E4ADE"/>
    <w:rsid w:val="009E5D4F"/>
    <w:rsid w:val="009E5E12"/>
    <w:rsid w:val="009E77BF"/>
    <w:rsid w:val="009F0033"/>
    <w:rsid w:val="009F19F6"/>
    <w:rsid w:val="009F2572"/>
    <w:rsid w:val="009F588A"/>
    <w:rsid w:val="009F6631"/>
    <w:rsid w:val="00A00329"/>
    <w:rsid w:val="00A034FE"/>
    <w:rsid w:val="00A058CF"/>
    <w:rsid w:val="00A16357"/>
    <w:rsid w:val="00A23FE5"/>
    <w:rsid w:val="00A2652C"/>
    <w:rsid w:val="00A26C3F"/>
    <w:rsid w:val="00A312C9"/>
    <w:rsid w:val="00A419F3"/>
    <w:rsid w:val="00A46B5C"/>
    <w:rsid w:val="00A46EE3"/>
    <w:rsid w:val="00A54C74"/>
    <w:rsid w:val="00A61FE2"/>
    <w:rsid w:val="00A85528"/>
    <w:rsid w:val="00A8590D"/>
    <w:rsid w:val="00A87828"/>
    <w:rsid w:val="00A97800"/>
    <w:rsid w:val="00AB06E5"/>
    <w:rsid w:val="00AC2617"/>
    <w:rsid w:val="00AC28D4"/>
    <w:rsid w:val="00AC4B22"/>
    <w:rsid w:val="00AD5A5D"/>
    <w:rsid w:val="00AD6B16"/>
    <w:rsid w:val="00AE0149"/>
    <w:rsid w:val="00AE1DF1"/>
    <w:rsid w:val="00AE23BA"/>
    <w:rsid w:val="00AF65F4"/>
    <w:rsid w:val="00B04B59"/>
    <w:rsid w:val="00B14958"/>
    <w:rsid w:val="00B22E64"/>
    <w:rsid w:val="00B27C07"/>
    <w:rsid w:val="00B27CCE"/>
    <w:rsid w:val="00B315CF"/>
    <w:rsid w:val="00B31697"/>
    <w:rsid w:val="00B327ED"/>
    <w:rsid w:val="00B35E15"/>
    <w:rsid w:val="00B430EA"/>
    <w:rsid w:val="00B54B5F"/>
    <w:rsid w:val="00B602AB"/>
    <w:rsid w:val="00B66017"/>
    <w:rsid w:val="00B87FAC"/>
    <w:rsid w:val="00B92B22"/>
    <w:rsid w:val="00BA1AF9"/>
    <w:rsid w:val="00BA376B"/>
    <w:rsid w:val="00BC1509"/>
    <w:rsid w:val="00BC24E4"/>
    <w:rsid w:val="00BC3385"/>
    <w:rsid w:val="00BC71A9"/>
    <w:rsid w:val="00BD1169"/>
    <w:rsid w:val="00BE3D15"/>
    <w:rsid w:val="00BE6428"/>
    <w:rsid w:val="00BF7325"/>
    <w:rsid w:val="00C13A8C"/>
    <w:rsid w:val="00C17D1F"/>
    <w:rsid w:val="00C42210"/>
    <w:rsid w:val="00C54EA8"/>
    <w:rsid w:val="00C57BFE"/>
    <w:rsid w:val="00C61CC3"/>
    <w:rsid w:val="00C62AA2"/>
    <w:rsid w:val="00C6432B"/>
    <w:rsid w:val="00C647DA"/>
    <w:rsid w:val="00C95B19"/>
    <w:rsid w:val="00CA0FD1"/>
    <w:rsid w:val="00CA2815"/>
    <w:rsid w:val="00CA6BA4"/>
    <w:rsid w:val="00CB05C0"/>
    <w:rsid w:val="00CB5BC9"/>
    <w:rsid w:val="00CC5A1B"/>
    <w:rsid w:val="00CC7D04"/>
    <w:rsid w:val="00CD5595"/>
    <w:rsid w:val="00CE6A71"/>
    <w:rsid w:val="00CF620F"/>
    <w:rsid w:val="00D0072F"/>
    <w:rsid w:val="00D0314A"/>
    <w:rsid w:val="00D14B02"/>
    <w:rsid w:val="00D20672"/>
    <w:rsid w:val="00D25EAC"/>
    <w:rsid w:val="00D26B11"/>
    <w:rsid w:val="00D343DF"/>
    <w:rsid w:val="00D35E04"/>
    <w:rsid w:val="00D42DF3"/>
    <w:rsid w:val="00D42F96"/>
    <w:rsid w:val="00D4363F"/>
    <w:rsid w:val="00D51A18"/>
    <w:rsid w:val="00D5419D"/>
    <w:rsid w:val="00D54516"/>
    <w:rsid w:val="00D67400"/>
    <w:rsid w:val="00D90796"/>
    <w:rsid w:val="00D96550"/>
    <w:rsid w:val="00DB7FDD"/>
    <w:rsid w:val="00DC1763"/>
    <w:rsid w:val="00DC6DB7"/>
    <w:rsid w:val="00DD0DB4"/>
    <w:rsid w:val="00DE54FE"/>
    <w:rsid w:val="00DE6182"/>
    <w:rsid w:val="00DE7EFD"/>
    <w:rsid w:val="00E12B36"/>
    <w:rsid w:val="00E14763"/>
    <w:rsid w:val="00E1584F"/>
    <w:rsid w:val="00E314F5"/>
    <w:rsid w:val="00E315EC"/>
    <w:rsid w:val="00E33D5A"/>
    <w:rsid w:val="00E36410"/>
    <w:rsid w:val="00E43EF6"/>
    <w:rsid w:val="00E67E55"/>
    <w:rsid w:val="00E71EDE"/>
    <w:rsid w:val="00E75A83"/>
    <w:rsid w:val="00E80233"/>
    <w:rsid w:val="00E8642B"/>
    <w:rsid w:val="00EB2D3C"/>
    <w:rsid w:val="00EB5BE4"/>
    <w:rsid w:val="00EB775F"/>
    <w:rsid w:val="00EC46F0"/>
    <w:rsid w:val="00ED0BDB"/>
    <w:rsid w:val="00ED1CEE"/>
    <w:rsid w:val="00ED273D"/>
    <w:rsid w:val="00ED3376"/>
    <w:rsid w:val="00EE0A31"/>
    <w:rsid w:val="00EE75FF"/>
    <w:rsid w:val="00EF029F"/>
    <w:rsid w:val="00F04F13"/>
    <w:rsid w:val="00F0785F"/>
    <w:rsid w:val="00F13EF3"/>
    <w:rsid w:val="00F14573"/>
    <w:rsid w:val="00F16977"/>
    <w:rsid w:val="00F27067"/>
    <w:rsid w:val="00F323DD"/>
    <w:rsid w:val="00F35099"/>
    <w:rsid w:val="00F3796F"/>
    <w:rsid w:val="00F4440C"/>
    <w:rsid w:val="00F45EE2"/>
    <w:rsid w:val="00F47B92"/>
    <w:rsid w:val="00F743E3"/>
    <w:rsid w:val="00F9251C"/>
    <w:rsid w:val="00F977FD"/>
    <w:rsid w:val="00FA3766"/>
    <w:rsid w:val="00FC012E"/>
    <w:rsid w:val="00FC3F06"/>
    <w:rsid w:val="00FD1368"/>
    <w:rsid w:val="00FD21D3"/>
    <w:rsid w:val="00FD3B93"/>
    <w:rsid w:val="00FD4333"/>
    <w:rsid w:val="00FD5083"/>
    <w:rsid w:val="00FF1FEC"/>
    <w:rsid w:val="00FF7A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D6EB7"/>
  <w14:defaultImageDpi w14:val="32767"/>
  <w15:chartTrackingRefBased/>
  <w15:docId w15:val="{353478F7-1BEB-44A1-9DB1-3D15A9CA6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heme="minorEastAsia" w:hAnsi="Calibr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05F"/>
  </w:style>
  <w:style w:type="paragraph" w:styleId="Heading1">
    <w:name w:val="heading 1"/>
    <w:basedOn w:val="Normal"/>
    <w:next w:val="Normal"/>
    <w:link w:val="Heading1Char"/>
    <w:uiPriority w:val="9"/>
    <w:qFormat/>
    <w:rsid w:val="00A54C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54C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54C74"/>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4C7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A54C74"/>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A54C74"/>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54C74"/>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54C74"/>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54C74"/>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4C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54C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54C74"/>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4C74"/>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A54C74"/>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A54C74"/>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A54C74"/>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A54C74"/>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A54C74"/>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A54C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4C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4C7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4C74"/>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A54C74"/>
    <w:pPr>
      <w:spacing w:before="160"/>
      <w:jc w:val="center"/>
    </w:pPr>
    <w:rPr>
      <w:i/>
      <w:iCs/>
      <w:color w:val="404040" w:themeColor="text1" w:themeTint="BF"/>
    </w:rPr>
  </w:style>
  <w:style w:type="character" w:customStyle="1" w:styleId="QuoteChar">
    <w:name w:val="Quote Char"/>
    <w:basedOn w:val="DefaultParagraphFont"/>
    <w:link w:val="Quote"/>
    <w:uiPriority w:val="29"/>
    <w:rsid w:val="00A54C74"/>
    <w:rPr>
      <w:i/>
      <w:iCs/>
      <w:color w:val="404040" w:themeColor="text1" w:themeTint="BF"/>
    </w:rPr>
  </w:style>
  <w:style w:type="paragraph" w:styleId="ListParagraph">
    <w:name w:val="List Paragraph"/>
    <w:basedOn w:val="Normal"/>
    <w:uiPriority w:val="34"/>
    <w:qFormat/>
    <w:rsid w:val="00A54C74"/>
    <w:pPr>
      <w:ind w:left="720"/>
      <w:contextualSpacing/>
    </w:pPr>
  </w:style>
  <w:style w:type="character" w:styleId="IntenseEmphasis">
    <w:name w:val="Intense Emphasis"/>
    <w:basedOn w:val="DefaultParagraphFont"/>
    <w:uiPriority w:val="21"/>
    <w:qFormat/>
    <w:rsid w:val="00A54C74"/>
    <w:rPr>
      <w:i/>
      <w:iCs/>
      <w:color w:val="0F4761" w:themeColor="accent1" w:themeShade="BF"/>
    </w:rPr>
  </w:style>
  <w:style w:type="paragraph" w:styleId="IntenseQuote">
    <w:name w:val="Intense Quote"/>
    <w:basedOn w:val="Normal"/>
    <w:next w:val="Normal"/>
    <w:link w:val="IntenseQuoteChar"/>
    <w:uiPriority w:val="30"/>
    <w:qFormat/>
    <w:rsid w:val="00A54C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4C74"/>
    <w:rPr>
      <w:i/>
      <w:iCs/>
      <w:color w:val="0F4761" w:themeColor="accent1" w:themeShade="BF"/>
    </w:rPr>
  </w:style>
  <w:style w:type="character" w:styleId="IntenseReference">
    <w:name w:val="Intense Reference"/>
    <w:basedOn w:val="DefaultParagraphFont"/>
    <w:uiPriority w:val="32"/>
    <w:qFormat/>
    <w:rsid w:val="00A54C74"/>
    <w:rPr>
      <w:b/>
      <w:bCs/>
      <w:smallCaps/>
      <w:color w:val="0F4761" w:themeColor="accent1" w:themeShade="BF"/>
      <w:spacing w:val="5"/>
    </w:rPr>
  </w:style>
  <w:style w:type="paragraph" w:customStyle="1" w:styleId="EndNoteBibliographyTitle">
    <w:name w:val="EndNote Bibliography Title"/>
    <w:basedOn w:val="Normal"/>
    <w:link w:val="EndNoteBibliographyTitleChar"/>
    <w:rsid w:val="00465539"/>
    <w:pPr>
      <w:spacing w:after="0"/>
      <w:jc w:val="center"/>
    </w:pPr>
    <w:rPr>
      <w:rFonts w:cs="Calibri"/>
      <w:noProof/>
    </w:rPr>
  </w:style>
  <w:style w:type="character" w:customStyle="1" w:styleId="EndNoteBibliographyTitleChar">
    <w:name w:val="EndNote Bibliography Title Char"/>
    <w:basedOn w:val="DefaultParagraphFont"/>
    <w:link w:val="EndNoteBibliographyTitle"/>
    <w:rsid w:val="00465539"/>
    <w:rPr>
      <w:rFonts w:cs="Calibri"/>
      <w:noProof/>
    </w:rPr>
  </w:style>
  <w:style w:type="paragraph" w:customStyle="1" w:styleId="EndNoteBibliography">
    <w:name w:val="EndNote Bibliography"/>
    <w:basedOn w:val="Normal"/>
    <w:link w:val="EndNoteBibliographyChar"/>
    <w:rsid w:val="00465539"/>
    <w:pPr>
      <w:spacing w:line="240" w:lineRule="auto"/>
      <w:jc w:val="both"/>
    </w:pPr>
    <w:rPr>
      <w:rFonts w:cs="Calibri"/>
      <w:noProof/>
    </w:rPr>
  </w:style>
  <w:style w:type="character" w:customStyle="1" w:styleId="EndNoteBibliographyChar">
    <w:name w:val="EndNote Bibliography Char"/>
    <w:basedOn w:val="DefaultParagraphFont"/>
    <w:link w:val="EndNoteBibliography"/>
    <w:rsid w:val="00465539"/>
    <w:rPr>
      <w:rFonts w:cs="Calibri"/>
      <w:noProof/>
    </w:rPr>
  </w:style>
  <w:style w:type="paragraph" w:styleId="NormalWeb">
    <w:name w:val="Normal (Web)"/>
    <w:basedOn w:val="Normal"/>
    <w:uiPriority w:val="99"/>
    <w:unhideWhenUsed/>
    <w:rsid w:val="00454BEA"/>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C95B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4130"/>
    <w:rPr>
      <w:color w:val="467886" w:themeColor="hyperlink"/>
      <w:u w:val="single"/>
    </w:rPr>
  </w:style>
  <w:style w:type="character" w:styleId="UnresolvedMention">
    <w:name w:val="Unresolved Mention"/>
    <w:basedOn w:val="DefaultParagraphFont"/>
    <w:uiPriority w:val="99"/>
    <w:semiHidden/>
    <w:unhideWhenUsed/>
    <w:rsid w:val="003A4130"/>
    <w:rPr>
      <w:color w:val="605E5C"/>
      <w:shd w:val="clear" w:color="auto" w:fill="E1DFDD"/>
    </w:rPr>
  </w:style>
  <w:style w:type="character" w:styleId="PlaceholderText">
    <w:name w:val="Placeholder Text"/>
    <w:basedOn w:val="DefaultParagraphFont"/>
    <w:uiPriority w:val="99"/>
    <w:semiHidden/>
    <w:rsid w:val="00EE0A31"/>
    <w:rPr>
      <w:color w:val="666666"/>
    </w:rPr>
  </w:style>
  <w:style w:type="character" w:customStyle="1" w:styleId="katex-mathml">
    <w:name w:val="katex-mathml"/>
    <w:basedOn w:val="DefaultParagraphFont"/>
    <w:rsid w:val="00D0314A"/>
  </w:style>
  <w:style w:type="character" w:customStyle="1" w:styleId="mord">
    <w:name w:val="mord"/>
    <w:basedOn w:val="DefaultParagraphFont"/>
    <w:rsid w:val="00D0314A"/>
  </w:style>
  <w:style w:type="character" w:customStyle="1" w:styleId="mrel">
    <w:name w:val="mrel"/>
    <w:basedOn w:val="DefaultParagraphFont"/>
    <w:rsid w:val="00D0314A"/>
  </w:style>
  <w:style w:type="character" w:styleId="CommentReference">
    <w:name w:val="annotation reference"/>
    <w:basedOn w:val="DefaultParagraphFont"/>
    <w:uiPriority w:val="99"/>
    <w:semiHidden/>
    <w:unhideWhenUsed/>
    <w:rsid w:val="00BC1509"/>
    <w:rPr>
      <w:sz w:val="16"/>
      <w:szCs w:val="16"/>
    </w:rPr>
  </w:style>
  <w:style w:type="paragraph" w:styleId="CommentText">
    <w:name w:val="annotation text"/>
    <w:basedOn w:val="Normal"/>
    <w:link w:val="CommentTextChar"/>
    <w:uiPriority w:val="99"/>
    <w:unhideWhenUsed/>
    <w:rsid w:val="00BC1509"/>
    <w:pPr>
      <w:spacing w:line="240" w:lineRule="auto"/>
    </w:pPr>
    <w:rPr>
      <w:sz w:val="20"/>
      <w:szCs w:val="20"/>
    </w:rPr>
  </w:style>
  <w:style w:type="character" w:customStyle="1" w:styleId="CommentTextChar">
    <w:name w:val="Comment Text Char"/>
    <w:basedOn w:val="DefaultParagraphFont"/>
    <w:link w:val="CommentText"/>
    <w:uiPriority w:val="99"/>
    <w:rsid w:val="00BC1509"/>
    <w:rPr>
      <w:sz w:val="20"/>
      <w:szCs w:val="20"/>
    </w:rPr>
  </w:style>
  <w:style w:type="paragraph" w:styleId="CommentSubject">
    <w:name w:val="annotation subject"/>
    <w:basedOn w:val="CommentText"/>
    <w:next w:val="CommentText"/>
    <w:link w:val="CommentSubjectChar"/>
    <w:uiPriority w:val="99"/>
    <w:semiHidden/>
    <w:unhideWhenUsed/>
    <w:rsid w:val="00BC1509"/>
    <w:rPr>
      <w:b/>
      <w:bCs/>
    </w:rPr>
  </w:style>
  <w:style w:type="character" w:customStyle="1" w:styleId="CommentSubjectChar">
    <w:name w:val="Comment Subject Char"/>
    <w:basedOn w:val="CommentTextChar"/>
    <w:link w:val="CommentSubject"/>
    <w:uiPriority w:val="99"/>
    <w:semiHidden/>
    <w:rsid w:val="00BC1509"/>
    <w:rPr>
      <w:b/>
      <w:bCs/>
      <w:sz w:val="20"/>
      <w:szCs w:val="20"/>
    </w:rPr>
  </w:style>
  <w:style w:type="paragraph" w:styleId="Revision">
    <w:name w:val="Revision"/>
    <w:hidden/>
    <w:uiPriority w:val="99"/>
    <w:semiHidden/>
    <w:rsid w:val="007A5C8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34145">
      <w:bodyDiv w:val="1"/>
      <w:marLeft w:val="0"/>
      <w:marRight w:val="0"/>
      <w:marTop w:val="0"/>
      <w:marBottom w:val="0"/>
      <w:divBdr>
        <w:top w:val="none" w:sz="0" w:space="0" w:color="auto"/>
        <w:left w:val="none" w:sz="0" w:space="0" w:color="auto"/>
        <w:bottom w:val="none" w:sz="0" w:space="0" w:color="auto"/>
        <w:right w:val="none" w:sz="0" w:space="0" w:color="auto"/>
      </w:divBdr>
    </w:div>
    <w:div w:id="28267157">
      <w:bodyDiv w:val="1"/>
      <w:marLeft w:val="0"/>
      <w:marRight w:val="0"/>
      <w:marTop w:val="0"/>
      <w:marBottom w:val="0"/>
      <w:divBdr>
        <w:top w:val="none" w:sz="0" w:space="0" w:color="auto"/>
        <w:left w:val="none" w:sz="0" w:space="0" w:color="auto"/>
        <w:bottom w:val="none" w:sz="0" w:space="0" w:color="auto"/>
        <w:right w:val="none" w:sz="0" w:space="0" w:color="auto"/>
      </w:divBdr>
    </w:div>
    <w:div w:id="86928199">
      <w:bodyDiv w:val="1"/>
      <w:marLeft w:val="0"/>
      <w:marRight w:val="0"/>
      <w:marTop w:val="0"/>
      <w:marBottom w:val="0"/>
      <w:divBdr>
        <w:top w:val="none" w:sz="0" w:space="0" w:color="auto"/>
        <w:left w:val="none" w:sz="0" w:space="0" w:color="auto"/>
        <w:bottom w:val="none" w:sz="0" w:space="0" w:color="auto"/>
        <w:right w:val="none" w:sz="0" w:space="0" w:color="auto"/>
      </w:divBdr>
    </w:div>
    <w:div w:id="88624086">
      <w:bodyDiv w:val="1"/>
      <w:marLeft w:val="0"/>
      <w:marRight w:val="0"/>
      <w:marTop w:val="0"/>
      <w:marBottom w:val="0"/>
      <w:divBdr>
        <w:top w:val="none" w:sz="0" w:space="0" w:color="auto"/>
        <w:left w:val="none" w:sz="0" w:space="0" w:color="auto"/>
        <w:bottom w:val="none" w:sz="0" w:space="0" w:color="auto"/>
        <w:right w:val="none" w:sz="0" w:space="0" w:color="auto"/>
      </w:divBdr>
    </w:div>
    <w:div w:id="110781332">
      <w:bodyDiv w:val="1"/>
      <w:marLeft w:val="0"/>
      <w:marRight w:val="0"/>
      <w:marTop w:val="0"/>
      <w:marBottom w:val="0"/>
      <w:divBdr>
        <w:top w:val="none" w:sz="0" w:space="0" w:color="auto"/>
        <w:left w:val="none" w:sz="0" w:space="0" w:color="auto"/>
        <w:bottom w:val="none" w:sz="0" w:space="0" w:color="auto"/>
        <w:right w:val="none" w:sz="0" w:space="0" w:color="auto"/>
      </w:divBdr>
    </w:div>
    <w:div w:id="141851207">
      <w:bodyDiv w:val="1"/>
      <w:marLeft w:val="0"/>
      <w:marRight w:val="0"/>
      <w:marTop w:val="0"/>
      <w:marBottom w:val="0"/>
      <w:divBdr>
        <w:top w:val="none" w:sz="0" w:space="0" w:color="auto"/>
        <w:left w:val="none" w:sz="0" w:space="0" w:color="auto"/>
        <w:bottom w:val="none" w:sz="0" w:space="0" w:color="auto"/>
        <w:right w:val="none" w:sz="0" w:space="0" w:color="auto"/>
      </w:divBdr>
      <w:divsChild>
        <w:div w:id="1884099899">
          <w:marLeft w:val="0"/>
          <w:marRight w:val="0"/>
          <w:marTop w:val="0"/>
          <w:marBottom w:val="0"/>
          <w:divBdr>
            <w:top w:val="none" w:sz="0" w:space="0" w:color="auto"/>
            <w:left w:val="none" w:sz="0" w:space="0" w:color="auto"/>
            <w:bottom w:val="none" w:sz="0" w:space="0" w:color="auto"/>
            <w:right w:val="none" w:sz="0" w:space="0" w:color="auto"/>
          </w:divBdr>
          <w:divsChild>
            <w:div w:id="1992098872">
              <w:marLeft w:val="0"/>
              <w:marRight w:val="0"/>
              <w:marTop w:val="0"/>
              <w:marBottom w:val="0"/>
              <w:divBdr>
                <w:top w:val="none" w:sz="0" w:space="0" w:color="auto"/>
                <w:left w:val="none" w:sz="0" w:space="0" w:color="auto"/>
                <w:bottom w:val="none" w:sz="0" w:space="0" w:color="auto"/>
                <w:right w:val="none" w:sz="0" w:space="0" w:color="auto"/>
              </w:divBdr>
              <w:divsChild>
                <w:div w:id="569114877">
                  <w:marLeft w:val="0"/>
                  <w:marRight w:val="0"/>
                  <w:marTop w:val="0"/>
                  <w:marBottom w:val="0"/>
                  <w:divBdr>
                    <w:top w:val="none" w:sz="0" w:space="0" w:color="auto"/>
                    <w:left w:val="none" w:sz="0" w:space="0" w:color="auto"/>
                    <w:bottom w:val="none" w:sz="0" w:space="0" w:color="auto"/>
                    <w:right w:val="none" w:sz="0" w:space="0" w:color="auto"/>
                  </w:divBdr>
                  <w:divsChild>
                    <w:div w:id="587271406">
                      <w:marLeft w:val="0"/>
                      <w:marRight w:val="0"/>
                      <w:marTop w:val="0"/>
                      <w:marBottom w:val="0"/>
                      <w:divBdr>
                        <w:top w:val="none" w:sz="0" w:space="0" w:color="auto"/>
                        <w:left w:val="none" w:sz="0" w:space="0" w:color="auto"/>
                        <w:bottom w:val="none" w:sz="0" w:space="0" w:color="auto"/>
                        <w:right w:val="none" w:sz="0" w:space="0" w:color="auto"/>
                      </w:divBdr>
                      <w:divsChild>
                        <w:div w:id="1043334075">
                          <w:marLeft w:val="0"/>
                          <w:marRight w:val="0"/>
                          <w:marTop w:val="0"/>
                          <w:marBottom w:val="0"/>
                          <w:divBdr>
                            <w:top w:val="none" w:sz="0" w:space="0" w:color="auto"/>
                            <w:left w:val="none" w:sz="0" w:space="0" w:color="auto"/>
                            <w:bottom w:val="none" w:sz="0" w:space="0" w:color="auto"/>
                            <w:right w:val="none" w:sz="0" w:space="0" w:color="auto"/>
                          </w:divBdr>
                          <w:divsChild>
                            <w:div w:id="20919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952075">
      <w:bodyDiv w:val="1"/>
      <w:marLeft w:val="0"/>
      <w:marRight w:val="0"/>
      <w:marTop w:val="0"/>
      <w:marBottom w:val="0"/>
      <w:divBdr>
        <w:top w:val="none" w:sz="0" w:space="0" w:color="auto"/>
        <w:left w:val="none" w:sz="0" w:space="0" w:color="auto"/>
        <w:bottom w:val="none" w:sz="0" w:space="0" w:color="auto"/>
        <w:right w:val="none" w:sz="0" w:space="0" w:color="auto"/>
      </w:divBdr>
      <w:divsChild>
        <w:div w:id="32192810">
          <w:marLeft w:val="0"/>
          <w:marRight w:val="0"/>
          <w:marTop w:val="0"/>
          <w:marBottom w:val="0"/>
          <w:divBdr>
            <w:top w:val="none" w:sz="0" w:space="0" w:color="auto"/>
            <w:left w:val="none" w:sz="0" w:space="0" w:color="auto"/>
            <w:bottom w:val="none" w:sz="0" w:space="0" w:color="auto"/>
            <w:right w:val="none" w:sz="0" w:space="0" w:color="auto"/>
          </w:divBdr>
          <w:divsChild>
            <w:div w:id="1108695440">
              <w:marLeft w:val="0"/>
              <w:marRight w:val="0"/>
              <w:marTop w:val="0"/>
              <w:marBottom w:val="0"/>
              <w:divBdr>
                <w:top w:val="none" w:sz="0" w:space="0" w:color="auto"/>
                <w:left w:val="none" w:sz="0" w:space="0" w:color="auto"/>
                <w:bottom w:val="none" w:sz="0" w:space="0" w:color="auto"/>
                <w:right w:val="none" w:sz="0" w:space="0" w:color="auto"/>
              </w:divBdr>
              <w:divsChild>
                <w:div w:id="1102604060">
                  <w:marLeft w:val="0"/>
                  <w:marRight w:val="0"/>
                  <w:marTop w:val="0"/>
                  <w:marBottom w:val="0"/>
                  <w:divBdr>
                    <w:top w:val="none" w:sz="0" w:space="0" w:color="auto"/>
                    <w:left w:val="none" w:sz="0" w:space="0" w:color="auto"/>
                    <w:bottom w:val="none" w:sz="0" w:space="0" w:color="auto"/>
                    <w:right w:val="none" w:sz="0" w:space="0" w:color="auto"/>
                  </w:divBdr>
                  <w:divsChild>
                    <w:div w:id="1342899472">
                      <w:marLeft w:val="0"/>
                      <w:marRight w:val="0"/>
                      <w:marTop w:val="0"/>
                      <w:marBottom w:val="0"/>
                      <w:divBdr>
                        <w:top w:val="none" w:sz="0" w:space="0" w:color="auto"/>
                        <w:left w:val="none" w:sz="0" w:space="0" w:color="auto"/>
                        <w:bottom w:val="none" w:sz="0" w:space="0" w:color="auto"/>
                        <w:right w:val="none" w:sz="0" w:space="0" w:color="auto"/>
                      </w:divBdr>
                      <w:divsChild>
                        <w:div w:id="23362984">
                          <w:marLeft w:val="0"/>
                          <w:marRight w:val="0"/>
                          <w:marTop w:val="0"/>
                          <w:marBottom w:val="0"/>
                          <w:divBdr>
                            <w:top w:val="none" w:sz="0" w:space="0" w:color="auto"/>
                            <w:left w:val="none" w:sz="0" w:space="0" w:color="auto"/>
                            <w:bottom w:val="none" w:sz="0" w:space="0" w:color="auto"/>
                            <w:right w:val="none" w:sz="0" w:space="0" w:color="auto"/>
                          </w:divBdr>
                          <w:divsChild>
                            <w:div w:id="35038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25615">
      <w:bodyDiv w:val="1"/>
      <w:marLeft w:val="0"/>
      <w:marRight w:val="0"/>
      <w:marTop w:val="0"/>
      <w:marBottom w:val="0"/>
      <w:divBdr>
        <w:top w:val="none" w:sz="0" w:space="0" w:color="auto"/>
        <w:left w:val="none" w:sz="0" w:space="0" w:color="auto"/>
        <w:bottom w:val="none" w:sz="0" w:space="0" w:color="auto"/>
        <w:right w:val="none" w:sz="0" w:space="0" w:color="auto"/>
      </w:divBdr>
    </w:div>
    <w:div w:id="216283072">
      <w:bodyDiv w:val="1"/>
      <w:marLeft w:val="0"/>
      <w:marRight w:val="0"/>
      <w:marTop w:val="0"/>
      <w:marBottom w:val="0"/>
      <w:divBdr>
        <w:top w:val="none" w:sz="0" w:space="0" w:color="auto"/>
        <w:left w:val="none" w:sz="0" w:space="0" w:color="auto"/>
        <w:bottom w:val="none" w:sz="0" w:space="0" w:color="auto"/>
        <w:right w:val="none" w:sz="0" w:space="0" w:color="auto"/>
      </w:divBdr>
    </w:div>
    <w:div w:id="336153563">
      <w:bodyDiv w:val="1"/>
      <w:marLeft w:val="0"/>
      <w:marRight w:val="0"/>
      <w:marTop w:val="0"/>
      <w:marBottom w:val="0"/>
      <w:divBdr>
        <w:top w:val="none" w:sz="0" w:space="0" w:color="auto"/>
        <w:left w:val="none" w:sz="0" w:space="0" w:color="auto"/>
        <w:bottom w:val="none" w:sz="0" w:space="0" w:color="auto"/>
        <w:right w:val="none" w:sz="0" w:space="0" w:color="auto"/>
      </w:divBdr>
    </w:div>
    <w:div w:id="407465959">
      <w:bodyDiv w:val="1"/>
      <w:marLeft w:val="0"/>
      <w:marRight w:val="0"/>
      <w:marTop w:val="0"/>
      <w:marBottom w:val="0"/>
      <w:divBdr>
        <w:top w:val="none" w:sz="0" w:space="0" w:color="auto"/>
        <w:left w:val="none" w:sz="0" w:space="0" w:color="auto"/>
        <w:bottom w:val="none" w:sz="0" w:space="0" w:color="auto"/>
        <w:right w:val="none" w:sz="0" w:space="0" w:color="auto"/>
      </w:divBdr>
      <w:divsChild>
        <w:div w:id="983582045">
          <w:marLeft w:val="0"/>
          <w:marRight w:val="0"/>
          <w:marTop w:val="0"/>
          <w:marBottom w:val="0"/>
          <w:divBdr>
            <w:top w:val="none" w:sz="0" w:space="0" w:color="auto"/>
            <w:left w:val="none" w:sz="0" w:space="0" w:color="auto"/>
            <w:bottom w:val="none" w:sz="0" w:space="0" w:color="auto"/>
            <w:right w:val="none" w:sz="0" w:space="0" w:color="auto"/>
          </w:divBdr>
          <w:divsChild>
            <w:div w:id="799303799">
              <w:marLeft w:val="0"/>
              <w:marRight w:val="0"/>
              <w:marTop w:val="0"/>
              <w:marBottom w:val="0"/>
              <w:divBdr>
                <w:top w:val="none" w:sz="0" w:space="0" w:color="auto"/>
                <w:left w:val="none" w:sz="0" w:space="0" w:color="auto"/>
                <w:bottom w:val="none" w:sz="0" w:space="0" w:color="auto"/>
                <w:right w:val="none" w:sz="0" w:space="0" w:color="auto"/>
              </w:divBdr>
              <w:divsChild>
                <w:div w:id="1875071220">
                  <w:marLeft w:val="0"/>
                  <w:marRight w:val="0"/>
                  <w:marTop w:val="0"/>
                  <w:marBottom w:val="0"/>
                  <w:divBdr>
                    <w:top w:val="none" w:sz="0" w:space="0" w:color="auto"/>
                    <w:left w:val="none" w:sz="0" w:space="0" w:color="auto"/>
                    <w:bottom w:val="none" w:sz="0" w:space="0" w:color="auto"/>
                    <w:right w:val="none" w:sz="0" w:space="0" w:color="auto"/>
                  </w:divBdr>
                  <w:divsChild>
                    <w:div w:id="522324875">
                      <w:marLeft w:val="0"/>
                      <w:marRight w:val="0"/>
                      <w:marTop w:val="0"/>
                      <w:marBottom w:val="0"/>
                      <w:divBdr>
                        <w:top w:val="none" w:sz="0" w:space="0" w:color="auto"/>
                        <w:left w:val="none" w:sz="0" w:space="0" w:color="auto"/>
                        <w:bottom w:val="none" w:sz="0" w:space="0" w:color="auto"/>
                        <w:right w:val="none" w:sz="0" w:space="0" w:color="auto"/>
                      </w:divBdr>
                      <w:divsChild>
                        <w:div w:id="1958291503">
                          <w:marLeft w:val="0"/>
                          <w:marRight w:val="0"/>
                          <w:marTop w:val="0"/>
                          <w:marBottom w:val="0"/>
                          <w:divBdr>
                            <w:top w:val="none" w:sz="0" w:space="0" w:color="auto"/>
                            <w:left w:val="none" w:sz="0" w:space="0" w:color="auto"/>
                            <w:bottom w:val="none" w:sz="0" w:space="0" w:color="auto"/>
                            <w:right w:val="none" w:sz="0" w:space="0" w:color="auto"/>
                          </w:divBdr>
                          <w:divsChild>
                            <w:div w:id="79726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7454553">
      <w:bodyDiv w:val="1"/>
      <w:marLeft w:val="0"/>
      <w:marRight w:val="0"/>
      <w:marTop w:val="0"/>
      <w:marBottom w:val="0"/>
      <w:divBdr>
        <w:top w:val="none" w:sz="0" w:space="0" w:color="auto"/>
        <w:left w:val="none" w:sz="0" w:space="0" w:color="auto"/>
        <w:bottom w:val="none" w:sz="0" w:space="0" w:color="auto"/>
        <w:right w:val="none" w:sz="0" w:space="0" w:color="auto"/>
      </w:divBdr>
      <w:divsChild>
        <w:div w:id="790124307">
          <w:marLeft w:val="0"/>
          <w:marRight w:val="0"/>
          <w:marTop w:val="0"/>
          <w:marBottom w:val="0"/>
          <w:divBdr>
            <w:top w:val="none" w:sz="0" w:space="0" w:color="auto"/>
            <w:left w:val="none" w:sz="0" w:space="0" w:color="auto"/>
            <w:bottom w:val="none" w:sz="0" w:space="0" w:color="auto"/>
            <w:right w:val="none" w:sz="0" w:space="0" w:color="auto"/>
          </w:divBdr>
          <w:divsChild>
            <w:div w:id="1182818746">
              <w:marLeft w:val="0"/>
              <w:marRight w:val="0"/>
              <w:marTop w:val="0"/>
              <w:marBottom w:val="0"/>
              <w:divBdr>
                <w:top w:val="none" w:sz="0" w:space="0" w:color="auto"/>
                <w:left w:val="none" w:sz="0" w:space="0" w:color="auto"/>
                <w:bottom w:val="none" w:sz="0" w:space="0" w:color="auto"/>
                <w:right w:val="none" w:sz="0" w:space="0" w:color="auto"/>
              </w:divBdr>
              <w:divsChild>
                <w:div w:id="518814864">
                  <w:marLeft w:val="0"/>
                  <w:marRight w:val="0"/>
                  <w:marTop w:val="0"/>
                  <w:marBottom w:val="0"/>
                  <w:divBdr>
                    <w:top w:val="none" w:sz="0" w:space="0" w:color="auto"/>
                    <w:left w:val="none" w:sz="0" w:space="0" w:color="auto"/>
                    <w:bottom w:val="none" w:sz="0" w:space="0" w:color="auto"/>
                    <w:right w:val="none" w:sz="0" w:space="0" w:color="auto"/>
                  </w:divBdr>
                  <w:divsChild>
                    <w:div w:id="691417265">
                      <w:marLeft w:val="0"/>
                      <w:marRight w:val="0"/>
                      <w:marTop w:val="0"/>
                      <w:marBottom w:val="0"/>
                      <w:divBdr>
                        <w:top w:val="none" w:sz="0" w:space="0" w:color="auto"/>
                        <w:left w:val="none" w:sz="0" w:space="0" w:color="auto"/>
                        <w:bottom w:val="none" w:sz="0" w:space="0" w:color="auto"/>
                        <w:right w:val="none" w:sz="0" w:space="0" w:color="auto"/>
                      </w:divBdr>
                      <w:divsChild>
                        <w:div w:id="954169927">
                          <w:marLeft w:val="0"/>
                          <w:marRight w:val="0"/>
                          <w:marTop w:val="0"/>
                          <w:marBottom w:val="0"/>
                          <w:divBdr>
                            <w:top w:val="none" w:sz="0" w:space="0" w:color="auto"/>
                            <w:left w:val="none" w:sz="0" w:space="0" w:color="auto"/>
                            <w:bottom w:val="none" w:sz="0" w:space="0" w:color="auto"/>
                            <w:right w:val="none" w:sz="0" w:space="0" w:color="auto"/>
                          </w:divBdr>
                          <w:divsChild>
                            <w:div w:id="73663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8814439">
      <w:bodyDiv w:val="1"/>
      <w:marLeft w:val="0"/>
      <w:marRight w:val="0"/>
      <w:marTop w:val="0"/>
      <w:marBottom w:val="0"/>
      <w:divBdr>
        <w:top w:val="none" w:sz="0" w:space="0" w:color="auto"/>
        <w:left w:val="none" w:sz="0" w:space="0" w:color="auto"/>
        <w:bottom w:val="none" w:sz="0" w:space="0" w:color="auto"/>
        <w:right w:val="none" w:sz="0" w:space="0" w:color="auto"/>
      </w:divBdr>
    </w:div>
    <w:div w:id="516652334">
      <w:bodyDiv w:val="1"/>
      <w:marLeft w:val="0"/>
      <w:marRight w:val="0"/>
      <w:marTop w:val="0"/>
      <w:marBottom w:val="0"/>
      <w:divBdr>
        <w:top w:val="none" w:sz="0" w:space="0" w:color="auto"/>
        <w:left w:val="none" w:sz="0" w:space="0" w:color="auto"/>
        <w:bottom w:val="none" w:sz="0" w:space="0" w:color="auto"/>
        <w:right w:val="none" w:sz="0" w:space="0" w:color="auto"/>
      </w:divBdr>
      <w:divsChild>
        <w:div w:id="451750996">
          <w:marLeft w:val="0"/>
          <w:marRight w:val="0"/>
          <w:marTop w:val="0"/>
          <w:marBottom w:val="0"/>
          <w:divBdr>
            <w:top w:val="none" w:sz="0" w:space="0" w:color="auto"/>
            <w:left w:val="none" w:sz="0" w:space="0" w:color="auto"/>
            <w:bottom w:val="none" w:sz="0" w:space="0" w:color="auto"/>
            <w:right w:val="none" w:sz="0" w:space="0" w:color="auto"/>
          </w:divBdr>
          <w:divsChild>
            <w:div w:id="1338725749">
              <w:marLeft w:val="0"/>
              <w:marRight w:val="0"/>
              <w:marTop w:val="0"/>
              <w:marBottom w:val="0"/>
              <w:divBdr>
                <w:top w:val="none" w:sz="0" w:space="0" w:color="auto"/>
                <w:left w:val="none" w:sz="0" w:space="0" w:color="auto"/>
                <w:bottom w:val="none" w:sz="0" w:space="0" w:color="auto"/>
                <w:right w:val="none" w:sz="0" w:space="0" w:color="auto"/>
              </w:divBdr>
              <w:divsChild>
                <w:div w:id="699555128">
                  <w:marLeft w:val="0"/>
                  <w:marRight w:val="0"/>
                  <w:marTop w:val="0"/>
                  <w:marBottom w:val="0"/>
                  <w:divBdr>
                    <w:top w:val="none" w:sz="0" w:space="0" w:color="auto"/>
                    <w:left w:val="none" w:sz="0" w:space="0" w:color="auto"/>
                    <w:bottom w:val="none" w:sz="0" w:space="0" w:color="auto"/>
                    <w:right w:val="none" w:sz="0" w:space="0" w:color="auto"/>
                  </w:divBdr>
                  <w:divsChild>
                    <w:div w:id="858205865">
                      <w:marLeft w:val="0"/>
                      <w:marRight w:val="0"/>
                      <w:marTop w:val="0"/>
                      <w:marBottom w:val="0"/>
                      <w:divBdr>
                        <w:top w:val="none" w:sz="0" w:space="0" w:color="auto"/>
                        <w:left w:val="none" w:sz="0" w:space="0" w:color="auto"/>
                        <w:bottom w:val="none" w:sz="0" w:space="0" w:color="auto"/>
                        <w:right w:val="none" w:sz="0" w:space="0" w:color="auto"/>
                      </w:divBdr>
                      <w:divsChild>
                        <w:div w:id="276839386">
                          <w:marLeft w:val="0"/>
                          <w:marRight w:val="0"/>
                          <w:marTop w:val="0"/>
                          <w:marBottom w:val="0"/>
                          <w:divBdr>
                            <w:top w:val="none" w:sz="0" w:space="0" w:color="auto"/>
                            <w:left w:val="none" w:sz="0" w:space="0" w:color="auto"/>
                            <w:bottom w:val="none" w:sz="0" w:space="0" w:color="auto"/>
                            <w:right w:val="none" w:sz="0" w:space="0" w:color="auto"/>
                          </w:divBdr>
                          <w:divsChild>
                            <w:div w:id="95807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1279542">
      <w:bodyDiv w:val="1"/>
      <w:marLeft w:val="0"/>
      <w:marRight w:val="0"/>
      <w:marTop w:val="0"/>
      <w:marBottom w:val="0"/>
      <w:divBdr>
        <w:top w:val="none" w:sz="0" w:space="0" w:color="auto"/>
        <w:left w:val="none" w:sz="0" w:space="0" w:color="auto"/>
        <w:bottom w:val="none" w:sz="0" w:space="0" w:color="auto"/>
        <w:right w:val="none" w:sz="0" w:space="0" w:color="auto"/>
      </w:divBdr>
      <w:divsChild>
        <w:div w:id="812020331">
          <w:marLeft w:val="0"/>
          <w:marRight w:val="0"/>
          <w:marTop w:val="600"/>
          <w:marBottom w:val="45"/>
          <w:divBdr>
            <w:top w:val="none" w:sz="0" w:space="0" w:color="auto"/>
            <w:left w:val="none" w:sz="0" w:space="0" w:color="auto"/>
            <w:bottom w:val="none" w:sz="0" w:space="0" w:color="auto"/>
            <w:right w:val="none" w:sz="0" w:space="0" w:color="auto"/>
          </w:divBdr>
        </w:div>
      </w:divsChild>
    </w:div>
    <w:div w:id="581064170">
      <w:bodyDiv w:val="1"/>
      <w:marLeft w:val="0"/>
      <w:marRight w:val="0"/>
      <w:marTop w:val="0"/>
      <w:marBottom w:val="0"/>
      <w:divBdr>
        <w:top w:val="none" w:sz="0" w:space="0" w:color="auto"/>
        <w:left w:val="none" w:sz="0" w:space="0" w:color="auto"/>
        <w:bottom w:val="none" w:sz="0" w:space="0" w:color="auto"/>
        <w:right w:val="none" w:sz="0" w:space="0" w:color="auto"/>
      </w:divBdr>
      <w:divsChild>
        <w:div w:id="1453398649">
          <w:marLeft w:val="0"/>
          <w:marRight w:val="0"/>
          <w:marTop w:val="600"/>
          <w:marBottom w:val="45"/>
          <w:divBdr>
            <w:top w:val="none" w:sz="0" w:space="0" w:color="auto"/>
            <w:left w:val="none" w:sz="0" w:space="0" w:color="auto"/>
            <w:bottom w:val="none" w:sz="0" w:space="0" w:color="auto"/>
            <w:right w:val="none" w:sz="0" w:space="0" w:color="auto"/>
          </w:divBdr>
        </w:div>
      </w:divsChild>
    </w:div>
    <w:div w:id="588463884">
      <w:bodyDiv w:val="1"/>
      <w:marLeft w:val="0"/>
      <w:marRight w:val="0"/>
      <w:marTop w:val="0"/>
      <w:marBottom w:val="0"/>
      <w:divBdr>
        <w:top w:val="none" w:sz="0" w:space="0" w:color="auto"/>
        <w:left w:val="none" w:sz="0" w:space="0" w:color="auto"/>
        <w:bottom w:val="none" w:sz="0" w:space="0" w:color="auto"/>
        <w:right w:val="none" w:sz="0" w:space="0" w:color="auto"/>
      </w:divBdr>
      <w:divsChild>
        <w:div w:id="686906632">
          <w:marLeft w:val="0"/>
          <w:marRight w:val="0"/>
          <w:marTop w:val="0"/>
          <w:marBottom w:val="0"/>
          <w:divBdr>
            <w:top w:val="none" w:sz="0" w:space="0" w:color="auto"/>
            <w:left w:val="none" w:sz="0" w:space="0" w:color="auto"/>
            <w:bottom w:val="none" w:sz="0" w:space="0" w:color="auto"/>
            <w:right w:val="none" w:sz="0" w:space="0" w:color="auto"/>
          </w:divBdr>
          <w:divsChild>
            <w:div w:id="444421127">
              <w:marLeft w:val="0"/>
              <w:marRight w:val="0"/>
              <w:marTop w:val="0"/>
              <w:marBottom w:val="0"/>
              <w:divBdr>
                <w:top w:val="none" w:sz="0" w:space="0" w:color="auto"/>
                <w:left w:val="none" w:sz="0" w:space="0" w:color="auto"/>
                <w:bottom w:val="none" w:sz="0" w:space="0" w:color="auto"/>
                <w:right w:val="none" w:sz="0" w:space="0" w:color="auto"/>
              </w:divBdr>
              <w:divsChild>
                <w:div w:id="1951858759">
                  <w:marLeft w:val="0"/>
                  <w:marRight w:val="0"/>
                  <w:marTop w:val="0"/>
                  <w:marBottom w:val="0"/>
                  <w:divBdr>
                    <w:top w:val="none" w:sz="0" w:space="0" w:color="auto"/>
                    <w:left w:val="none" w:sz="0" w:space="0" w:color="auto"/>
                    <w:bottom w:val="none" w:sz="0" w:space="0" w:color="auto"/>
                    <w:right w:val="none" w:sz="0" w:space="0" w:color="auto"/>
                  </w:divBdr>
                  <w:divsChild>
                    <w:div w:id="246423964">
                      <w:marLeft w:val="0"/>
                      <w:marRight w:val="0"/>
                      <w:marTop w:val="0"/>
                      <w:marBottom w:val="0"/>
                      <w:divBdr>
                        <w:top w:val="none" w:sz="0" w:space="0" w:color="auto"/>
                        <w:left w:val="none" w:sz="0" w:space="0" w:color="auto"/>
                        <w:bottom w:val="none" w:sz="0" w:space="0" w:color="auto"/>
                        <w:right w:val="none" w:sz="0" w:space="0" w:color="auto"/>
                      </w:divBdr>
                      <w:divsChild>
                        <w:div w:id="229973264">
                          <w:marLeft w:val="0"/>
                          <w:marRight w:val="0"/>
                          <w:marTop w:val="0"/>
                          <w:marBottom w:val="0"/>
                          <w:divBdr>
                            <w:top w:val="none" w:sz="0" w:space="0" w:color="auto"/>
                            <w:left w:val="none" w:sz="0" w:space="0" w:color="auto"/>
                            <w:bottom w:val="none" w:sz="0" w:space="0" w:color="auto"/>
                            <w:right w:val="none" w:sz="0" w:space="0" w:color="auto"/>
                          </w:divBdr>
                          <w:divsChild>
                            <w:div w:id="126473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980277">
      <w:bodyDiv w:val="1"/>
      <w:marLeft w:val="0"/>
      <w:marRight w:val="0"/>
      <w:marTop w:val="0"/>
      <w:marBottom w:val="0"/>
      <w:divBdr>
        <w:top w:val="none" w:sz="0" w:space="0" w:color="auto"/>
        <w:left w:val="none" w:sz="0" w:space="0" w:color="auto"/>
        <w:bottom w:val="none" w:sz="0" w:space="0" w:color="auto"/>
        <w:right w:val="none" w:sz="0" w:space="0" w:color="auto"/>
      </w:divBdr>
      <w:divsChild>
        <w:div w:id="1335380644">
          <w:marLeft w:val="0"/>
          <w:marRight w:val="0"/>
          <w:marTop w:val="0"/>
          <w:marBottom w:val="0"/>
          <w:divBdr>
            <w:top w:val="none" w:sz="0" w:space="0" w:color="auto"/>
            <w:left w:val="none" w:sz="0" w:space="0" w:color="auto"/>
            <w:bottom w:val="none" w:sz="0" w:space="0" w:color="auto"/>
            <w:right w:val="none" w:sz="0" w:space="0" w:color="auto"/>
          </w:divBdr>
          <w:divsChild>
            <w:div w:id="559555442">
              <w:marLeft w:val="0"/>
              <w:marRight w:val="0"/>
              <w:marTop w:val="0"/>
              <w:marBottom w:val="0"/>
              <w:divBdr>
                <w:top w:val="none" w:sz="0" w:space="0" w:color="auto"/>
                <w:left w:val="none" w:sz="0" w:space="0" w:color="auto"/>
                <w:bottom w:val="none" w:sz="0" w:space="0" w:color="auto"/>
                <w:right w:val="none" w:sz="0" w:space="0" w:color="auto"/>
              </w:divBdr>
              <w:divsChild>
                <w:div w:id="1877691685">
                  <w:marLeft w:val="0"/>
                  <w:marRight w:val="0"/>
                  <w:marTop w:val="0"/>
                  <w:marBottom w:val="0"/>
                  <w:divBdr>
                    <w:top w:val="none" w:sz="0" w:space="0" w:color="auto"/>
                    <w:left w:val="none" w:sz="0" w:space="0" w:color="auto"/>
                    <w:bottom w:val="none" w:sz="0" w:space="0" w:color="auto"/>
                    <w:right w:val="none" w:sz="0" w:space="0" w:color="auto"/>
                  </w:divBdr>
                  <w:divsChild>
                    <w:div w:id="479885530">
                      <w:marLeft w:val="0"/>
                      <w:marRight w:val="0"/>
                      <w:marTop w:val="0"/>
                      <w:marBottom w:val="0"/>
                      <w:divBdr>
                        <w:top w:val="none" w:sz="0" w:space="0" w:color="auto"/>
                        <w:left w:val="none" w:sz="0" w:space="0" w:color="auto"/>
                        <w:bottom w:val="none" w:sz="0" w:space="0" w:color="auto"/>
                        <w:right w:val="none" w:sz="0" w:space="0" w:color="auto"/>
                      </w:divBdr>
                      <w:divsChild>
                        <w:div w:id="2027125609">
                          <w:marLeft w:val="0"/>
                          <w:marRight w:val="0"/>
                          <w:marTop w:val="0"/>
                          <w:marBottom w:val="0"/>
                          <w:divBdr>
                            <w:top w:val="none" w:sz="0" w:space="0" w:color="auto"/>
                            <w:left w:val="none" w:sz="0" w:space="0" w:color="auto"/>
                            <w:bottom w:val="none" w:sz="0" w:space="0" w:color="auto"/>
                            <w:right w:val="none" w:sz="0" w:space="0" w:color="auto"/>
                          </w:divBdr>
                          <w:divsChild>
                            <w:div w:id="145845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1810736">
      <w:bodyDiv w:val="1"/>
      <w:marLeft w:val="0"/>
      <w:marRight w:val="0"/>
      <w:marTop w:val="0"/>
      <w:marBottom w:val="0"/>
      <w:divBdr>
        <w:top w:val="none" w:sz="0" w:space="0" w:color="auto"/>
        <w:left w:val="none" w:sz="0" w:space="0" w:color="auto"/>
        <w:bottom w:val="none" w:sz="0" w:space="0" w:color="auto"/>
        <w:right w:val="none" w:sz="0" w:space="0" w:color="auto"/>
      </w:divBdr>
    </w:div>
    <w:div w:id="646713750">
      <w:bodyDiv w:val="1"/>
      <w:marLeft w:val="0"/>
      <w:marRight w:val="0"/>
      <w:marTop w:val="0"/>
      <w:marBottom w:val="0"/>
      <w:divBdr>
        <w:top w:val="none" w:sz="0" w:space="0" w:color="auto"/>
        <w:left w:val="none" w:sz="0" w:space="0" w:color="auto"/>
        <w:bottom w:val="none" w:sz="0" w:space="0" w:color="auto"/>
        <w:right w:val="none" w:sz="0" w:space="0" w:color="auto"/>
      </w:divBdr>
    </w:div>
    <w:div w:id="679743747">
      <w:bodyDiv w:val="1"/>
      <w:marLeft w:val="0"/>
      <w:marRight w:val="0"/>
      <w:marTop w:val="0"/>
      <w:marBottom w:val="0"/>
      <w:divBdr>
        <w:top w:val="none" w:sz="0" w:space="0" w:color="auto"/>
        <w:left w:val="none" w:sz="0" w:space="0" w:color="auto"/>
        <w:bottom w:val="none" w:sz="0" w:space="0" w:color="auto"/>
        <w:right w:val="none" w:sz="0" w:space="0" w:color="auto"/>
      </w:divBdr>
      <w:divsChild>
        <w:div w:id="400910451">
          <w:marLeft w:val="0"/>
          <w:marRight w:val="0"/>
          <w:marTop w:val="0"/>
          <w:marBottom w:val="0"/>
          <w:divBdr>
            <w:top w:val="none" w:sz="0" w:space="0" w:color="auto"/>
            <w:left w:val="none" w:sz="0" w:space="0" w:color="auto"/>
            <w:bottom w:val="none" w:sz="0" w:space="0" w:color="auto"/>
            <w:right w:val="none" w:sz="0" w:space="0" w:color="auto"/>
          </w:divBdr>
          <w:divsChild>
            <w:div w:id="1065645518">
              <w:marLeft w:val="0"/>
              <w:marRight w:val="0"/>
              <w:marTop w:val="0"/>
              <w:marBottom w:val="0"/>
              <w:divBdr>
                <w:top w:val="none" w:sz="0" w:space="0" w:color="auto"/>
                <w:left w:val="none" w:sz="0" w:space="0" w:color="auto"/>
                <w:bottom w:val="none" w:sz="0" w:space="0" w:color="auto"/>
                <w:right w:val="none" w:sz="0" w:space="0" w:color="auto"/>
              </w:divBdr>
              <w:divsChild>
                <w:div w:id="20981427">
                  <w:marLeft w:val="0"/>
                  <w:marRight w:val="0"/>
                  <w:marTop w:val="0"/>
                  <w:marBottom w:val="0"/>
                  <w:divBdr>
                    <w:top w:val="none" w:sz="0" w:space="0" w:color="auto"/>
                    <w:left w:val="none" w:sz="0" w:space="0" w:color="auto"/>
                    <w:bottom w:val="none" w:sz="0" w:space="0" w:color="auto"/>
                    <w:right w:val="none" w:sz="0" w:space="0" w:color="auto"/>
                  </w:divBdr>
                  <w:divsChild>
                    <w:div w:id="1442609187">
                      <w:marLeft w:val="0"/>
                      <w:marRight w:val="0"/>
                      <w:marTop w:val="0"/>
                      <w:marBottom w:val="0"/>
                      <w:divBdr>
                        <w:top w:val="none" w:sz="0" w:space="0" w:color="auto"/>
                        <w:left w:val="none" w:sz="0" w:space="0" w:color="auto"/>
                        <w:bottom w:val="none" w:sz="0" w:space="0" w:color="auto"/>
                        <w:right w:val="none" w:sz="0" w:space="0" w:color="auto"/>
                      </w:divBdr>
                      <w:divsChild>
                        <w:div w:id="1259678028">
                          <w:marLeft w:val="0"/>
                          <w:marRight w:val="0"/>
                          <w:marTop w:val="0"/>
                          <w:marBottom w:val="0"/>
                          <w:divBdr>
                            <w:top w:val="none" w:sz="0" w:space="0" w:color="auto"/>
                            <w:left w:val="none" w:sz="0" w:space="0" w:color="auto"/>
                            <w:bottom w:val="none" w:sz="0" w:space="0" w:color="auto"/>
                            <w:right w:val="none" w:sz="0" w:space="0" w:color="auto"/>
                          </w:divBdr>
                          <w:divsChild>
                            <w:div w:id="1327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2114117">
      <w:bodyDiv w:val="1"/>
      <w:marLeft w:val="0"/>
      <w:marRight w:val="0"/>
      <w:marTop w:val="0"/>
      <w:marBottom w:val="0"/>
      <w:divBdr>
        <w:top w:val="none" w:sz="0" w:space="0" w:color="auto"/>
        <w:left w:val="none" w:sz="0" w:space="0" w:color="auto"/>
        <w:bottom w:val="none" w:sz="0" w:space="0" w:color="auto"/>
        <w:right w:val="none" w:sz="0" w:space="0" w:color="auto"/>
      </w:divBdr>
    </w:div>
    <w:div w:id="797992532">
      <w:bodyDiv w:val="1"/>
      <w:marLeft w:val="0"/>
      <w:marRight w:val="0"/>
      <w:marTop w:val="0"/>
      <w:marBottom w:val="0"/>
      <w:divBdr>
        <w:top w:val="none" w:sz="0" w:space="0" w:color="auto"/>
        <w:left w:val="none" w:sz="0" w:space="0" w:color="auto"/>
        <w:bottom w:val="none" w:sz="0" w:space="0" w:color="auto"/>
        <w:right w:val="none" w:sz="0" w:space="0" w:color="auto"/>
      </w:divBdr>
    </w:div>
    <w:div w:id="812714658">
      <w:bodyDiv w:val="1"/>
      <w:marLeft w:val="0"/>
      <w:marRight w:val="0"/>
      <w:marTop w:val="0"/>
      <w:marBottom w:val="0"/>
      <w:divBdr>
        <w:top w:val="none" w:sz="0" w:space="0" w:color="auto"/>
        <w:left w:val="none" w:sz="0" w:space="0" w:color="auto"/>
        <w:bottom w:val="none" w:sz="0" w:space="0" w:color="auto"/>
        <w:right w:val="none" w:sz="0" w:space="0" w:color="auto"/>
      </w:divBdr>
      <w:divsChild>
        <w:div w:id="1815442755">
          <w:marLeft w:val="0"/>
          <w:marRight w:val="0"/>
          <w:marTop w:val="0"/>
          <w:marBottom w:val="0"/>
          <w:divBdr>
            <w:top w:val="none" w:sz="0" w:space="0" w:color="auto"/>
            <w:left w:val="none" w:sz="0" w:space="0" w:color="auto"/>
            <w:bottom w:val="none" w:sz="0" w:space="0" w:color="auto"/>
            <w:right w:val="none" w:sz="0" w:space="0" w:color="auto"/>
          </w:divBdr>
          <w:divsChild>
            <w:div w:id="787772433">
              <w:marLeft w:val="0"/>
              <w:marRight w:val="0"/>
              <w:marTop w:val="0"/>
              <w:marBottom w:val="0"/>
              <w:divBdr>
                <w:top w:val="none" w:sz="0" w:space="0" w:color="auto"/>
                <w:left w:val="none" w:sz="0" w:space="0" w:color="auto"/>
                <w:bottom w:val="none" w:sz="0" w:space="0" w:color="auto"/>
                <w:right w:val="none" w:sz="0" w:space="0" w:color="auto"/>
              </w:divBdr>
              <w:divsChild>
                <w:div w:id="1382441542">
                  <w:marLeft w:val="0"/>
                  <w:marRight w:val="0"/>
                  <w:marTop w:val="0"/>
                  <w:marBottom w:val="0"/>
                  <w:divBdr>
                    <w:top w:val="none" w:sz="0" w:space="0" w:color="auto"/>
                    <w:left w:val="none" w:sz="0" w:space="0" w:color="auto"/>
                    <w:bottom w:val="none" w:sz="0" w:space="0" w:color="auto"/>
                    <w:right w:val="none" w:sz="0" w:space="0" w:color="auto"/>
                  </w:divBdr>
                  <w:divsChild>
                    <w:div w:id="746659711">
                      <w:marLeft w:val="0"/>
                      <w:marRight w:val="0"/>
                      <w:marTop w:val="0"/>
                      <w:marBottom w:val="0"/>
                      <w:divBdr>
                        <w:top w:val="none" w:sz="0" w:space="0" w:color="auto"/>
                        <w:left w:val="none" w:sz="0" w:space="0" w:color="auto"/>
                        <w:bottom w:val="none" w:sz="0" w:space="0" w:color="auto"/>
                        <w:right w:val="none" w:sz="0" w:space="0" w:color="auto"/>
                      </w:divBdr>
                      <w:divsChild>
                        <w:div w:id="2115980424">
                          <w:marLeft w:val="0"/>
                          <w:marRight w:val="0"/>
                          <w:marTop w:val="0"/>
                          <w:marBottom w:val="0"/>
                          <w:divBdr>
                            <w:top w:val="none" w:sz="0" w:space="0" w:color="auto"/>
                            <w:left w:val="none" w:sz="0" w:space="0" w:color="auto"/>
                            <w:bottom w:val="none" w:sz="0" w:space="0" w:color="auto"/>
                            <w:right w:val="none" w:sz="0" w:space="0" w:color="auto"/>
                          </w:divBdr>
                          <w:divsChild>
                            <w:div w:id="192329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381415">
      <w:bodyDiv w:val="1"/>
      <w:marLeft w:val="0"/>
      <w:marRight w:val="0"/>
      <w:marTop w:val="0"/>
      <w:marBottom w:val="0"/>
      <w:divBdr>
        <w:top w:val="none" w:sz="0" w:space="0" w:color="auto"/>
        <w:left w:val="none" w:sz="0" w:space="0" w:color="auto"/>
        <w:bottom w:val="none" w:sz="0" w:space="0" w:color="auto"/>
        <w:right w:val="none" w:sz="0" w:space="0" w:color="auto"/>
      </w:divBdr>
    </w:div>
    <w:div w:id="983504978">
      <w:bodyDiv w:val="1"/>
      <w:marLeft w:val="0"/>
      <w:marRight w:val="0"/>
      <w:marTop w:val="0"/>
      <w:marBottom w:val="0"/>
      <w:divBdr>
        <w:top w:val="none" w:sz="0" w:space="0" w:color="auto"/>
        <w:left w:val="none" w:sz="0" w:space="0" w:color="auto"/>
        <w:bottom w:val="none" w:sz="0" w:space="0" w:color="auto"/>
        <w:right w:val="none" w:sz="0" w:space="0" w:color="auto"/>
      </w:divBdr>
      <w:divsChild>
        <w:div w:id="739644742">
          <w:marLeft w:val="0"/>
          <w:marRight w:val="0"/>
          <w:marTop w:val="0"/>
          <w:marBottom w:val="0"/>
          <w:divBdr>
            <w:top w:val="none" w:sz="0" w:space="0" w:color="auto"/>
            <w:left w:val="none" w:sz="0" w:space="0" w:color="auto"/>
            <w:bottom w:val="none" w:sz="0" w:space="0" w:color="auto"/>
            <w:right w:val="none" w:sz="0" w:space="0" w:color="auto"/>
          </w:divBdr>
          <w:divsChild>
            <w:div w:id="2138523337">
              <w:marLeft w:val="0"/>
              <w:marRight w:val="0"/>
              <w:marTop w:val="0"/>
              <w:marBottom w:val="0"/>
              <w:divBdr>
                <w:top w:val="none" w:sz="0" w:space="0" w:color="auto"/>
                <w:left w:val="none" w:sz="0" w:space="0" w:color="auto"/>
                <w:bottom w:val="none" w:sz="0" w:space="0" w:color="auto"/>
                <w:right w:val="none" w:sz="0" w:space="0" w:color="auto"/>
              </w:divBdr>
              <w:divsChild>
                <w:div w:id="1315062855">
                  <w:marLeft w:val="0"/>
                  <w:marRight w:val="0"/>
                  <w:marTop w:val="0"/>
                  <w:marBottom w:val="0"/>
                  <w:divBdr>
                    <w:top w:val="none" w:sz="0" w:space="0" w:color="auto"/>
                    <w:left w:val="none" w:sz="0" w:space="0" w:color="auto"/>
                    <w:bottom w:val="none" w:sz="0" w:space="0" w:color="auto"/>
                    <w:right w:val="none" w:sz="0" w:space="0" w:color="auto"/>
                  </w:divBdr>
                  <w:divsChild>
                    <w:div w:id="1726678999">
                      <w:marLeft w:val="0"/>
                      <w:marRight w:val="0"/>
                      <w:marTop w:val="0"/>
                      <w:marBottom w:val="0"/>
                      <w:divBdr>
                        <w:top w:val="none" w:sz="0" w:space="0" w:color="auto"/>
                        <w:left w:val="none" w:sz="0" w:space="0" w:color="auto"/>
                        <w:bottom w:val="none" w:sz="0" w:space="0" w:color="auto"/>
                        <w:right w:val="none" w:sz="0" w:space="0" w:color="auto"/>
                      </w:divBdr>
                      <w:divsChild>
                        <w:div w:id="347148645">
                          <w:marLeft w:val="0"/>
                          <w:marRight w:val="0"/>
                          <w:marTop w:val="0"/>
                          <w:marBottom w:val="0"/>
                          <w:divBdr>
                            <w:top w:val="none" w:sz="0" w:space="0" w:color="auto"/>
                            <w:left w:val="none" w:sz="0" w:space="0" w:color="auto"/>
                            <w:bottom w:val="none" w:sz="0" w:space="0" w:color="auto"/>
                            <w:right w:val="none" w:sz="0" w:space="0" w:color="auto"/>
                          </w:divBdr>
                          <w:divsChild>
                            <w:div w:id="167988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5740649">
      <w:bodyDiv w:val="1"/>
      <w:marLeft w:val="0"/>
      <w:marRight w:val="0"/>
      <w:marTop w:val="0"/>
      <w:marBottom w:val="0"/>
      <w:divBdr>
        <w:top w:val="none" w:sz="0" w:space="0" w:color="auto"/>
        <w:left w:val="none" w:sz="0" w:space="0" w:color="auto"/>
        <w:bottom w:val="none" w:sz="0" w:space="0" w:color="auto"/>
        <w:right w:val="none" w:sz="0" w:space="0" w:color="auto"/>
      </w:divBdr>
    </w:div>
    <w:div w:id="1072696730">
      <w:bodyDiv w:val="1"/>
      <w:marLeft w:val="0"/>
      <w:marRight w:val="0"/>
      <w:marTop w:val="0"/>
      <w:marBottom w:val="0"/>
      <w:divBdr>
        <w:top w:val="none" w:sz="0" w:space="0" w:color="auto"/>
        <w:left w:val="none" w:sz="0" w:space="0" w:color="auto"/>
        <w:bottom w:val="none" w:sz="0" w:space="0" w:color="auto"/>
        <w:right w:val="none" w:sz="0" w:space="0" w:color="auto"/>
      </w:divBdr>
      <w:divsChild>
        <w:div w:id="584605347">
          <w:marLeft w:val="0"/>
          <w:marRight w:val="0"/>
          <w:marTop w:val="0"/>
          <w:marBottom w:val="0"/>
          <w:divBdr>
            <w:top w:val="none" w:sz="0" w:space="0" w:color="auto"/>
            <w:left w:val="none" w:sz="0" w:space="0" w:color="auto"/>
            <w:bottom w:val="none" w:sz="0" w:space="0" w:color="auto"/>
            <w:right w:val="none" w:sz="0" w:space="0" w:color="auto"/>
          </w:divBdr>
          <w:divsChild>
            <w:div w:id="473525316">
              <w:marLeft w:val="0"/>
              <w:marRight w:val="0"/>
              <w:marTop w:val="0"/>
              <w:marBottom w:val="0"/>
              <w:divBdr>
                <w:top w:val="none" w:sz="0" w:space="0" w:color="auto"/>
                <w:left w:val="none" w:sz="0" w:space="0" w:color="auto"/>
                <w:bottom w:val="none" w:sz="0" w:space="0" w:color="auto"/>
                <w:right w:val="none" w:sz="0" w:space="0" w:color="auto"/>
              </w:divBdr>
              <w:divsChild>
                <w:div w:id="536703381">
                  <w:marLeft w:val="0"/>
                  <w:marRight w:val="0"/>
                  <w:marTop w:val="0"/>
                  <w:marBottom w:val="0"/>
                  <w:divBdr>
                    <w:top w:val="none" w:sz="0" w:space="0" w:color="auto"/>
                    <w:left w:val="none" w:sz="0" w:space="0" w:color="auto"/>
                    <w:bottom w:val="none" w:sz="0" w:space="0" w:color="auto"/>
                    <w:right w:val="none" w:sz="0" w:space="0" w:color="auto"/>
                  </w:divBdr>
                  <w:divsChild>
                    <w:div w:id="1474643350">
                      <w:marLeft w:val="0"/>
                      <w:marRight w:val="0"/>
                      <w:marTop w:val="0"/>
                      <w:marBottom w:val="0"/>
                      <w:divBdr>
                        <w:top w:val="none" w:sz="0" w:space="0" w:color="auto"/>
                        <w:left w:val="none" w:sz="0" w:space="0" w:color="auto"/>
                        <w:bottom w:val="none" w:sz="0" w:space="0" w:color="auto"/>
                        <w:right w:val="none" w:sz="0" w:space="0" w:color="auto"/>
                      </w:divBdr>
                      <w:divsChild>
                        <w:div w:id="634528392">
                          <w:marLeft w:val="0"/>
                          <w:marRight w:val="0"/>
                          <w:marTop w:val="0"/>
                          <w:marBottom w:val="0"/>
                          <w:divBdr>
                            <w:top w:val="none" w:sz="0" w:space="0" w:color="auto"/>
                            <w:left w:val="none" w:sz="0" w:space="0" w:color="auto"/>
                            <w:bottom w:val="none" w:sz="0" w:space="0" w:color="auto"/>
                            <w:right w:val="none" w:sz="0" w:space="0" w:color="auto"/>
                          </w:divBdr>
                          <w:divsChild>
                            <w:div w:id="120337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6993556">
      <w:bodyDiv w:val="1"/>
      <w:marLeft w:val="0"/>
      <w:marRight w:val="0"/>
      <w:marTop w:val="0"/>
      <w:marBottom w:val="0"/>
      <w:divBdr>
        <w:top w:val="none" w:sz="0" w:space="0" w:color="auto"/>
        <w:left w:val="none" w:sz="0" w:space="0" w:color="auto"/>
        <w:bottom w:val="none" w:sz="0" w:space="0" w:color="auto"/>
        <w:right w:val="none" w:sz="0" w:space="0" w:color="auto"/>
      </w:divBdr>
      <w:divsChild>
        <w:div w:id="337002469">
          <w:marLeft w:val="0"/>
          <w:marRight w:val="0"/>
          <w:marTop w:val="0"/>
          <w:marBottom w:val="0"/>
          <w:divBdr>
            <w:top w:val="none" w:sz="0" w:space="0" w:color="auto"/>
            <w:left w:val="none" w:sz="0" w:space="0" w:color="auto"/>
            <w:bottom w:val="none" w:sz="0" w:space="0" w:color="auto"/>
            <w:right w:val="none" w:sz="0" w:space="0" w:color="auto"/>
          </w:divBdr>
          <w:divsChild>
            <w:div w:id="2115786628">
              <w:marLeft w:val="0"/>
              <w:marRight w:val="0"/>
              <w:marTop w:val="0"/>
              <w:marBottom w:val="0"/>
              <w:divBdr>
                <w:top w:val="none" w:sz="0" w:space="0" w:color="auto"/>
                <w:left w:val="none" w:sz="0" w:space="0" w:color="auto"/>
                <w:bottom w:val="none" w:sz="0" w:space="0" w:color="auto"/>
                <w:right w:val="none" w:sz="0" w:space="0" w:color="auto"/>
              </w:divBdr>
              <w:divsChild>
                <w:div w:id="121776007">
                  <w:marLeft w:val="0"/>
                  <w:marRight w:val="0"/>
                  <w:marTop w:val="0"/>
                  <w:marBottom w:val="0"/>
                  <w:divBdr>
                    <w:top w:val="none" w:sz="0" w:space="0" w:color="auto"/>
                    <w:left w:val="none" w:sz="0" w:space="0" w:color="auto"/>
                    <w:bottom w:val="none" w:sz="0" w:space="0" w:color="auto"/>
                    <w:right w:val="none" w:sz="0" w:space="0" w:color="auto"/>
                  </w:divBdr>
                  <w:divsChild>
                    <w:div w:id="999508150">
                      <w:marLeft w:val="0"/>
                      <w:marRight w:val="0"/>
                      <w:marTop w:val="0"/>
                      <w:marBottom w:val="0"/>
                      <w:divBdr>
                        <w:top w:val="none" w:sz="0" w:space="0" w:color="auto"/>
                        <w:left w:val="none" w:sz="0" w:space="0" w:color="auto"/>
                        <w:bottom w:val="none" w:sz="0" w:space="0" w:color="auto"/>
                        <w:right w:val="none" w:sz="0" w:space="0" w:color="auto"/>
                      </w:divBdr>
                      <w:divsChild>
                        <w:div w:id="256866477">
                          <w:marLeft w:val="0"/>
                          <w:marRight w:val="0"/>
                          <w:marTop w:val="0"/>
                          <w:marBottom w:val="0"/>
                          <w:divBdr>
                            <w:top w:val="none" w:sz="0" w:space="0" w:color="auto"/>
                            <w:left w:val="none" w:sz="0" w:space="0" w:color="auto"/>
                            <w:bottom w:val="none" w:sz="0" w:space="0" w:color="auto"/>
                            <w:right w:val="none" w:sz="0" w:space="0" w:color="auto"/>
                          </w:divBdr>
                          <w:divsChild>
                            <w:div w:id="119330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2577818">
      <w:bodyDiv w:val="1"/>
      <w:marLeft w:val="0"/>
      <w:marRight w:val="0"/>
      <w:marTop w:val="0"/>
      <w:marBottom w:val="0"/>
      <w:divBdr>
        <w:top w:val="none" w:sz="0" w:space="0" w:color="auto"/>
        <w:left w:val="none" w:sz="0" w:space="0" w:color="auto"/>
        <w:bottom w:val="none" w:sz="0" w:space="0" w:color="auto"/>
        <w:right w:val="none" w:sz="0" w:space="0" w:color="auto"/>
      </w:divBdr>
      <w:divsChild>
        <w:div w:id="1243757560">
          <w:marLeft w:val="0"/>
          <w:marRight w:val="0"/>
          <w:marTop w:val="0"/>
          <w:marBottom w:val="0"/>
          <w:divBdr>
            <w:top w:val="none" w:sz="0" w:space="0" w:color="auto"/>
            <w:left w:val="none" w:sz="0" w:space="0" w:color="auto"/>
            <w:bottom w:val="none" w:sz="0" w:space="0" w:color="auto"/>
            <w:right w:val="none" w:sz="0" w:space="0" w:color="auto"/>
          </w:divBdr>
          <w:divsChild>
            <w:div w:id="381908145">
              <w:marLeft w:val="0"/>
              <w:marRight w:val="0"/>
              <w:marTop w:val="0"/>
              <w:marBottom w:val="0"/>
              <w:divBdr>
                <w:top w:val="none" w:sz="0" w:space="0" w:color="auto"/>
                <w:left w:val="none" w:sz="0" w:space="0" w:color="auto"/>
                <w:bottom w:val="none" w:sz="0" w:space="0" w:color="auto"/>
                <w:right w:val="none" w:sz="0" w:space="0" w:color="auto"/>
              </w:divBdr>
              <w:divsChild>
                <w:div w:id="1182161126">
                  <w:marLeft w:val="0"/>
                  <w:marRight w:val="0"/>
                  <w:marTop w:val="0"/>
                  <w:marBottom w:val="0"/>
                  <w:divBdr>
                    <w:top w:val="none" w:sz="0" w:space="0" w:color="auto"/>
                    <w:left w:val="none" w:sz="0" w:space="0" w:color="auto"/>
                    <w:bottom w:val="none" w:sz="0" w:space="0" w:color="auto"/>
                    <w:right w:val="none" w:sz="0" w:space="0" w:color="auto"/>
                  </w:divBdr>
                  <w:divsChild>
                    <w:div w:id="672727312">
                      <w:marLeft w:val="0"/>
                      <w:marRight w:val="0"/>
                      <w:marTop w:val="0"/>
                      <w:marBottom w:val="0"/>
                      <w:divBdr>
                        <w:top w:val="none" w:sz="0" w:space="0" w:color="auto"/>
                        <w:left w:val="none" w:sz="0" w:space="0" w:color="auto"/>
                        <w:bottom w:val="none" w:sz="0" w:space="0" w:color="auto"/>
                        <w:right w:val="none" w:sz="0" w:space="0" w:color="auto"/>
                      </w:divBdr>
                      <w:divsChild>
                        <w:div w:id="1401634611">
                          <w:marLeft w:val="0"/>
                          <w:marRight w:val="0"/>
                          <w:marTop w:val="0"/>
                          <w:marBottom w:val="0"/>
                          <w:divBdr>
                            <w:top w:val="none" w:sz="0" w:space="0" w:color="auto"/>
                            <w:left w:val="none" w:sz="0" w:space="0" w:color="auto"/>
                            <w:bottom w:val="none" w:sz="0" w:space="0" w:color="auto"/>
                            <w:right w:val="none" w:sz="0" w:space="0" w:color="auto"/>
                          </w:divBdr>
                          <w:divsChild>
                            <w:div w:id="173535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1846847">
      <w:bodyDiv w:val="1"/>
      <w:marLeft w:val="0"/>
      <w:marRight w:val="0"/>
      <w:marTop w:val="0"/>
      <w:marBottom w:val="0"/>
      <w:divBdr>
        <w:top w:val="none" w:sz="0" w:space="0" w:color="auto"/>
        <w:left w:val="none" w:sz="0" w:space="0" w:color="auto"/>
        <w:bottom w:val="none" w:sz="0" w:space="0" w:color="auto"/>
        <w:right w:val="none" w:sz="0" w:space="0" w:color="auto"/>
      </w:divBdr>
      <w:divsChild>
        <w:div w:id="191651268">
          <w:marLeft w:val="0"/>
          <w:marRight w:val="0"/>
          <w:marTop w:val="0"/>
          <w:marBottom w:val="0"/>
          <w:divBdr>
            <w:top w:val="none" w:sz="0" w:space="0" w:color="auto"/>
            <w:left w:val="none" w:sz="0" w:space="0" w:color="auto"/>
            <w:bottom w:val="none" w:sz="0" w:space="0" w:color="auto"/>
            <w:right w:val="none" w:sz="0" w:space="0" w:color="auto"/>
          </w:divBdr>
          <w:divsChild>
            <w:div w:id="972098187">
              <w:marLeft w:val="0"/>
              <w:marRight w:val="0"/>
              <w:marTop w:val="0"/>
              <w:marBottom w:val="0"/>
              <w:divBdr>
                <w:top w:val="none" w:sz="0" w:space="0" w:color="auto"/>
                <w:left w:val="none" w:sz="0" w:space="0" w:color="auto"/>
                <w:bottom w:val="none" w:sz="0" w:space="0" w:color="auto"/>
                <w:right w:val="none" w:sz="0" w:space="0" w:color="auto"/>
              </w:divBdr>
              <w:divsChild>
                <w:div w:id="1544749304">
                  <w:marLeft w:val="0"/>
                  <w:marRight w:val="0"/>
                  <w:marTop w:val="0"/>
                  <w:marBottom w:val="0"/>
                  <w:divBdr>
                    <w:top w:val="none" w:sz="0" w:space="0" w:color="auto"/>
                    <w:left w:val="none" w:sz="0" w:space="0" w:color="auto"/>
                    <w:bottom w:val="none" w:sz="0" w:space="0" w:color="auto"/>
                    <w:right w:val="none" w:sz="0" w:space="0" w:color="auto"/>
                  </w:divBdr>
                  <w:divsChild>
                    <w:div w:id="1611082043">
                      <w:marLeft w:val="0"/>
                      <w:marRight w:val="0"/>
                      <w:marTop w:val="0"/>
                      <w:marBottom w:val="0"/>
                      <w:divBdr>
                        <w:top w:val="none" w:sz="0" w:space="0" w:color="auto"/>
                        <w:left w:val="none" w:sz="0" w:space="0" w:color="auto"/>
                        <w:bottom w:val="none" w:sz="0" w:space="0" w:color="auto"/>
                        <w:right w:val="none" w:sz="0" w:space="0" w:color="auto"/>
                      </w:divBdr>
                      <w:divsChild>
                        <w:div w:id="382826116">
                          <w:marLeft w:val="0"/>
                          <w:marRight w:val="0"/>
                          <w:marTop w:val="0"/>
                          <w:marBottom w:val="0"/>
                          <w:divBdr>
                            <w:top w:val="none" w:sz="0" w:space="0" w:color="auto"/>
                            <w:left w:val="none" w:sz="0" w:space="0" w:color="auto"/>
                            <w:bottom w:val="none" w:sz="0" w:space="0" w:color="auto"/>
                            <w:right w:val="none" w:sz="0" w:space="0" w:color="auto"/>
                          </w:divBdr>
                          <w:divsChild>
                            <w:div w:id="21917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7089456">
      <w:bodyDiv w:val="1"/>
      <w:marLeft w:val="0"/>
      <w:marRight w:val="0"/>
      <w:marTop w:val="0"/>
      <w:marBottom w:val="0"/>
      <w:divBdr>
        <w:top w:val="none" w:sz="0" w:space="0" w:color="auto"/>
        <w:left w:val="none" w:sz="0" w:space="0" w:color="auto"/>
        <w:bottom w:val="none" w:sz="0" w:space="0" w:color="auto"/>
        <w:right w:val="none" w:sz="0" w:space="0" w:color="auto"/>
      </w:divBdr>
      <w:divsChild>
        <w:div w:id="649292683">
          <w:marLeft w:val="0"/>
          <w:marRight w:val="0"/>
          <w:marTop w:val="0"/>
          <w:marBottom w:val="0"/>
          <w:divBdr>
            <w:top w:val="none" w:sz="0" w:space="0" w:color="auto"/>
            <w:left w:val="none" w:sz="0" w:space="0" w:color="auto"/>
            <w:bottom w:val="none" w:sz="0" w:space="0" w:color="auto"/>
            <w:right w:val="none" w:sz="0" w:space="0" w:color="auto"/>
          </w:divBdr>
          <w:divsChild>
            <w:div w:id="470094039">
              <w:marLeft w:val="0"/>
              <w:marRight w:val="0"/>
              <w:marTop w:val="0"/>
              <w:marBottom w:val="0"/>
              <w:divBdr>
                <w:top w:val="none" w:sz="0" w:space="0" w:color="auto"/>
                <w:left w:val="none" w:sz="0" w:space="0" w:color="auto"/>
                <w:bottom w:val="none" w:sz="0" w:space="0" w:color="auto"/>
                <w:right w:val="none" w:sz="0" w:space="0" w:color="auto"/>
              </w:divBdr>
              <w:divsChild>
                <w:div w:id="5863727">
                  <w:marLeft w:val="0"/>
                  <w:marRight w:val="0"/>
                  <w:marTop w:val="0"/>
                  <w:marBottom w:val="0"/>
                  <w:divBdr>
                    <w:top w:val="none" w:sz="0" w:space="0" w:color="auto"/>
                    <w:left w:val="none" w:sz="0" w:space="0" w:color="auto"/>
                    <w:bottom w:val="none" w:sz="0" w:space="0" w:color="auto"/>
                    <w:right w:val="none" w:sz="0" w:space="0" w:color="auto"/>
                  </w:divBdr>
                  <w:divsChild>
                    <w:div w:id="939144970">
                      <w:marLeft w:val="0"/>
                      <w:marRight w:val="0"/>
                      <w:marTop w:val="0"/>
                      <w:marBottom w:val="0"/>
                      <w:divBdr>
                        <w:top w:val="none" w:sz="0" w:space="0" w:color="auto"/>
                        <w:left w:val="none" w:sz="0" w:space="0" w:color="auto"/>
                        <w:bottom w:val="none" w:sz="0" w:space="0" w:color="auto"/>
                        <w:right w:val="none" w:sz="0" w:space="0" w:color="auto"/>
                      </w:divBdr>
                      <w:divsChild>
                        <w:div w:id="212737004">
                          <w:marLeft w:val="0"/>
                          <w:marRight w:val="0"/>
                          <w:marTop w:val="0"/>
                          <w:marBottom w:val="0"/>
                          <w:divBdr>
                            <w:top w:val="none" w:sz="0" w:space="0" w:color="auto"/>
                            <w:left w:val="none" w:sz="0" w:space="0" w:color="auto"/>
                            <w:bottom w:val="none" w:sz="0" w:space="0" w:color="auto"/>
                            <w:right w:val="none" w:sz="0" w:space="0" w:color="auto"/>
                          </w:divBdr>
                          <w:divsChild>
                            <w:div w:id="165035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2686404">
      <w:bodyDiv w:val="1"/>
      <w:marLeft w:val="0"/>
      <w:marRight w:val="0"/>
      <w:marTop w:val="0"/>
      <w:marBottom w:val="0"/>
      <w:divBdr>
        <w:top w:val="none" w:sz="0" w:space="0" w:color="auto"/>
        <w:left w:val="none" w:sz="0" w:space="0" w:color="auto"/>
        <w:bottom w:val="none" w:sz="0" w:space="0" w:color="auto"/>
        <w:right w:val="none" w:sz="0" w:space="0" w:color="auto"/>
      </w:divBdr>
    </w:div>
    <w:div w:id="1281297808">
      <w:bodyDiv w:val="1"/>
      <w:marLeft w:val="0"/>
      <w:marRight w:val="0"/>
      <w:marTop w:val="0"/>
      <w:marBottom w:val="0"/>
      <w:divBdr>
        <w:top w:val="none" w:sz="0" w:space="0" w:color="auto"/>
        <w:left w:val="none" w:sz="0" w:space="0" w:color="auto"/>
        <w:bottom w:val="none" w:sz="0" w:space="0" w:color="auto"/>
        <w:right w:val="none" w:sz="0" w:space="0" w:color="auto"/>
      </w:divBdr>
    </w:div>
    <w:div w:id="1290555885">
      <w:bodyDiv w:val="1"/>
      <w:marLeft w:val="0"/>
      <w:marRight w:val="0"/>
      <w:marTop w:val="0"/>
      <w:marBottom w:val="0"/>
      <w:divBdr>
        <w:top w:val="none" w:sz="0" w:space="0" w:color="auto"/>
        <w:left w:val="none" w:sz="0" w:space="0" w:color="auto"/>
        <w:bottom w:val="none" w:sz="0" w:space="0" w:color="auto"/>
        <w:right w:val="none" w:sz="0" w:space="0" w:color="auto"/>
      </w:divBdr>
      <w:divsChild>
        <w:div w:id="1244533593">
          <w:marLeft w:val="0"/>
          <w:marRight w:val="0"/>
          <w:marTop w:val="0"/>
          <w:marBottom w:val="0"/>
          <w:divBdr>
            <w:top w:val="none" w:sz="0" w:space="0" w:color="auto"/>
            <w:left w:val="none" w:sz="0" w:space="0" w:color="auto"/>
            <w:bottom w:val="none" w:sz="0" w:space="0" w:color="auto"/>
            <w:right w:val="none" w:sz="0" w:space="0" w:color="auto"/>
          </w:divBdr>
          <w:divsChild>
            <w:div w:id="1501967899">
              <w:marLeft w:val="0"/>
              <w:marRight w:val="0"/>
              <w:marTop w:val="0"/>
              <w:marBottom w:val="0"/>
              <w:divBdr>
                <w:top w:val="none" w:sz="0" w:space="0" w:color="auto"/>
                <w:left w:val="none" w:sz="0" w:space="0" w:color="auto"/>
                <w:bottom w:val="none" w:sz="0" w:space="0" w:color="auto"/>
                <w:right w:val="none" w:sz="0" w:space="0" w:color="auto"/>
              </w:divBdr>
              <w:divsChild>
                <w:div w:id="1288466849">
                  <w:marLeft w:val="0"/>
                  <w:marRight w:val="0"/>
                  <w:marTop w:val="0"/>
                  <w:marBottom w:val="0"/>
                  <w:divBdr>
                    <w:top w:val="none" w:sz="0" w:space="0" w:color="auto"/>
                    <w:left w:val="none" w:sz="0" w:space="0" w:color="auto"/>
                    <w:bottom w:val="none" w:sz="0" w:space="0" w:color="auto"/>
                    <w:right w:val="none" w:sz="0" w:space="0" w:color="auto"/>
                  </w:divBdr>
                  <w:divsChild>
                    <w:div w:id="1167406746">
                      <w:marLeft w:val="0"/>
                      <w:marRight w:val="0"/>
                      <w:marTop w:val="0"/>
                      <w:marBottom w:val="0"/>
                      <w:divBdr>
                        <w:top w:val="none" w:sz="0" w:space="0" w:color="auto"/>
                        <w:left w:val="none" w:sz="0" w:space="0" w:color="auto"/>
                        <w:bottom w:val="none" w:sz="0" w:space="0" w:color="auto"/>
                        <w:right w:val="none" w:sz="0" w:space="0" w:color="auto"/>
                      </w:divBdr>
                      <w:divsChild>
                        <w:div w:id="223948832">
                          <w:marLeft w:val="0"/>
                          <w:marRight w:val="0"/>
                          <w:marTop w:val="0"/>
                          <w:marBottom w:val="0"/>
                          <w:divBdr>
                            <w:top w:val="none" w:sz="0" w:space="0" w:color="auto"/>
                            <w:left w:val="none" w:sz="0" w:space="0" w:color="auto"/>
                            <w:bottom w:val="none" w:sz="0" w:space="0" w:color="auto"/>
                            <w:right w:val="none" w:sz="0" w:space="0" w:color="auto"/>
                          </w:divBdr>
                          <w:divsChild>
                            <w:div w:id="103639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2124998">
      <w:bodyDiv w:val="1"/>
      <w:marLeft w:val="0"/>
      <w:marRight w:val="0"/>
      <w:marTop w:val="0"/>
      <w:marBottom w:val="0"/>
      <w:divBdr>
        <w:top w:val="none" w:sz="0" w:space="0" w:color="auto"/>
        <w:left w:val="none" w:sz="0" w:space="0" w:color="auto"/>
        <w:bottom w:val="none" w:sz="0" w:space="0" w:color="auto"/>
        <w:right w:val="none" w:sz="0" w:space="0" w:color="auto"/>
      </w:divBdr>
    </w:div>
    <w:div w:id="1399478772">
      <w:bodyDiv w:val="1"/>
      <w:marLeft w:val="0"/>
      <w:marRight w:val="0"/>
      <w:marTop w:val="0"/>
      <w:marBottom w:val="0"/>
      <w:divBdr>
        <w:top w:val="none" w:sz="0" w:space="0" w:color="auto"/>
        <w:left w:val="none" w:sz="0" w:space="0" w:color="auto"/>
        <w:bottom w:val="none" w:sz="0" w:space="0" w:color="auto"/>
        <w:right w:val="none" w:sz="0" w:space="0" w:color="auto"/>
      </w:divBdr>
    </w:div>
    <w:div w:id="1448159616">
      <w:bodyDiv w:val="1"/>
      <w:marLeft w:val="0"/>
      <w:marRight w:val="0"/>
      <w:marTop w:val="0"/>
      <w:marBottom w:val="0"/>
      <w:divBdr>
        <w:top w:val="none" w:sz="0" w:space="0" w:color="auto"/>
        <w:left w:val="none" w:sz="0" w:space="0" w:color="auto"/>
        <w:bottom w:val="none" w:sz="0" w:space="0" w:color="auto"/>
        <w:right w:val="none" w:sz="0" w:space="0" w:color="auto"/>
      </w:divBdr>
      <w:divsChild>
        <w:div w:id="1047485092">
          <w:marLeft w:val="0"/>
          <w:marRight w:val="0"/>
          <w:marTop w:val="0"/>
          <w:marBottom w:val="0"/>
          <w:divBdr>
            <w:top w:val="none" w:sz="0" w:space="0" w:color="auto"/>
            <w:left w:val="none" w:sz="0" w:space="0" w:color="auto"/>
            <w:bottom w:val="none" w:sz="0" w:space="0" w:color="auto"/>
            <w:right w:val="none" w:sz="0" w:space="0" w:color="auto"/>
          </w:divBdr>
          <w:divsChild>
            <w:div w:id="189346297">
              <w:marLeft w:val="0"/>
              <w:marRight w:val="0"/>
              <w:marTop w:val="0"/>
              <w:marBottom w:val="0"/>
              <w:divBdr>
                <w:top w:val="none" w:sz="0" w:space="0" w:color="auto"/>
                <w:left w:val="none" w:sz="0" w:space="0" w:color="auto"/>
                <w:bottom w:val="none" w:sz="0" w:space="0" w:color="auto"/>
                <w:right w:val="none" w:sz="0" w:space="0" w:color="auto"/>
              </w:divBdr>
              <w:divsChild>
                <w:div w:id="894779633">
                  <w:marLeft w:val="0"/>
                  <w:marRight w:val="0"/>
                  <w:marTop w:val="0"/>
                  <w:marBottom w:val="0"/>
                  <w:divBdr>
                    <w:top w:val="none" w:sz="0" w:space="0" w:color="auto"/>
                    <w:left w:val="none" w:sz="0" w:space="0" w:color="auto"/>
                    <w:bottom w:val="none" w:sz="0" w:space="0" w:color="auto"/>
                    <w:right w:val="none" w:sz="0" w:space="0" w:color="auto"/>
                  </w:divBdr>
                  <w:divsChild>
                    <w:div w:id="1383675822">
                      <w:marLeft w:val="0"/>
                      <w:marRight w:val="0"/>
                      <w:marTop w:val="0"/>
                      <w:marBottom w:val="0"/>
                      <w:divBdr>
                        <w:top w:val="none" w:sz="0" w:space="0" w:color="auto"/>
                        <w:left w:val="none" w:sz="0" w:space="0" w:color="auto"/>
                        <w:bottom w:val="none" w:sz="0" w:space="0" w:color="auto"/>
                        <w:right w:val="none" w:sz="0" w:space="0" w:color="auto"/>
                      </w:divBdr>
                      <w:divsChild>
                        <w:div w:id="1786777490">
                          <w:marLeft w:val="0"/>
                          <w:marRight w:val="0"/>
                          <w:marTop w:val="0"/>
                          <w:marBottom w:val="0"/>
                          <w:divBdr>
                            <w:top w:val="none" w:sz="0" w:space="0" w:color="auto"/>
                            <w:left w:val="none" w:sz="0" w:space="0" w:color="auto"/>
                            <w:bottom w:val="none" w:sz="0" w:space="0" w:color="auto"/>
                            <w:right w:val="none" w:sz="0" w:space="0" w:color="auto"/>
                          </w:divBdr>
                          <w:divsChild>
                            <w:div w:id="186070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744244">
      <w:bodyDiv w:val="1"/>
      <w:marLeft w:val="0"/>
      <w:marRight w:val="0"/>
      <w:marTop w:val="0"/>
      <w:marBottom w:val="0"/>
      <w:divBdr>
        <w:top w:val="none" w:sz="0" w:space="0" w:color="auto"/>
        <w:left w:val="none" w:sz="0" w:space="0" w:color="auto"/>
        <w:bottom w:val="none" w:sz="0" w:space="0" w:color="auto"/>
        <w:right w:val="none" w:sz="0" w:space="0" w:color="auto"/>
      </w:divBdr>
      <w:divsChild>
        <w:div w:id="579218644">
          <w:marLeft w:val="0"/>
          <w:marRight w:val="0"/>
          <w:marTop w:val="0"/>
          <w:marBottom w:val="0"/>
          <w:divBdr>
            <w:top w:val="none" w:sz="0" w:space="0" w:color="auto"/>
            <w:left w:val="none" w:sz="0" w:space="0" w:color="auto"/>
            <w:bottom w:val="none" w:sz="0" w:space="0" w:color="auto"/>
            <w:right w:val="none" w:sz="0" w:space="0" w:color="auto"/>
          </w:divBdr>
          <w:divsChild>
            <w:div w:id="897975717">
              <w:marLeft w:val="0"/>
              <w:marRight w:val="0"/>
              <w:marTop w:val="0"/>
              <w:marBottom w:val="0"/>
              <w:divBdr>
                <w:top w:val="none" w:sz="0" w:space="0" w:color="auto"/>
                <w:left w:val="none" w:sz="0" w:space="0" w:color="auto"/>
                <w:bottom w:val="none" w:sz="0" w:space="0" w:color="auto"/>
                <w:right w:val="none" w:sz="0" w:space="0" w:color="auto"/>
              </w:divBdr>
              <w:divsChild>
                <w:div w:id="1441216514">
                  <w:marLeft w:val="0"/>
                  <w:marRight w:val="0"/>
                  <w:marTop w:val="0"/>
                  <w:marBottom w:val="0"/>
                  <w:divBdr>
                    <w:top w:val="none" w:sz="0" w:space="0" w:color="auto"/>
                    <w:left w:val="none" w:sz="0" w:space="0" w:color="auto"/>
                    <w:bottom w:val="none" w:sz="0" w:space="0" w:color="auto"/>
                    <w:right w:val="none" w:sz="0" w:space="0" w:color="auto"/>
                  </w:divBdr>
                  <w:divsChild>
                    <w:div w:id="1203134990">
                      <w:marLeft w:val="0"/>
                      <w:marRight w:val="0"/>
                      <w:marTop w:val="0"/>
                      <w:marBottom w:val="0"/>
                      <w:divBdr>
                        <w:top w:val="none" w:sz="0" w:space="0" w:color="auto"/>
                        <w:left w:val="none" w:sz="0" w:space="0" w:color="auto"/>
                        <w:bottom w:val="none" w:sz="0" w:space="0" w:color="auto"/>
                        <w:right w:val="none" w:sz="0" w:space="0" w:color="auto"/>
                      </w:divBdr>
                      <w:divsChild>
                        <w:div w:id="256839189">
                          <w:marLeft w:val="0"/>
                          <w:marRight w:val="0"/>
                          <w:marTop w:val="0"/>
                          <w:marBottom w:val="0"/>
                          <w:divBdr>
                            <w:top w:val="none" w:sz="0" w:space="0" w:color="auto"/>
                            <w:left w:val="none" w:sz="0" w:space="0" w:color="auto"/>
                            <w:bottom w:val="none" w:sz="0" w:space="0" w:color="auto"/>
                            <w:right w:val="none" w:sz="0" w:space="0" w:color="auto"/>
                          </w:divBdr>
                          <w:divsChild>
                            <w:div w:id="20036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0864199">
      <w:bodyDiv w:val="1"/>
      <w:marLeft w:val="0"/>
      <w:marRight w:val="0"/>
      <w:marTop w:val="0"/>
      <w:marBottom w:val="0"/>
      <w:divBdr>
        <w:top w:val="none" w:sz="0" w:space="0" w:color="auto"/>
        <w:left w:val="none" w:sz="0" w:space="0" w:color="auto"/>
        <w:bottom w:val="none" w:sz="0" w:space="0" w:color="auto"/>
        <w:right w:val="none" w:sz="0" w:space="0" w:color="auto"/>
      </w:divBdr>
    </w:div>
    <w:div w:id="1636180454">
      <w:bodyDiv w:val="1"/>
      <w:marLeft w:val="0"/>
      <w:marRight w:val="0"/>
      <w:marTop w:val="0"/>
      <w:marBottom w:val="0"/>
      <w:divBdr>
        <w:top w:val="none" w:sz="0" w:space="0" w:color="auto"/>
        <w:left w:val="none" w:sz="0" w:space="0" w:color="auto"/>
        <w:bottom w:val="none" w:sz="0" w:space="0" w:color="auto"/>
        <w:right w:val="none" w:sz="0" w:space="0" w:color="auto"/>
      </w:divBdr>
    </w:div>
    <w:div w:id="1670674774">
      <w:bodyDiv w:val="1"/>
      <w:marLeft w:val="0"/>
      <w:marRight w:val="0"/>
      <w:marTop w:val="0"/>
      <w:marBottom w:val="0"/>
      <w:divBdr>
        <w:top w:val="none" w:sz="0" w:space="0" w:color="auto"/>
        <w:left w:val="none" w:sz="0" w:space="0" w:color="auto"/>
        <w:bottom w:val="none" w:sz="0" w:space="0" w:color="auto"/>
        <w:right w:val="none" w:sz="0" w:space="0" w:color="auto"/>
      </w:divBdr>
      <w:divsChild>
        <w:div w:id="1054430183">
          <w:marLeft w:val="0"/>
          <w:marRight w:val="0"/>
          <w:marTop w:val="0"/>
          <w:marBottom w:val="0"/>
          <w:divBdr>
            <w:top w:val="none" w:sz="0" w:space="0" w:color="auto"/>
            <w:left w:val="none" w:sz="0" w:space="0" w:color="auto"/>
            <w:bottom w:val="none" w:sz="0" w:space="0" w:color="auto"/>
            <w:right w:val="none" w:sz="0" w:space="0" w:color="auto"/>
          </w:divBdr>
          <w:divsChild>
            <w:div w:id="1703285352">
              <w:marLeft w:val="0"/>
              <w:marRight w:val="0"/>
              <w:marTop w:val="0"/>
              <w:marBottom w:val="0"/>
              <w:divBdr>
                <w:top w:val="none" w:sz="0" w:space="0" w:color="auto"/>
                <w:left w:val="none" w:sz="0" w:space="0" w:color="auto"/>
                <w:bottom w:val="none" w:sz="0" w:space="0" w:color="auto"/>
                <w:right w:val="none" w:sz="0" w:space="0" w:color="auto"/>
              </w:divBdr>
              <w:divsChild>
                <w:div w:id="482282850">
                  <w:marLeft w:val="0"/>
                  <w:marRight w:val="0"/>
                  <w:marTop w:val="0"/>
                  <w:marBottom w:val="0"/>
                  <w:divBdr>
                    <w:top w:val="none" w:sz="0" w:space="0" w:color="auto"/>
                    <w:left w:val="none" w:sz="0" w:space="0" w:color="auto"/>
                    <w:bottom w:val="none" w:sz="0" w:space="0" w:color="auto"/>
                    <w:right w:val="none" w:sz="0" w:space="0" w:color="auto"/>
                  </w:divBdr>
                  <w:divsChild>
                    <w:div w:id="437220020">
                      <w:marLeft w:val="0"/>
                      <w:marRight w:val="0"/>
                      <w:marTop w:val="0"/>
                      <w:marBottom w:val="0"/>
                      <w:divBdr>
                        <w:top w:val="none" w:sz="0" w:space="0" w:color="auto"/>
                        <w:left w:val="none" w:sz="0" w:space="0" w:color="auto"/>
                        <w:bottom w:val="none" w:sz="0" w:space="0" w:color="auto"/>
                        <w:right w:val="none" w:sz="0" w:space="0" w:color="auto"/>
                      </w:divBdr>
                      <w:divsChild>
                        <w:div w:id="962003905">
                          <w:marLeft w:val="0"/>
                          <w:marRight w:val="0"/>
                          <w:marTop w:val="0"/>
                          <w:marBottom w:val="0"/>
                          <w:divBdr>
                            <w:top w:val="none" w:sz="0" w:space="0" w:color="auto"/>
                            <w:left w:val="none" w:sz="0" w:space="0" w:color="auto"/>
                            <w:bottom w:val="none" w:sz="0" w:space="0" w:color="auto"/>
                            <w:right w:val="none" w:sz="0" w:space="0" w:color="auto"/>
                          </w:divBdr>
                          <w:divsChild>
                            <w:div w:id="9226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9019812">
      <w:bodyDiv w:val="1"/>
      <w:marLeft w:val="0"/>
      <w:marRight w:val="0"/>
      <w:marTop w:val="0"/>
      <w:marBottom w:val="0"/>
      <w:divBdr>
        <w:top w:val="none" w:sz="0" w:space="0" w:color="auto"/>
        <w:left w:val="none" w:sz="0" w:space="0" w:color="auto"/>
        <w:bottom w:val="none" w:sz="0" w:space="0" w:color="auto"/>
        <w:right w:val="none" w:sz="0" w:space="0" w:color="auto"/>
      </w:divBdr>
      <w:divsChild>
        <w:div w:id="1597902678">
          <w:marLeft w:val="0"/>
          <w:marRight w:val="0"/>
          <w:marTop w:val="0"/>
          <w:marBottom w:val="0"/>
          <w:divBdr>
            <w:top w:val="none" w:sz="0" w:space="0" w:color="auto"/>
            <w:left w:val="none" w:sz="0" w:space="0" w:color="auto"/>
            <w:bottom w:val="none" w:sz="0" w:space="0" w:color="auto"/>
            <w:right w:val="none" w:sz="0" w:space="0" w:color="auto"/>
          </w:divBdr>
          <w:divsChild>
            <w:div w:id="87430081">
              <w:marLeft w:val="0"/>
              <w:marRight w:val="0"/>
              <w:marTop w:val="0"/>
              <w:marBottom w:val="0"/>
              <w:divBdr>
                <w:top w:val="none" w:sz="0" w:space="0" w:color="auto"/>
                <w:left w:val="none" w:sz="0" w:space="0" w:color="auto"/>
                <w:bottom w:val="none" w:sz="0" w:space="0" w:color="auto"/>
                <w:right w:val="none" w:sz="0" w:space="0" w:color="auto"/>
              </w:divBdr>
              <w:divsChild>
                <w:div w:id="780808879">
                  <w:marLeft w:val="0"/>
                  <w:marRight w:val="0"/>
                  <w:marTop w:val="0"/>
                  <w:marBottom w:val="0"/>
                  <w:divBdr>
                    <w:top w:val="none" w:sz="0" w:space="0" w:color="auto"/>
                    <w:left w:val="none" w:sz="0" w:space="0" w:color="auto"/>
                    <w:bottom w:val="none" w:sz="0" w:space="0" w:color="auto"/>
                    <w:right w:val="none" w:sz="0" w:space="0" w:color="auto"/>
                  </w:divBdr>
                  <w:divsChild>
                    <w:div w:id="651256767">
                      <w:marLeft w:val="0"/>
                      <w:marRight w:val="0"/>
                      <w:marTop w:val="0"/>
                      <w:marBottom w:val="0"/>
                      <w:divBdr>
                        <w:top w:val="none" w:sz="0" w:space="0" w:color="auto"/>
                        <w:left w:val="none" w:sz="0" w:space="0" w:color="auto"/>
                        <w:bottom w:val="none" w:sz="0" w:space="0" w:color="auto"/>
                        <w:right w:val="none" w:sz="0" w:space="0" w:color="auto"/>
                      </w:divBdr>
                      <w:divsChild>
                        <w:div w:id="484051860">
                          <w:marLeft w:val="0"/>
                          <w:marRight w:val="0"/>
                          <w:marTop w:val="0"/>
                          <w:marBottom w:val="0"/>
                          <w:divBdr>
                            <w:top w:val="none" w:sz="0" w:space="0" w:color="auto"/>
                            <w:left w:val="none" w:sz="0" w:space="0" w:color="auto"/>
                            <w:bottom w:val="none" w:sz="0" w:space="0" w:color="auto"/>
                            <w:right w:val="none" w:sz="0" w:space="0" w:color="auto"/>
                          </w:divBdr>
                          <w:divsChild>
                            <w:div w:id="14721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6559952">
      <w:bodyDiv w:val="1"/>
      <w:marLeft w:val="0"/>
      <w:marRight w:val="0"/>
      <w:marTop w:val="0"/>
      <w:marBottom w:val="0"/>
      <w:divBdr>
        <w:top w:val="none" w:sz="0" w:space="0" w:color="auto"/>
        <w:left w:val="none" w:sz="0" w:space="0" w:color="auto"/>
        <w:bottom w:val="none" w:sz="0" w:space="0" w:color="auto"/>
        <w:right w:val="none" w:sz="0" w:space="0" w:color="auto"/>
      </w:divBdr>
    </w:div>
    <w:div w:id="1711491221">
      <w:bodyDiv w:val="1"/>
      <w:marLeft w:val="0"/>
      <w:marRight w:val="0"/>
      <w:marTop w:val="0"/>
      <w:marBottom w:val="0"/>
      <w:divBdr>
        <w:top w:val="none" w:sz="0" w:space="0" w:color="auto"/>
        <w:left w:val="none" w:sz="0" w:space="0" w:color="auto"/>
        <w:bottom w:val="none" w:sz="0" w:space="0" w:color="auto"/>
        <w:right w:val="none" w:sz="0" w:space="0" w:color="auto"/>
      </w:divBdr>
    </w:div>
    <w:div w:id="1731802527">
      <w:bodyDiv w:val="1"/>
      <w:marLeft w:val="0"/>
      <w:marRight w:val="0"/>
      <w:marTop w:val="0"/>
      <w:marBottom w:val="0"/>
      <w:divBdr>
        <w:top w:val="none" w:sz="0" w:space="0" w:color="auto"/>
        <w:left w:val="none" w:sz="0" w:space="0" w:color="auto"/>
        <w:bottom w:val="none" w:sz="0" w:space="0" w:color="auto"/>
        <w:right w:val="none" w:sz="0" w:space="0" w:color="auto"/>
      </w:divBdr>
    </w:div>
    <w:div w:id="1824152855">
      <w:bodyDiv w:val="1"/>
      <w:marLeft w:val="0"/>
      <w:marRight w:val="0"/>
      <w:marTop w:val="0"/>
      <w:marBottom w:val="0"/>
      <w:divBdr>
        <w:top w:val="none" w:sz="0" w:space="0" w:color="auto"/>
        <w:left w:val="none" w:sz="0" w:space="0" w:color="auto"/>
        <w:bottom w:val="none" w:sz="0" w:space="0" w:color="auto"/>
        <w:right w:val="none" w:sz="0" w:space="0" w:color="auto"/>
      </w:divBdr>
    </w:div>
    <w:div w:id="1824547256">
      <w:bodyDiv w:val="1"/>
      <w:marLeft w:val="0"/>
      <w:marRight w:val="0"/>
      <w:marTop w:val="0"/>
      <w:marBottom w:val="0"/>
      <w:divBdr>
        <w:top w:val="none" w:sz="0" w:space="0" w:color="auto"/>
        <w:left w:val="none" w:sz="0" w:space="0" w:color="auto"/>
        <w:bottom w:val="none" w:sz="0" w:space="0" w:color="auto"/>
        <w:right w:val="none" w:sz="0" w:space="0" w:color="auto"/>
      </w:divBdr>
      <w:divsChild>
        <w:div w:id="1887327494">
          <w:marLeft w:val="0"/>
          <w:marRight w:val="0"/>
          <w:marTop w:val="0"/>
          <w:marBottom w:val="0"/>
          <w:divBdr>
            <w:top w:val="none" w:sz="0" w:space="0" w:color="auto"/>
            <w:left w:val="none" w:sz="0" w:space="0" w:color="auto"/>
            <w:bottom w:val="none" w:sz="0" w:space="0" w:color="auto"/>
            <w:right w:val="none" w:sz="0" w:space="0" w:color="auto"/>
          </w:divBdr>
          <w:divsChild>
            <w:div w:id="2106345950">
              <w:marLeft w:val="0"/>
              <w:marRight w:val="0"/>
              <w:marTop w:val="0"/>
              <w:marBottom w:val="0"/>
              <w:divBdr>
                <w:top w:val="none" w:sz="0" w:space="0" w:color="auto"/>
                <w:left w:val="none" w:sz="0" w:space="0" w:color="auto"/>
                <w:bottom w:val="none" w:sz="0" w:space="0" w:color="auto"/>
                <w:right w:val="none" w:sz="0" w:space="0" w:color="auto"/>
              </w:divBdr>
              <w:divsChild>
                <w:div w:id="1607270917">
                  <w:marLeft w:val="0"/>
                  <w:marRight w:val="0"/>
                  <w:marTop w:val="0"/>
                  <w:marBottom w:val="0"/>
                  <w:divBdr>
                    <w:top w:val="none" w:sz="0" w:space="0" w:color="auto"/>
                    <w:left w:val="none" w:sz="0" w:space="0" w:color="auto"/>
                    <w:bottom w:val="none" w:sz="0" w:space="0" w:color="auto"/>
                    <w:right w:val="none" w:sz="0" w:space="0" w:color="auto"/>
                  </w:divBdr>
                  <w:divsChild>
                    <w:div w:id="1066106628">
                      <w:marLeft w:val="0"/>
                      <w:marRight w:val="0"/>
                      <w:marTop w:val="0"/>
                      <w:marBottom w:val="0"/>
                      <w:divBdr>
                        <w:top w:val="none" w:sz="0" w:space="0" w:color="auto"/>
                        <w:left w:val="none" w:sz="0" w:space="0" w:color="auto"/>
                        <w:bottom w:val="none" w:sz="0" w:space="0" w:color="auto"/>
                        <w:right w:val="none" w:sz="0" w:space="0" w:color="auto"/>
                      </w:divBdr>
                      <w:divsChild>
                        <w:div w:id="244264748">
                          <w:marLeft w:val="0"/>
                          <w:marRight w:val="0"/>
                          <w:marTop w:val="0"/>
                          <w:marBottom w:val="0"/>
                          <w:divBdr>
                            <w:top w:val="none" w:sz="0" w:space="0" w:color="auto"/>
                            <w:left w:val="none" w:sz="0" w:space="0" w:color="auto"/>
                            <w:bottom w:val="none" w:sz="0" w:space="0" w:color="auto"/>
                            <w:right w:val="none" w:sz="0" w:space="0" w:color="auto"/>
                          </w:divBdr>
                          <w:divsChild>
                            <w:div w:id="39624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8497238">
      <w:bodyDiv w:val="1"/>
      <w:marLeft w:val="0"/>
      <w:marRight w:val="0"/>
      <w:marTop w:val="0"/>
      <w:marBottom w:val="0"/>
      <w:divBdr>
        <w:top w:val="none" w:sz="0" w:space="0" w:color="auto"/>
        <w:left w:val="none" w:sz="0" w:space="0" w:color="auto"/>
        <w:bottom w:val="none" w:sz="0" w:space="0" w:color="auto"/>
        <w:right w:val="none" w:sz="0" w:space="0" w:color="auto"/>
      </w:divBdr>
      <w:divsChild>
        <w:div w:id="916984733">
          <w:marLeft w:val="0"/>
          <w:marRight w:val="0"/>
          <w:marTop w:val="0"/>
          <w:marBottom w:val="0"/>
          <w:divBdr>
            <w:top w:val="none" w:sz="0" w:space="0" w:color="auto"/>
            <w:left w:val="none" w:sz="0" w:space="0" w:color="auto"/>
            <w:bottom w:val="none" w:sz="0" w:space="0" w:color="auto"/>
            <w:right w:val="none" w:sz="0" w:space="0" w:color="auto"/>
          </w:divBdr>
          <w:divsChild>
            <w:div w:id="1426412985">
              <w:marLeft w:val="0"/>
              <w:marRight w:val="0"/>
              <w:marTop w:val="0"/>
              <w:marBottom w:val="0"/>
              <w:divBdr>
                <w:top w:val="none" w:sz="0" w:space="0" w:color="auto"/>
                <w:left w:val="none" w:sz="0" w:space="0" w:color="auto"/>
                <w:bottom w:val="none" w:sz="0" w:space="0" w:color="auto"/>
                <w:right w:val="none" w:sz="0" w:space="0" w:color="auto"/>
              </w:divBdr>
              <w:divsChild>
                <w:div w:id="1693605376">
                  <w:marLeft w:val="0"/>
                  <w:marRight w:val="0"/>
                  <w:marTop w:val="0"/>
                  <w:marBottom w:val="0"/>
                  <w:divBdr>
                    <w:top w:val="none" w:sz="0" w:space="0" w:color="auto"/>
                    <w:left w:val="none" w:sz="0" w:space="0" w:color="auto"/>
                    <w:bottom w:val="none" w:sz="0" w:space="0" w:color="auto"/>
                    <w:right w:val="none" w:sz="0" w:space="0" w:color="auto"/>
                  </w:divBdr>
                  <w:divsChild>
                    <w:div w:id="304815252">
                      <w:marLeft w:val="0"/>
                      <w:marRight w:val="0"/>
                      <w:marTop w:val="0"/>
                      <w:marBottom w:val="0"/>
                      <w:divBdr>
                        <w:top w:val="none" w:sz="0" w:space="0" w:color="auto"/>
                        <w:left w:val="none" w:sz="0" w:space="0" w:color="auto"/>
                        <w:bottom w:val="none" w:sz="0" w:space="0" w:color="auto"/>
                        <w:right w:val="none" w:sz="0" w:space="0" w:color="auto"/>
                      </w:divBdr>
                      <w:divsChild>
                        <w:div w:id="1936552004">
                          <w:marLeft w:val="0"/>
                          <w:marRight w:val="0"/>
                          <w:marTop w:val="0"/>
                          <w:marBottom w:val="0"/>
                          <w:divBdr>
                            <w:top w:val="none" w:sz="0" w:space="0" w:color="auto"/>
                            <w:left w:val="none" w:sz="0" w:space="0" w:color="auto"/>
                            <w:bottom w:val="none" w:sz="0" w:space="0" w:color="auto"/>
                            <w:right w:val="none" w:sz="0" w:space="0" w:color="auto"/>
                          </w:divBdr>
                          <w:divsChild>
                            <w:div w:id="192984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3356180">
      <w:bodyDiv w:val="1"/>
      <w:marLeft w:val="0"/>
      <w:marRight w:val="0"/>
      <w:marTop w:val="0"/>
      <w:marBottom w:val="0"/>
      <w:divBdr>
        <w:top w:val="none" w:sz="0" w:space="0" w:color="auto"/>
        <w:left w:val="none" w:sz="0" w:space="0" w:color="auto"/>
        <w:bottom w:val="none" w:sz="0" w:space="0" w:color="auto"/>
        <w:right w:val="none" w:sz="0" w:space="0" w:color="auto"/>
      </w:divBdr>
    </w:div>
    <w:div w:id="1908105350">
      <w:bodyDiv w:val="1"/>
      <w:marLeft w:val="0"/>
      <w:marRight w:val="0"/>
      <w:marTop w:val="0"/>
      <w:marBottom w:val="0"/>
      <w:divBdr>
        <w:top w:val="none" w:sz="0" w:space="0" w:color="auto"/>
        <w:left w:val="none" w:sz="0" w:space="0" w:color="auto"/>
        <w:bottom w:val="none" w:sz="0" w:space="0" w:color="auto"/>
        <w:right w:val="none" w:sz="0" w:space="0" w:color="auto"/>
      </w:divBdr>
      <w:divsChild>
        <w:div w:id="1310018635">
          <w:marLeft w:val="0"/>
          <w:marRight w:val="0"/>
          <w:marTop w:val="0"/>
          <w:marBottom w:val="0"/>
          <w:divBdr>
            <w:top w:val="none" w:sz="0" w:space="0" w:color="auto"/>
            <w:left w:val="none" w:sz="0" w:space="0" w:color="auto"/>
            <w:bottom w:val="none" w:sz="0" w:space="0" w:color="auto"/>
            <w:right w:val="none" w:sz="0" w:space="0" w:color="auto"/>
          </w:divBdr>
          <w:divsChild>
            <w:div w:id="1137069757">
              <w:marLeft w:val="0"/>
              <w:marRight w:val="0"/>
              <w:marTop w:val="0"/>
              <w:marBottom w:val="0"/>
              <w:divBdr>
                <w:top w:val="none" w:sz="0" w:space="0" w:color="auto"/>
                <w:left w:val="none" w:sz="0" w:space="0" w:color="auto"/>
                <w:bottom w:val="none" w:sz="0" w:space="0" w:color="auto"/>
                <w:right w:val="none" w:sz="0" w:space="0" w:color="auto"/>
              </w:divBdr>
              <w:divsChild>
                <w:div w:id="1998801663">
                  <w:marLeft w:val="0"/>
                  <w:marRight w:val="0"/>
                  <w:marTop w:val="0"/>
                  <w:marBottom w:val="0"/>
                  <w:divBdr>
                    <w:top w:val="none" w:sz="0" w:space="0" w:color="auto"/>
                    <w:left w:val="none" w:sz="0" w:space="0" w:color="auto"/>
                    <w:bottom w:val="none" w:sz="0" w:space="0" w:color="auto"/>
                    <w:right w:val="none" w:sz="0" w:space="0" w:color="auto"/>
                  </w:divBdr>
                  <w:divsChild>
                    <w:div w:id="1043872735">
                      <w:marLeft w:val="0"/>
                      <w:marRight w:val="0"/>
                      <w:marTop w:val="0"/>
                      <w:marBottom w:val="0"/>
                      <w:divBdr>
                        <w:top w:val="none" w:sz="0" w:space="0" w:color="auto"/>
                        <w:left w:val="none" w:sz="0" w:space="0" w:color="auto"/>
                        <w:bottom w:val="none" w:sz="0" w:space="0" w:color="auto"/>
                        <w:right w:val="none" w:sz="0" w:space="0" w:color="auto"/>
                      </w:divBdr>
                      <w:divsChild>
                        <w:div w:id="370958801">
                          <w:marLeft w:val="0"/>
                          <w:marRight w:val="0"/>
                          <w:marTop w:val="0"/>
                          <w:marBottom w:val="0"/>
                          <w:divBdr>
                            <w:top w:val="none" w:sz="0" w:space="0" w:color="auto"/>
                            <w:left w:val="none" w:sz="0" w:space="0" w:color="auto"/>
                            <w:bottom w:val="none" w:sz="0" w:space="0" w:color="auto"/>
                            <w:right w:val="none" w:sz="0" w:space="0" w:color="auto"/>
                          </w:divBdr>
                          <w:divsChild>
                            <w:div w:id="155203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2962884">
      <w:bodyDiv w:val="1"/>
      <w:marLeft w:val="0"/>
      <w:marRight w:val="0"/>
      <w:marTop w:val="0"/>
      <w:marBottom w:val="0"/>
      <w:divBdr>
        <w:top w:val="none" w:sz="0" w:space="0" w:color="auto"/>
        <w:left w:val="none" w:sz="0" w:space="0" w:color="auto"/>
        <w:bottom w:val="none" w:sz="0" w:space="0" w:color="auto"/>
        <w:right w:val="none" w:sz="0" w:space="0" w:color="auto"/>
      </w:divBdr>
      <w:divsChild>
        <w:div w:id="661281141">
          <w:marLeft w:val="0"/>
          <w:marRight w:val="0"/>
          <w:marTop w:val="0"/>
          <w:marBottom w:val="0"/>
          <w:divBdr>
            <w:top w:val="none" w:sz="0" w:space="0" w:color="auto"/>
            <w:left w:val="none" w:sz="0" w:space="0" w:color="auto"/>
            <w:bottom w:val="none" w:sz="0" w:space="0" w:color="auto"/>
            <w:right w:val="none" w:sz="0" w:space="0" w:color="auto"/>
          </w:divBdr>
          <w:divsChild>
            <w:div w:id="757217101">
              <w:marLeft w:val="0"/>
              <w:marRight w:val="0"/>
              <w:marTop w:val="0"/>
              <w:marBottom w:val="0"/>
              <w:divBdr>
                <w:top w:val="none" w:sz="0" w:space="0" w:color="auto"/>
                <w:left w:val="none" w:sz="0" w:space="0" w:color="auto"/>
                <w:bottom w:val="none" w:sz="0" w:space="0" w:color="auto"/>
                <w:right w:val="none" w:sz="0" w:space="0" w:color="auto"/>
              </w:divBdr>
              <w:divsChild>
                <w:div w:id="1593396417">
                  <w:marLeft w:val="0"/>
                  <w:marRight w:val="0"/>
                  <w:marTop w:val="0"/>
                  <w:marBottom w:val="0"/>
                  <w:divBdr>
                    <w:top w:val="none" w:sz="0" w:space="0" w:color="auto"/>
                    <w:left w:val="none" w:sz="0" w:space="0" w:color="auto"/>
                    <w:bottom w:val="none" w:sz="0" w:space="0" w:color="auto"/>
                    <w:right w:val="none" w:sz="0" w:space="0" w:color="auto"/>
                  </w:divBdr>
                  <w:divsChild>
                    <w:div w:id="1778910744">
                      <w:marLeft w:val="0"/>
                      <w:marRight w:val="0"/>
                      <w:marTop w:val="0"/>
                      <w:marBottom w:val="0"/>
                      <w:divBdr>
                        <w:top w:val="none" w:sz="0" w:space="0" w:color="auto"/>
                        <w:left w:val="none" w:sz="0" w:space="0" w:color="auto"/>
                        <w:bottom w:val="none" w:sz="0" w:space="0" w:color="auto"/>
                        <w:right w:val="none" w:sz="0" w:space="0" w:color="auto"/>
                      </w:divBdr>
                      <w:divsChild>
                        <w:div w:id="188036229">
                          <w:marLeft w:val="0"/>
                          <w:marRight w:val="0"/>
                          <w:marTop w:val="0"/>
                          <w:marBottom w:val="0"/>
                          <w:divBdr>
                            <w:top w:val="none" w:sz="0" w:space="0" w:color="auto"/>
                            <w:left w:val="none" w:sz="0" w:space="0" w:color="auto"/>
                            <w:bottom w:val="none" w:sz="0" w:space="0" w:color="auto"/>
                            <w:right w:val="none" w:sz="0" w:space="0" w:color="auto"/>
                          </w:divBdr>
                          <w:divsChild>
                            <w:div w:id="193582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477744">
      <w:bodyDiv w:val="1"/>
      <w:marLeft w:val="0"/>
      <w:marRight w:val="0"/>
      <w:marTop w:val="0"/>
      <w:marBottom w:val="0"/>
      <w:divBdr>
        <w:top w:val="none" w:sz="0" w:space="0" w:color="auto"/>
        <w:left w:val="none" w:sz="0" w:space="0" w:color="auto"/>
        <w:bottom w:val="none" w:sz="0" w:space="0" w:color="auto"/>
        <w:right w:val="none" w:sz="0" w:space="0" w:color="auto"/>
      </w:divBdr>
    </w:div>
    <w:div w:id="1981373640">
      <w:bodyDiv w:val="1"/>
      <w:marLeft w:val="0"/>
      <w:marRight w:val="0"/>
      <w:marTop w:val="0"/>
      <w:marBottom w:val="0"/>
      <w:divBdr>
        <w:top w:val="none" w:sz="0" w:space="0" w:color="auto"/>
        <w:left w:val="none" w:sz="0" w:space="0" w:color="auto"/>
        <w:bottom w:val="none" w:sz="0" w:space="0" w:color="auto"/>
        <w:right w:val="none" w:sz="0" w:space="0" w:color="auto"/>
      </w:divBdr>
    </w:div>
    <w:div w:id="2028093388">
      <w:bodyDiv w:val="1"/>
      <w:marLeft w:val="0"/>
      <w:marRight w:val="0"/>
      <w:marTop w:val="0"/>
      <w:marBottom w:val="0"/>
      <w:divBdr>
        <w:top w:val="none" w:sz="0" w:space="0" w:color="auto"/>
        <w:left w:val="none" w:sz="0" w:space="0" w:color="auto"/>
        <w:bottom w:val="none" w:sz="0" w:space="0" w:color="auto"/>
        <w:right w:val="none" w:sz="0" w:space="0" w:color="auto"/>
      </w:divBdr>
    </w:div>
    <w:div w:id="2083982080">
      <w:bodyDiv w:val="1"/>
      <w:marLeft w:val="0"/>
      <w:marRight w:val="0"/>
      <w:marTop w:val="0"/>
      <w:marBottom w:val="0"/>
      <w:divBdr>
        <w:top w:val="none" w:sz="0" w:space="0" w:color="auto"/>
        <w:left w:val="none" w:sz="0" w:space="0" w:color="auto"/>
        <w:bottom w:val="none" w:sz="0" w:space="0" w:color="auto"/>
        <w:right w:val="none" w:sz="0" w:space="0" w:color="auto"/>
      </w:divBdr>
    </w:div>
    <w:div w:id="2108693186">
      <w:bodyDiv w:val="1"/>
      <w:marLeft w:val="0"/>
      <w:marRight w:val="0"/>
      <w:marTop w:val="0"/>
      <w:marBottom w:val="0"/>
      <w:divBdr>
        <w:top w:val="none" w:sz="0" w:space="0" w:color="auto"/>
        <w:left w:val="none" w:sz="0" w:space="0" w:color="auto"/>
        <w:bottom w:val="none" w:sz="0" w:space="0" w:color="auto"/>
        <w:right w:val="none" w:sz="0" w:space="0" w:color="auto"/>
      </w:divBdr>
    </w:div>
    <w:div w:id="2131242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2.png"/></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3.png"/><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6.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1038CB-88C5-4768-83C5-FD532BF2E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1542</TotalTime>
  <Pages>26</Pages>
  <Words>10963</Words>
  <Characters>62490</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Wande Cairang</dc:creator>
  <cp:keywords/>
  <dc:description/>
  <cp:lastModifiedBy>Wande Cairang</cp:lastModifiedBy>
  <cp:revision>12</cp:revision>
  <cp:lastPrinted>2024-08-06T13:49:00Z</cp:lastPrinted>
  <dcterms:created xsi:type="dcterms:W3CDTF">2024-09-01T02:44:00Z</dcterms:created>
  <dcterms:modified xsi:type="dcterms:W3CDTF">2024-09-02T19:35:00Z</dcterms:modified>
</cp:coreProperties>
</file>